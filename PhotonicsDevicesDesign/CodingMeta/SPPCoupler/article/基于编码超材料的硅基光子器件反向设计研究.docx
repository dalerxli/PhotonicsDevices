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65971D" w14:textId="77777777" w:rsidR="00997D18" w:rsidRDefault="00997D18" w:rsidP="00997D18">
      <w:pPr>
        <w:ind w:firstLine="562"/>
        <w:jc w:val="right"/>
        <w:rPr>
          <w:b/>
          <w:sz w:val="28"/>
          <w:szCs w:val="28"/>
        </w:rPr>
      </w:pPr>
      <w:r w:rsidRPr="001B3C6B">
        <w:rPr>
          <w:rFonts w:ascii="宋体" w:hAnsi="宋体" w:hint="eastAsia"/>
          <w:b/>
          <w:sz w:val="28"/>
          <w:szCs w:val="28"/>
        </w:rPr>
        <w:t>密级：    保密期限：</w:t>
      </w:r>
    </w:p>
    <w:p w14:paraId="1A631D1D" w14:textId="77777777" w:rsidR="00997D18" w:rsidRPr="006F3C63" w:rsidRDefault="00997D18" w:rsidP="00997D18">
      <w:pPr>
        <w:ind w:firstLine="562"/>
        <w:rPr>
          <w:b/>
          <w:sz w:val="28"/>
          <w:szCs w:val="28"/>
        </w:rPr>
      </w:pPr>
    </w:p>
    <w:p w14:paraId="67609276" w14:textId="77777777" w:rsidR="00997D18" w:rsidRPr="006F3C63" w:rsidRDefault="00997D18" w:rsidP="00997D18">
      <w:pPr>
        <w:widowControl/>
        <w:autoSpaceDE w:val="0"/>
        <w:autoSpaceDN w:val="0"/>
        <w:adjustRightInd w:val="0"/>
        <w:spacing w:line="280" w:lineRule="atLeast"/>
        <w:ind w:firstLine="480"/>
        <w:jc w:val="center"/>
        <w:rPr>
          <w:rFonts w:ascii="Times" w:hAnsi="Times" w:cs="Times"/>
          <w:kern w:val="0"/>
          <w:szCs w:val="24"/>
        </w:rPr>
      </w:pPr>
      <w:r w:rsidRPr="006F3C63">
        <w:rPr>
          <w:rFonts w:ascii="Times" w:hAnsi="Times" w:cs="Times"/>
          <w:noProof/>
          <w:kern w:val="0"/>
          <w:szCs w:val="24"/>
        </w:rPr>
        <w:drawing>
          <wp:inline distT="0" distB="0" distL="0" distR="0" wp14:anchorId="5A90F284" wp14:editId="05B4917E">
            <wp:extent cx="4948011" cy="119886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
                      <a:extLst>
                        <a:ext uri="{28A0092B-C50C-407E-A947-70E740481C1C}">
                          <a14:useLocalDpi xmlns:a14="http://schemas.microsoft.com/office/drawing/2010/main" val="0"/>
                        </a:ext>
                      </a:extLst>
                    </a:blip>
                    <a:srcRect l="1303"/>
                    <a:stretch/>
                  </pic:blipFill>
                  <pic:spPr bwMode="auto">
                    <a:xfrm>
                      <a:off x="0" y="0"/>
                      <a:ext cx="5016168" cy="1215378"/>
                    </a:xfrm>
                    <a:prstGeom prst="rect">
                      <a:avLst/>
                    </a:prstGeom>
                    <a:noFill/>
                    <a:ln>
                      <a:noFill/>
                    </a:ln>
                    <a:extLst>
                      <a:ext uri="{53640926-AAD7-44D8-BBD7-CCE9431645EC}">
                        <a14:shadowObscured xmlns:a14="http://schemas.microsoft.com/office/drawing/2010/main"/>
                      </a:ext>
                    </a:extLst>
                  </pic:spPr>
                </pic:pic>
              </a:graphicData>
            </a:graphic>
          </wp:inline>
        </w:drawing>
      </w:r>
    </w:p>
    <w:p w14:paraId="7EDFAA28" w14:textId="77777777" w:rsidR="00997D18" w:rsidRPr="006F3C63" w:rsidRDefault="00997D18" w:rsidP="00997D18">
      <w:pPr>
        <w:ind w:firstLine="1285"/>
        <w:jc w:val="center"/>
        <w:rPr>
          <w:rFonts w:eastAsia="黑体"/>
          <w:b/>
          <w:sz w:val="64"/>
          <w:szCs w:val="52"/>
        </w:rPr>
      </w:pPr>
      <w:r w:rsidRPr="006F3C63">
        <w:rPr>
          <w:rFonts w:eastAsia="黑体" w:hint="eastAsia"/>
          <w:b/>
          <w:sz w:val="64"/>
          <w:szCs w:val="52"/>
        </w:rPr>
        <w:t>硕士学位论文</w:t>
      </w:r>
    </w:p>
    <w:p w14:paraId="658FB2F2" w14:textId="77777777" w:rsidR="00997D18" w:rsidRDefault="00997D18" w:rsidP="00997D18">
      <w:pPr>
        <w:ind w:firstLine="480"/>
        <w:jc w:val="center"/>
      </w:pPr>
    </w:p>
    <w:p w14:paraId="54D0D5D7" w14:textId="77777777" w:rsidR="00997D18" w:rsidRPr="006F3C63" w:rsidRDefault="00997D18" w:rsidP="00997D18">
      <w:pPr>
        <w:ind w:firstLine="480"/>
        <w:jc w:val="center"/>
      </w:pPr>
    </w:p>
    <w:p w14:paraId="5AEFA3DA" w14:textId="75545A68" w:rsidR="00997D18" w:rsidRPr="00997D18" w:rsidRDefault="00997D18" w:rsidP="00997D18">
      <w:pPr>
        <w:ind w:firstLine="480"/>
        <w:jc w:val="center"/>
      </w:pPr>
      <w:r w:rsidRPr="006F3C63">
        <w:rPr>
          <w:noProof/>
        </w:rPr>
        <w:drawing>
          <wp:inline distT="0" distB="0" distL="0" distR="0" wp14:anchorId="7B3E4997" wp14:editId="1F9A1640">
            <wp:extent cx="1230630" cy="1196340"/>
            <wp:effectExtent l="0" t="0" r="0" b="0"/>
            <wp:docPr id="43" name="图片 2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0630" cy="1196340"/>
                    </a:xfrm>
                    <a:prstGeom prst="rect">
                      <a:avLst/>
                    </a:prstGeom>
                    <a:noFill/>
                    <a:ln>
                      <a:noFill/>
                    </a:ln>
                  </pic:spPr>
                </pic:pic>
              </a:graphicData>
            </a:graphic>
          </wp:inline>
        </w:drawing>
      </w:r>
    </w:p>
    <w:p w14:paraId="366DD07E" w14:textId="77777777" w:rsidR="00997D18" w:rsidRPr="006F3C63" w:rsidRDefault="00997D18" w:rsidP="00997D18">
      <w:pPr>
        <w:ind w:firstLine="1044"/>
        <w:jc w:val="center"/>
        <w:rPr>
          <w:rFonts w:eastAsia="黑体"/>
          <w:b/>
          <w:sz w:val="52"/>
          <w:szCs w:val="52"/>
        </w:rPr>
      </w:pPr>
    </w:p>
    <w:p w14:paraId="269DC118" w14:textId="6E9B6A64" w:rsidR="00997D18" w:rsidRPr="00997D18" w:rsidRDefault="00997D18" w:rsidP="00DE289E">
      <w:pPr>
        <w:ind w:leftChars="-336" w:left="-706"/>
        <w:jc w:val="center"/>
        <w:rPr>
          <w:rFonts w:ascii="宋体" w:hAnsi="宋体"/>
          <w:b/>
          <w:sz w:val="36"/>
          <w:szCs w:val="32"/>
          <w:u w:val="thick"/>
        </w:rPr>
      </w:pPr>
      <w:r w:rsidRPr="00CB1E1A">
        <w:rPr>
          <w:rFonts w:ascii="宋体" w:hAnsi="宋体" w:hint="eastAsia"/>
          <w:b/>
          <w:sz w:val="36"/>
          <w:szCs w:val="32"/>
        </w:rPr>
        <w:t>题目：</w:t>
      </w:r>
      <w:r w:rsidRPr="00997D18">
        <w:rPr>
          <w:rFonts w:ascii="宋体" w:hAnsi="宋体" w:hint="eastAsia"/>
          <w:b/>
          <w:sz w:val="36"/>
          <w:szCs w:val="32"/>
          <w:u w:val="thick"/>
        </w:rPr>
        <w:t>基于编码</w:t>
      </w:r>
      <w:proofErr w:type="gramStart"/>
      <w:r w:rsidRPr="00997D18">
        <w:rPr>
          <w:rFonts w:ascii="宋体" w:hAnsi="宋体" w:hint="eastAsia"/>
          <w:b/>
          <w:sz w:val="36"/>
          <w:szCs w:val="32"/>
          <w:u w:val="thick"/>
        </w:rPr>
        <w:t>超材料</w:t>
      </w:r>
      <w:proofErr w:type="gramEnd"/>
      <w:r w:rsidRPr="00997D18">
        <w:rPr>
          <w:rFonts w:ascii="宋体" w:hAnsi="宋体" w:hint="eastAsia"/>
          <w:b/>
          <w:sz w:val="36"/>
          <w:szCs w:val="32"/>
          <w:u w:val="thick"/>
        </w:rPr>
        <w:t>的硅基光子器件反向设计研究</w:t>
      </w:r>
    </w:p>
    <w:p w14:paraId="0D057722" w14:textId="77777777" w:rsidR="00997D18" w:rsidRPr="00434B78" w:rsidRDefault="00997D18" w:rsidP="00997D18">
      <w:pPr>
        <w:ind w:firstLine="480"/>
        <w:rPr>
          <w:rFonts w:ascii="宋体" w:hAnsi="宋体"/>
        </w:rPr>
      </w:pPr>
    </w:p>
    <w:p w14:paraId="25B81CC9" w14:textId="4E58A531" w:rsidR="00997D18" w:rsidRPr="001B3C6B" w:rsidRDefault="00997D18" w:rsidP="00997D18">
      <w:pPr>
        <w:ind w:firstLineChars="708" w:firstLine="1990"/>
        <w:rPr>
          <w:rFonts w:cs="Times New Roman"/>
          <w:b/>
          <w:sz w:val="28"/>
          <w:szCs w:val="28"/>
          <w:u w:val="single"/>
        </w:rPr>
      </w:pPr>
      <w:r w:rsidRPr="001B3C6B">
        <w:rPr>
          <w:rFonts w:cs="Times New Roman"/>
          <w:b/>
          <w:sz w:val="28"/>
          <w:szCs w:val="28"/>
        </w:rPr>
        <w:t>学</w:t>
      </w:r>
      <w:r w:rsidRPr="001B3C6B">
        <w:rPr>
          <w:rFonts w:cs="Times New Roman"/>
          <w:b/>
          <w:sz w:val="28"/>
          <w:szCs w:val="28"/>
        </w:rPr>
        <w:t xml:space="preserve">    </w:t>
      </w:r>
      <w:r w:rsidRPr="001B3C6B">
        <w:rPr>
          <w:rFonts w:cs="Times New Roman"/>
          <w:b/>
          <w:sz w:val="28"/>
          <w:szCs w:val="28"/>
        </w:rPr>
        <w:t>号：</w:t>
      </w:r>
      <w:r w:rsidR="00DE289E">
        <w:rPr>
          <w:rFonts w:cs="Times New Roman"/>
          <w:b/>
          <w:sz w:val="28"/>
          <w:szCs w:val="28"/>
          <w:u w:val="single"/>
        </w:rPr>
        <w:t xml:space="preserve">         201</w:t>
      </w:r>
      <w:r w:rsidR="00DE289E">
        <w:rPr>
          <w:rFonts w:cs="Times New Roman" w:hint="eastAsia"/>
          <w:b/>
          <w:sz w:val="28"/>
          <w:szCs w:val="28"/>
          <w:u w:val="single"/>
        </w:rPr>
        <w:t>7</w:t>
      </w:r>
      <w:r w:rsidR="00DE289E">
        <w:rPr>
          <w:rFonts w:cs="Times New Roman"/>
          <w:b/>
          <w:sz w:val="28"/>
          <w:szCs w:val="28"/>
          <w:u w:val="single"/>
        </w:rPr>
        <w:t>1</w:t>
      </w:r>
      <w:r w:rsidR="00DE289E">
        <w:rPr>
          <w:rFonts w:cs="Times New Roman" w:hint="eastAsia"/>
          <w:b/>
          <w:sz w:val="28"/>
          <w:szCs w:val="28"/>
          <w:u w:val="single"/>
        </w:rPr>
        <w:t>1</w:t>
      </w:r>
      <w:r w:rsidR="00DE289E">
        <w:rPr>
          <w:rFonts w:cs="Times New Roman"/>
          <w:b/>
          <w:sz w:val="28"/>
          <w:szCs w:val="28"/>
          <w:u w:val="single"/>
        </w:rPr>
        <w:t>1</w:t>
      </w:r>
      <w:r w:rsidR="00DE289E">
        <w:rPr>
          <w:rFonts w:cs="Times New Roman" w:hint="eastAsia"/>
          <w:b/>
          <w:sz w:val="28"/>
          <w:szCs w:val="28"/>
          <w:u w:val="single"/>
        </w:rPr>
        <w:t>592</w:t>
      </w:r>
      <w:r w:rsidRPr="00A46915">
        <w:rPr>
          <w:rFonts w:cs="Times New Roman"/>
          <w:b/>
          <w:sz w:val="28"/>
          <w:szCs w:val="28"/>
          <w:u w:val="single"/>
        </w:rPr>
        <w:t xml:space="preserve">         </w:t>
      </w:r>
    </w:p>
    <w:p w14:paraId="2334FECC" w14:textId="5C3A7F6D" w:rsidR="00997D18" w:rsidRPr="001B3C6B" w:rsidRDefault="00997D18" w:rsidP="00997D18">
      <w:pPr>
        <w:ind w:firstLineChars="708" w:firstLine="1990"/>
        <w:rPr>
          <w:rFonts w:cs="Times New Roman"/>
          <w:b/>
          <w:sz w:val="28"/>
          <w:szCs w:val="28"/>
          <w:u w:val="single"/>
        </w:rPr>
      </w:pPr>
      <w:r w:rsidRPr="001B3C6B">
        <w:rPr>
          <w:rFonts w:cs="Times New Roman"/>
          <w:b/>
          <w:sz w:val="28"/>
          <w:szCs w:val="28"/>
        </w:rPr>
        <w:t>姓</w:t>
      </w:r>
      <w:r w:rsidRPr="001B3C6B">
        <w:rPr>
          <w:rFonts w:cs="Times New Roman"/>
          <w:b/>
          <w:sz w:val="28"/>
          <w:szCs w:val="28"/>
        </w:rPr>
        <w:t xml:space="preserve">    </w:t>
      </w:r>
      <w:r w:rsidRPr="001B3C6B">
        <w:rPr>
          <w:rFonts w:cs="Times New Roman"/>
          <w:b/>
          <w:sz w:val="28"/>
          <w:szCs w:val="28"/>
        </w:rPr>
        <w:t>名：</w:t>
      </w:r>
      <w:r w:rsidRPr="00A46915">
        <w:rPr>
          <w:rFonts w:cs="Times New Roman"/>
          <w:b/>
          <w:sz w:val="28"/>
          <w:szCs w:val="28"/>
          <w:u w:val="single"/>
        </w:rPr>
        <w:t xml:space="preserve">           </w:t>
      </w:r>
      <w:r w:rsidR="00DE289E">
        <w:rPr>
          <w:rFonts w:cs="Times New Roman" w:hint="eastAsia"/>
          <w:b/>
          <w:sz w:val="28"/>
          <w:szCs w:val="28"/>
          <w:u w:val="single"/>
        </w:rPr>
        <w:t>刘尊唯</w:t>
      </w:r>
      <w:r w:rsidRPr="00A46915">
        <w:rPr>
          <w:rFonts w:cs="Times New Roman" w:hint="eastAsia"/>
          <w:b/>
          <w:sz w:val="28"/>
          <w:szCs w:val="28"/>
          <w:u w:val="single"/>
        </w:rPr>
        <w:t xml:space="preserve"> </w:t>
      </w:r>
      <w:r w:rsidRPr="00A46915">
        <w:rPr>
          <w:rFonts w:cs="Times New Roman"/>
          <w:b/>
          <w:sz w:val="28"/>
          <w:szCs w:val="28"/>
          <w:u w:val="single"/>
        </w:rPr>
        <w:t xml:space="preserve">           </w:t>
      </w:r>
    </w:p>
    <w:p w14:paraId="431F9F4B" w14:textId="27C0BD90" w:rsidR="00997D18" w:rsidRPr="001B3C6B" w:rsidRDefault="00997D18" w:rsidP="00997D18">
      <w:pPr>
        <w:ind w:firstLineChars="708" w:firstLine="1990"/>
        <w:rPr>
          <w:rFonts w:cs="Times New Roman"/>
          <w:b/>
          <w:sz w:val="28"/>
          <w:szCs w:val="28"/>
          <w:u w:val="single"/>
        </w:rPr>
      </w:pPr>
      <w:r w:rsidRPr="001B3C6B">
        <w:rPr>
          <w:rFonts w:cs="Times New Roman"/>
          <w:b/>
          <w:sz w:val="28"/>
          <w:szCs w:val="28"/>
        </w:rPr>
        <w:t>专</w:t>
      </w:r>
      <w:r w:rsidRPr="001B3C6B">
        <w:rPr>
          <w:rFonts w:cs="Times New Roman"/>
          <w:b/>
          <w:sz w:val="28"/>
          <w:szCs w:val="28"/>
        </w:rPr>
        <w:t xml:space="preserve">    </w:t>
      </w:r>
      <w:r w:rsidRPr="001B3C6B">
        <w:rPr>
          <w:rFonts w:cs="Times New Roman"/>
          <w:b/>
          <w:sz w:val="28"/>
          <w:szCs w:val="28"/>
        </w:rPr>
        <w:t>业：</w:t>
      </w:r>
      <w:r w:rsidRPr="00A46915">
        <w:rPr>
          <w:rFonts w:cs="Times New Roman"/>
          <w:b/>
          <w:sz w:val="28"/>
          <w:szCs w:val="28"/>
          <w:u w:val="single"/>
        </w:rPr>
        <w:t xml:space="preserve">       </w:t>
      </w:r>
      <w:r w:rsidRPr="00A46915">
        <w:rPr>
          <w:rFonts w:cs="Times New Roman"/>
          <w:b/>
          <w:sz w:val="28"/>
          <w:szCs w:val="28"/>
          <w:u w:val="single"/>
        </w:rPr>
        <w:t>电子</w:t>
      </w:r>
      <w:r w:rsidR="00DE289E">
        <w:rPr>
          <w:rFonts w:cs="Times New Roman" w:hint="eastAsia"/>
          <w:b/>
          <w:sz w:val="28"/>
          <w:szCs w:val="28"/>
          <w:u w:val="single"/>
        </w:rPr>
        <w:t>科学与技术</w:t>
      </w:r>
      <w:r w:rsidRPr="00A46915">
        <w:rPr>
          <w:rFonts w:cs="Times New Roman"/>
          <w:b/>
          <w:sz w:val="28"/>
          <w:szCs w:val="28"/>
          <w:u w:val="single"/>
        </w:rPr>
        <w:t xml:space="preserve">       </w:t>
      </w:r>
    </w:p>
    <w:p w14:paraId="2F2EC927" w14:textId="77777777" w:rsidR="00997D18" w:rsidRPr="001B3C6B" w:rsidRDefault="00997D18" w:rsidP="00997D18">
      <w:pPr>
        <w:ind w:firstLineChars="708" w:firstLine="1990"/>
        <w:rPr>
          <w:rFonts w:cs="Times New Roman"/>
          <w:b/>
          <w:sz w:val="28"/>
          <w:szCs w:val="28"/>
          <w:u w:val="single"/>
        </w:rPr>
      </w:pPr>
      <w:r w:rsidRPr="001B3C6B">
        <w:rPr>
          <w:rFonts w:cs="Times New Roman"/>
          <w:b/>
          <w:sz w:val="28"/>
          <w:szCs w:val="28"/>
        </w:rPr>
        <w:t>导</w:t>
      </w:r>
      <w:r w:rsidRPr="001B3C6B">
        <w:rPr>
          <w:rFonts w:cs="Times New Roman"/>
          <w:b/>
          <w:sz w:val="28"/>
          <w:szCs w:val="28"/>
        </w:rPr>
        <w:t xml:space="preserve">    </w:t>
      </w:r>
      <w:r w:rsidRPr="001B3C6B">
        <w:rPr>
          <w:rFonts w:cs="Times New Roman"/>
          <w:b/>
          <w:sz w:val="28"/>
          <w:szCs w:val="28"/>
        </w:rPr>
        <w:t>师：</w:t>
      </w:r>
      <w:r w:rsidRPr="00A46915">
        <w:rPr>
          <w:rFonts w:cs="Times New Roman"/>
          <w:b/>
          <w:sz w:val="28"/>
          <w:szCs w:val="28"/>
          <w:u w:val="single"/>
        </w:rPr>
        <w:t xml:space="preserve">           </w:t>
      </w:r>
      <w:r w:rsidRPr="00A46915">
        <w:rPr>
          <w:rFonts w:cs="Times New Roman" w:hint="eastAsia"/>
          <w:b/>
          <w:sz w:val="28"/>
          <w:szCs w:val="28"/>
          <w:u w:val="single"/>
        </w:rPr>
        <w:t>尹飞飞</w:t>
      </w:r>
      <w:r w:rsidRPr="00A46915">
        <w:rPr>
          <w:rFonts w:cs="Times New Roman" w:hint="eastAsia"/>
          <w:b/>
          <w:sz w:val="28"/>
          <w:szCs w:val="28"/>
          <w:u w:val="single"/>
        </w:rPr>
        <w:t xml:space="preserve"> </w:t>
      </w:r>
      <w:r w:rsidRPr="00A46915">
        <w:rPr>
          <w:rFonts w:cs="Times New Roman"/>
          <w:b/>
          <w:sz w:val="28"/>
          <w:szCs w:val="28"/>
          <w:u w:val="single"/>
        </w:rPr>
        <w:t xml:space="preserve">          </w:t>
      </w:r>
    </w:p>
    <w:p w14:paraId="30E7ACE5" w14:textId="77777777" w:rsidR="00997D18" w:rsidRPr="00A46915" w:rsidRDefault="00997D18" w:rsidP="00997D18">
      <w:pPr>
        <w:ind w:firstLineChars="708" w:firstLine="1990"/>
        <w:rPr>
          <w:rFonts w:cs="Times New Roman"/>
          <w:b/>
          <w:sz w:val="28"/>
          <w:szCs w:val="28"/>
          <w:u w:val="single"/>
        </w:rPr>
      </w:pPr>
      <w:r w:rsidRPr="001B3C6B">
        <w:rPr>
          <w:rFonts w:cs="Times New Roman"/>
          <w:b/>
          <w:sz w:val="28"/>
          <w:szCs w:val="28"/>
        </w:rPr>
        <w:t>学</w:t>
      </w:r>
      <w:r w:rsidRPr="001B3C6B">
        <w:rPr>
          <w:rFonts w:cs="Times New Roman"/>
          <w:b/>
          <w:sz w:val="28"/>
          <w:szCs w:val="28"/>
        </w:rPr>
        <w:t xml:space="preserve">    </w:t>
      </w:r>
      <w:r w:rsidRPr="001B3C6B">
        <w:rPr>
          <w:rFonts w:cs="Times New Roman"/>
          <w:b/>
          <w:sz w:val="28"/>
          <w:szCs w:val="28"/>
        </w:rPr>
        <w:t>院：</w:t>
      </w:r>
      <w:r w:rsidRPr="00A46915">
        <w:rPr>
          <w:rFonts w:cs="Times New Roman"/>
          <w:b/>
          <w:sz w:val="28"/>
          <w:szCs w:val="28"/>
          <w:u w:val="single"/>
        </w:rPr>
        <w:t xml:space="preserve">        </w:t>
      </w:r>
      <w:r w:rsidRPr="00A46915">
        <w:rPr>
          <w:rFonts w:cs="Times New Roman"/>
          <w:b/>
          <w:sz w:val="28"/>
          <w:szCs w:val="28"/>
          <w:u w:val="single"/>
        </w:rPr>
        <w:t>光电信息学院</w:t>
      </w:r>
      <w:r w:rsidRPr="00A46915">
        <w:rPr>
          <w:rFonts w:cs="Times New Roman"/>
          <w:b/>
          <w:sz w:val="28"/>
          <w:szCs w:val="28"/>
          <w:u w:val="single"/>
        </w:rPr>
        <w:t xml:space="preserve">        </w:t>
      </w:r>
    </w:p>
    <w:p w14:paraId="42E08ADC" w14:textId="77777777" w:rsidR="00997D18" w:rsidRPr="00F22BC1" w:rsidRDefault="00997D18" w:rsidP="00997D18">
      <w:pPr>
        <w:ind w:firstLineChars="708" w:firstLine="1990"/>
        <w:rPr>
          <w:rFonts w:cs="Times New Roman"/>
          <w:b/>
          <w:sz w:val="28"/>
          <w:szCs w:val="28"/>
          <w:u w:val="single"/>
        </w:rPr>
      </w:pPr>
      <w:r>
        <w:rPr>
          <w:rFonts w:cs="Times New Roman"/>
          <w:b/>
          <w:sz w:val="28"/>
          <w:szCs w:val="28"/>
        </w:rPr>
        <w:t xml:space="preserve">          </w:t>
      </w:r>
      <w:r w:rsidRPr="00A46915">
        <w:rPr>
          <w:rFonts w:cs="Times New Roman" w:hint="eastAsia"/>
          <w:b/>
          <w:sz w:val="28"/>
          <w:szCs w:val="28"/>
          <w:u w:val="single"/>
        </w:rPr>
        <w:t>（信息光子学与光通信研究院）</w:t>
      </w:r>
    </w:p>
    <w:p w14:paraId="3B3BE035" w14:textId="77777777" w:rsidR="00997D18" w:rsidRDefault="00997D18" w:rsidP="00997D18">
      <w:pPr>
        <w:ind w:firstLine="1984"/>
        <w:jc w:val="center"/>
        <w:rPr>
          <w:rFonts w:cs="Times New Roman"/>
          <w:b/>
          <w:sz w:val="28"/>
          <w:szCs w:val="28"/>
        </w:rPr>
      </w:pPr>
    </w:p>
    <w:p w14:paraId="3C629743" w14:textId="671E3EE6" w:rsidR="00997D18" w:rsidRDefault="008461F0" w:rsidP="00997D18">
      <w:pPr>
        <w:spacing w:line="400" w:lineRule="exact"/>
        <w:ind w:firstLine="480"/>
        <w:jc w:val="center"/>
        <w:rPr>
          <w:rFonts w:cs="Times New Roman"/>
          <w:b/>
          <w:sz w:val="28"/>
          <w:szCs w:val="28"/>
        </w:rPr>
      </w:pPr>
      <w:r w:rsidRPr="00684902">
        <w:rPr>
          <w:rFonts w:cs="Times New Roman"/>
          <w:b/>
          <w:sz w:val="28"/>
          <w:szCs w:val="28"/>
        </w:rPr>
        <w:t>20</w:t>
      </w:r>
      <w:r w:rsidRPr="00684902">
        <w:rPr>
          <w:rFonts w:cs="Times New Roman" w:hint="eastAsia"/>
          <w:b/>
          <w:sz w:val="28"/>
          <w:szCs w:val="28"/>
        </w:rPr>
        <w:t>20</w:t>
      </w:r>
      <w:r w:rsidR="00997D18" w:rsidRPr="00684902">
        <w:rPr>
          <w:rFonts w:cs="Times New Roman"/>
          <w:b/>
          <w:sz w:val="28"/>
          <w:szCs w:val="28"/>
        </w:rPr>
        <w:t>年</w:t>
      </w:r>
      <w:r w:rsidR="00D249EF" w:rsidRPr="00684902">
        <w:rPr>
          <w:rFonts w:cs="Times New Roman"/>
          <w:b/>
          <w:sz w:val="28"/>
          <w:szCs w:val="28"/>
        </w:rPr>
        <w:t>4</w:t>
      </w:r>
      <w:r w:rsidR="00997D18" w:rsidRPr="00684902">
        <w:rPr>
          <w:rFonts w:cs="Times New Roman"/>
          <w:b/>
          <w:sz w:val="28"/>
          <w:szCs w:val="28"/>
        </w:rPr>
        <w:t>月</w:t>
      </w:r>
      <w:r w:rsidR="00D249EF" w:rsidRPr="00684902">
        <w:rPr>
          <w:rFonts w:cs="Times New Roman"/>
          <w:b/>
          <w:sz w:val="28"/>
          <w:szCs w:val="28"/>
        </w:rPr>
        <w:t>7</w:t>
      </w:r>
      <w:r w:rsidR="00997D18" w:rsidRPr="00684902">
        <w:rPr>
          <w:rFonts w:cs="Times New Roman"/>
          <w:b/>
          <w:sz w:val="28"/>
          <w:szCs w:val="28"/>
        </w:rPr>
        <w:t>日</w:t>
      </w:r>
    </w:p>
    <w:p w14:paraId="3079E36A" w14:textId="77777777" w:rsidR="00997D18" w:rsidRDefault="00997D18" w:rsidP="00997D18">
      <w:pPr>
        <w:spacing w:line="400" w:lineRule="exact"/>
        <w:ind w:firstLine="480"/>
        <w:jc w:val="center"/>
        <w:rPr>
          <w:rFonts w:cs="Times New Roman"/>
          <w:b/>
          <w:sz w:val="28"/>
          <w:szCs w:val="28"/>
        </w:rPr>
      </w:pPr>
    </w:p>
    <w:p w14:paraId="78C61DDB" w14:textId="33C2BBE1" w:rsidR="000E7158" w:rsidRPr="00F6252E" w:rsidRDefault="000E7158" w:rsidP="000E7158">
      <w:pPr>
        <w:widowControl/>
        <w:spacing w:beforeLines="50" w:before="156" w:afterLines="50" w:after="156" w:line="360" w:lineRule="auto"/>
        <w:ind w:leftChars="150" w:left="315" w:rightChars="150" w:right="315"/>
        <w:jc w:val="center"/>
        <w:rPr>
          <w:rFonts w:eastAsia="宋体" w:cs="Times New Roman"/>
          <w:b/>
          <w:bCs/>
          <w:iCs/>
          <w:kern w:val="0"/>
          <w:sz w:val="44"/>
          <w:szCs w:val="24"/>
        </w:rPr>
      </w:pPr>
      <w:r w:rsidRPr="000E7158">
        <w:rPr>
          <w:rFonts w:eastAsia="宋体" w:cs="Times New Roman"/>
          <w:b/>
          <w:bCs/>
          <w:iCs/>
          <w:kern w:val="0"/>
          <w:sz w:val="44"/>
          <w:szCs w:val="24"/>
        </w:rPr>
        <w:lastRenderedPageBreak/>
        <w:t>Reverse design of silicon-based photonic devices based on coded metamaterials</w:t>
      </w:r>
    </w:p>
    <w:p w14:paraId="63745045" w14:textId="77777777" w:rsidR="000E7158" w:rsidRPr="00F6252E" w:rsidRDefault="000E7158" w:rsidP="000E7158">
      <w:pPr>
        <w:widowControl/>
        <w:adjustRightInd w:val="0"/>
        <w:snapToGrid w:val="0"/>
        <w:spacing w:beforeLines="50" w:before="156" w:afterLines="50" w:after="156" w:line="360" w:lineRule="auto"/>
        <w:jc w:val="center"/>
        <w:rPr>
          <w:rFonts w:eastAsia="黑体" w:cs="Times New Roman"/>
          <w:iCs/>
          <w:kern w:val="0"/>
          <w:sz w:val="32"/>
          <w:szCs w:val="24"/>
        </w:rPr>
      </w:pPr>
      <w:proofErr w:type="gramStart"/>
      <w:r w:rsidRPr="00F6252E">
        <w:rPr>
          <w:rFonts w:eastAsia="黑体" w:cs="Times New Roman"/>
          <w:iCs/>
          <w:kern w:val="0"/>
          <w:sz w:val="32"/>
          <w:szCs w:val="24"/>
        </w:rPr>
        <w:t>by</w:t>
      </w:r>
      <w:proofErr w:type="gramEnd"/>
    </w:p>
    <w:p w14:paraId="00384EB2" w14:textId="6BFCA79C" w:rsidR="000E7158" w:rsidRPr="009C61E6" w:rsidRDefault="000E7158" w:rsidP="000E7158">
      <w:pPr>
        <w:widowControl/>
        <w:spacing w:beforeLines="50" w:before="156" w:afterLines="50" w:after="156" w:line="360" w:lineRule="auto"/>
        <w:jc w:val="center"/>
        <w:rPr>
          <w:rFonts w:eastAsia="宋体" w:cs="Times New Roman"/>
          <w:b/>
          <w:kern w:val="0"/>
          <w:sz w:val="30"/>
          <w:szCs w:val="30"/>
        </w:rPr>
      </w:pPr>
      <w:proofErr w:type="spellStart"/>
      <w:r>
        <w:rPr>
          <w:rFonts w:eastAsia="宋体" w:cs="Times New Roman"/>
          <w:b/>
          <w:kern w:val="0"/>
          <w:sz w:val="30"/>
          <w:szCs w:val="30"/>
        </w:rPr>
        <w:t>Zunwei</w:t>
      </w:r>
      <w:proofErr w:type="spellEnd"/>
      <w:r>
        <w:rPr>
          <w:rFonts w:eastAsia="宋体" w:cs="Times New Roman"/>
          <w:b/>
          <w:kern w:val="0"/>
          <w:sz w:val="30"/>
          <w:szCs w:val="30"/>
        </w:rPr>
        <w:t xml:space="preserve"> Liu</w:t>
      </w:r>
    </w:p>
    <w:p w14:paraId="0B2FBE29" w14:textId="77777777" w:rsidR="000E7158" w:rsidRPr="00F6252E" w:rsidRDefault="000E7158" w:rsidP="000E7158">
      <w:pPr>
        <w:widowControl/>
        <w:spacing w:beforeLines="50" w:before="156" w:afterLines="50" w:after="156" w:line="360" w:lineRule="auto"/>
        <w:jc w:val="left"/>
        <w:rPr>
          <w:rFonts w:eastAsia="宋体" w:cs="Times New Roman"/>
          <w:kern w:val="0"/>
          <w:sz w:val="24"/>
          <w:szCs w:val="24"/>
        </w:rPr>
      </w:pPr>
    </w:p>
    <w:p w14:paraId="419EE6EA" w14:textId="77777777" w:rsidR="000E7158" w:rsidRPr="00F6252E" w:rsidRDefault="000E7158" w:rsidP="000E7158">
      <w:pPr>
        <w:widowControl/>
        <w:adjustRightInd w:val="0"/>
        <w:snapToGrid w:val="0"/>
        <w:spacing w:beforeLines="50" w:before="156" w:afterLines="50" w:after="156" w:line="360" w:lineRule="auto"/>
        <w:jc w:val="center"/>
        <w:rPr>
          <w:rFonts w:eastAsia="黑体" w:cs="Times New Roman"/>
          <w:bCs/>
          <w:iCs/>
          <w:kern w:val="0"/>
          <w:sz w:val="32"/>
          <w:szCs w:val="24"/>
        </w:rPr>
      </w:pPr>
      <w:r w:rsidRPr="00F6252E">
        <w:rPr>
          <w:rFonts w:eastAsia="黑体" w:cs="Times New Roman"/>
          <w:bCs/>
          <w:iCs/>
          <w:kern w:val="0"/>
          <w:sz w:val="32"/>
          <w:szCs w:val="24"/>
        </w:rPr>
        <w:t>A dissertation submitted in partial fulfillment of the</w:t>
      </w:r>
    </w:p>
    <w:p w14:paraId="080D73D2" w14:textId="77777777" w:rsidR="000E7158" w:rsidRPr="00F6252E" w:rsidRDefault="000E7158" w:rsidP="000E7158">
      <w:pPr>
        <w:widowControl/>
        <w:adjustRightInd w:val="0"/>
        <w:snapToGrid w:val="0"/>
        <w:spacing w:beforeLines="50" w:before="156" w:afterLines="50" w:after="156" w:line="360" w:lineRule="auto"/>
        <w:jc w:val="center"/>
        <w:rPr>
          <w:rFonts w:eastAsia="黑体" w:cs="Times New Roman"/>
          <w:bCs/>
          <w:iCs/>
          <w:kern w:val="0"/>
          <w:sz w:val="32"/>
          <w:szCs w:val="24"/>
        </w:rPr>
      </w:pPr>
      <w:r w:rsidRPr="00F6252E">
        <w:rPr>
          <w:rFonts w:eastAsia="黑体" w:cs="Times New Roman"/>
          <w:bCs/>
          <w:iCs/>
          <w:kern w:val="0"/>
          <w:sz w:val="32"/>
          <w:szCs w:val="24"/>
        </w:rPr>
        <w:t xml:space="preserve"> </w:t>
      </w:r>
      <w:proofErr w:type="gramStart"/>
      <w:r w:rsidRPr="00F6252E">
        <w:rPr>
          <w:rFonts w:eastAsia="黑体" w:cs="Times New Roman"/>
          <w:bCs/>
          <w:iCs/>
          <w:kern w:val="0"/>
          <w:sz w:val="32"/>
          <w:szCs w:val="24"/>
        </w:rPr>
        <w:t>requirements</w:t>
      </w:r>
      <w:proofErr w:type="gramEnd"/>
      <w:r w:rsidRPr="00F6252E">
        <w:rPr>
          <w:rFonts w:eastAsia="黑体" w:cs="Times New Roman"/>
          <w:bCs/>
          <w:iCs/>
          <w:kern w:val="0"/>
          <w:sz w:val="32"/>
          <w:szCs w:val="24"/>
        </w:rPr>
        <w:t xml:space="preserve"> for the degree of </w:t>
      </w:r>
    </w:p>
    <w:p w14:paraId="0720FB29" w14:textId="77777777" w:rsidR="000E7158" w:rsidRPr="00F6252E" w:rsidRDefault="000E7158" w:rsidP="000E7158">
      <w:pPr>
        <w:widowControl/>
        <w:adjustRightInd w:val="0"/>
        <w:snapToGrid w:val="0"/>
        <w:spacing w:beforeLines="50" w:before="156" w:afterLines="50" w:after="156" w:line="360" w:lineRule="auto"/>
        <w:jc w:val="center"/>
        <w:rPr>
          <w:rFonts w:eastAsia="黑体" w:cs="Times New Roman"/>
          <w:b/>
          <w:bCs/>
          <w:iCs/>
          <w:kern w:val="0"/>
          <w:sz w:val="36"/>
          <w:szCs w:val="36"/>
        </w:rPr>
      </w:pPr>
      <w:r w:rsidRPr="00F6252E">
        <w:rPr>
          <w:rFonts w:eastAsia="黑体" w:cs="Times New Roman" w:hint="eastAsia"/>
          <w:b/>
          <w:bCs/>
          <w:iCs/>
          <w:kern w:val="0"/>
          <w:sz w:val="36"/>
          <w:szCs w:val="36"/>
        </w:rPr>
        <w:t>Master</w:t>
      </w:r>
    </w:p>
    <w:p w14:paraId="17500C65" w14:textId="77777777" w:rsidR="000E7158" w:rsidRPr="00F6252E" w:rsidRDefault="000E7158" w:rsidP="000E7158">
      <w:pPr>
        <w:widowControl/>
        <w:adjustRightInd w:val="0"/>
        <w:snapToGrid w:val="0"/>
        <w:spacing w:beforeLines="50" w:before="156" w:afterLines="50" w:after="156" w:line="360" w:lineRule="auto"/>
        <w:jc w:val="center"/>
        <w:rPr>
          <w:rFonts w:eastAsia="黑体" w:cs="Times New Roman"/>
          <w:bCs/>
          <w:iCs/>
          <w:kern w:val="0"/>
          <w:sz w:val="32"/>
          <w:szCs w:val="24"/>
        </w:rPr>
      </w:pPr>
      <w:proofErr w:type="gramStart"/>
      <w:r w:rsidRPr="00F6252E">
        <w:rPr>
          <w:rFonts w:eastAsia="黑体" w:cs="Times New Roman"/>
          <w:bCs/>
          <w:iCs/>
          <w:kern w:val="0"/>
          <w:sz w:val="32"/>
          <w:szCs w:val="24"/>
        </w:rPr>
        <w:t>in</w:t>
      </w:r>
      <w:proofErr w:type="gramEnd"/>
    </w:p>
    <w:p w14:paraId="74F83084" w14:textId="0B73A2AE" w:rsidR="000E7158" w:rsidRPr="00F6252E" w:rsidRDefault="000E7158" w:rsidP="000E7158">
      <w:pPr>
        <w:widowControl/>
        <w:adjustRightInd w:val="0"/>
        <w:snapToGrid w:val="0"/>
        <w:spacing w:beforeLines="50" w:before="156" w:afterLines="50" w:after="156" w:line="360" w:lineRule="auto"/>
        <w:jc w:val="center"/>
        <w:rPr>
          <w:rFonts w:eastAsia="黑体" w:cs="Times New Roman"/>
          <w:b/>
          <w:bCs/>
          <w:iCs/>
          <w:kern w:val="0"/>
          <w:sz w:val="32"/>
          <w:szCs w:val="24"/>
        </w:rPr>
      </w:pPr>
      <w:r w:rsidRPr="000E7158">
        <w:rPr>
          <w:rFonts w:eastAsia="黑体" w:cs="Times New Roman"/>
          <w:b/>
          <w:bCs/>
          <w:iCs/>
          <w:kern w:val="0"/>
          <w:sz w:val="32"/>
          <w:szCs w:val="24"/>
        </w:rPr>
        <w:t>Electronics Science and Technology</w:t>
      </w:r>
    </w:p>
    <w:p w14:paraId="706A3023" w14:textId="74ED83F9" w:rsidR="000E7158" w:rsidRPr="00F6252E" w:rsidRDefault="000E7158" w:rsidP="000E7158">
      <w:pPr>
        <w:widowControl/>
        <w:adjustRightInd w:val="0"/>
        <w:snapToGrid w:val="0"/>
        <w:spacing w:beforeLines="50" w:before="156" w:afterLines="50" w:after="156" w:line="360" w:lineRule="auto"/>
        <w:jc w:val="center"/>
        <w:rPr>
          <w:rFonts w:eastAsia="黑体" w:cs="Times New Roman"/>
          <w:bCs/>
          <w:iCs/>
          <w:kern w:val="0"/>
          <w:sz w:val="32"/>
          <w:szCs w:val="24"/>
        </w:rPr>
      </w:pPr>
      <w:r w:rsidRPr="00F6252E">
        <w:rPr>
          <w:rFonts w:eastAsia="黑体" w:cs="Times New Roman"/>
          <w:bCs/>
          <w:iCs/>
          <w:kern w:val="0"/>
          <w:sz w:val="32"/>
          <w:szCs w:val="24"/>
        </w:rPr>
        <w:t xml:space="preserve">Beijing University of </w:t>
      </w:r>
      <w:proofErr w:type="spellStart"/>
      <w:r w:rsidR="0072606C" w:rsidRPr="0072606C">
        <w:rPr>
          <w:rFonts w:eastAsia="黑体" w:cs="Times New Roman"/>
          <w:bCs/>
          <w:iCs/>
          <w:kern w:val="0"/>
          <w:sz w:val="32"/>
          <w:szCs w:val="24"/>
        </w:rPr>
        <w:t>PoS</w:t>
      </w:r>
      <w:r w:rsidRPr="00F6252E">
        <w:rPr>
          <w:rFonts w:eastAsia="黑体" w:cs="Times New Roman"/>
          <w:bCs/>
          <w:iCs/>
          <w:kern w:val="0"/>
          <w:sz w:val="32"/>
          <w:szCs w:val="24"/>
        </w:rPr>
        <w:t>ts</w:t>
      </w:r>
      <w:proofErr w:type="spellEnd"/>
      <w:r w:rsidRPr="00F6252E">
        <w:rPr>
          <w:rFonts w:eastAsia="黑体" w:cs="Times New Roman"/>
          <w:bCs/>
          <w:iCs/>
          <w:kern w:val="0"/>
          <w:sz w:val="32"/>
          <w:szCs w:val="24"/>
        </w:rPr>
        <w:t xml:space="preserve"> and Telecommunications</w:t>
      </w:r>
    </w:p>
    <w:p w14:paraId="34C5960B" w14:textId="77777777" w:rsidR="000E7158" w:rsidRPr="00F6252E" w:rsidRDefault="000E7158" w:rsidP="000E7158">
      <w:pPr>
        <w:widowControl/>
        <w:adjustRightInd w:val="0"/>
        <w:snapToGrid w:val="0"/>
        <w:spacing w:beforeLines="50" w:before="156" w:afterLines="50" w:after="156" w:line="360" w:lineRule="auto"/>
        <w:jc w:val="center"/>
        <w:rPr>
          <w:rFonts w:eastAsia="黑体" w:cs="Times New Roman"/>
          <w:iCs/>
          <w:kern w:val="0"/>
          <w:sz w:val="32"/>
          <w:szCs w:val="24"/>
        </w:rPr>
      </w:pPr>
      <w:r w:rsidRPr="00F6252E">
        <w:rPr>
          <w:rFonts w:eastAsia="黑体" w:cs="Times New Roman"/>
          <w:iCs/>
          <w:kern w:val="0"/>
          <w:sz w:val="32"/>
          <w:szCs w:val="24"/>
        </w:rPr>
        <w:t>Beijing, P. R. China</w:t>
      </w:r>
    </w:p>
    <w:p w14:paraId="1B19EA0E" w14:textId="77777777" w:rsidR="000E7158" w:rsidRPr="00F6252E" w:rsidRDefault="000E7158" w:rsidP="000E7158">
      <w:pPr>
        <w:widowControl/>
        <w:adjustRightInd w:val="0"/>
        <w:snapToGrid w:val="0"/>
        <w:spacing w:beforeLines="50" w:before="156" w:afterLines="50" w:after="156" w:line="360" w:lineRule="auto"/>
        <w:jc w:val="center"/>
        <w:rPr>
          <w:rFonts w:eastAsia="宋体" w:cs="Times New Roman"/>
          <w:kern w:val="0"/>
          <w:sz w:val="24"/>
          <w:szCs w:val="24"/>
        </w:rPr>
      </w:pPr>
    </w:p>
    <w:p w14:paraId="4C34EE8E" w14:textId="77777777" w:rsidR="000E7158" w:rsidRPr="00F6252E" w:rsidRDefault="000E7158" w:rsidP="000E7158">
      <w:pPr>
        <w:widowControl/>
        <w:spacing w:beforeLines="50" w:before="156" w:afterLines="50" w:after="156" w:line="360" w:lineRule="auto"/>
        <w:jc w:val="left"/>
        <w:rPr>
          <w:rFonts w:eastAsia="宋体" w:cs="Times New Roman"/>
          <w:kern w:val="0"/>
          <w:sz w:val="24"/>
          <w:szCs w:val="24"/>
        </w:rPr>
      </w:pPr>
    </w:p>
    <w:p w14:paraId="25B0A4C4" w14:textId="77777777" w:rsidR="000E7158" w:rsidRPr="002D18D2" w:rsidRDefault="000E7158" w:rsidP="000E7158">
      <w:pPr>
        <w:widowControl/>
        <w:adjustRightInd w:val="0"/>
        <w:snapToGrid w:val="0"/>
        <w:spacing w:beforeLines="50" w:before="156" w:afterLines="50" w:after="156" w:line="360" w:lineRule="auto"/>
        <w:jc w:val="center"/>
        <w:rPr>
          <w:rFonts w:eastAsia="黑体" w:cs="Times New Roman"/>
          <w:iCs/>
          <w:kern w:val="0"/>
          <w:sz w:val="32"/>
          <w:szCs w:val="24"/>
        </w:rPr>
      </w:pPr>
      <w:r w:rsidRPr="002D18D2">
        <w:rPr>
          <w:rFonts w:eastAsia="黑体" w:cs="Times New Roman"/>
          <w:iCs/>
          <w:kern w:val="0"/>
          <w:sz w:val="32"/>
          <w:szCs w:val="24"/>
        </w:rPr>
        <w:t>Supervisor</w:t>
      </w:r>
    </w:p>
    <w:p w14:paraId="04ADAB41" w14:textId="58654AFE" w:rsidR="000E7158" w:rsidRPr="00216F2A" w:rsidRDefault="002D18D2" w:rsidP="000E7158">
      <w:pPr>
        <w:spacing w:beforeLines="50" w:before="156" w:afterLines="50" w:after="156"/>
        <w:jc w:val="center"/>
        <w:rPr>
          <w:rFonts w:eastAsia="宋体" w:cs="Times New Roman"/>
          <w:sz w:val="30"/>
          <w:szCs w:val="24"/>
        </w:rPr>
      </w:pPr>
      <w:r w:rsidRPr="002D18D2">
        <w:rPr>
          <w:rFonts w:eastAsia="宋体" w:cs="Times New Roman"/>
          <w:b/>
          <w:bCs/>
          <w:sz w:val="30"/>
          <w:szCs w:val="24"/>
        </w:rPr>
        <w:t>Associate Professor</w:t>
      </w:r>
      <w:r>
        <w:rPr>
          <w:rFonts w:eastAsia="宋体" w:cs="Times New Roman" w:hint="eastAsia"/>
          <w:b/>
          <w:bCs/>
          <w:sz w:val="30"/>
          <w:szCs w:val="24"/>
        </w:rPr>
        <w:t xml:space="preserve"> </w:t>
      </w:r>
      <w:proofErr w:type="spellStart"/>
      <w:r w:rsidR="000E7158" w:rsidRPr="002D18D2">
        <w:rPr>
          <w:rFonts w:eastAsia="宋体" w:cs="Times New Roman"/>
          <w:b/>
          <w:bCs/>
          <w:sz w:val="30"/>
          <w:szCs w:val="24"/>
        </w:rPr>
        <w:t>Feifei</w:t>
      </w:r>
      <w:proofErr w:type="spellEnd"/>
      <w:r w:rsidR="000E7158" w:rsidRPr="002D18D2">
        <w:rPr>
          <w:rFonts w:eastAsia="宋体" w:cs="Times New Roman"/>
          <w:b/>
          <w:bCs/>
          <w:sz w:val="30"/>
          <w:szCs w:val="24"/>
        </w:rPr>
        <w:t xml:space="preserve"> Yin</w:t>
      </w:r>
    </w:p>
    <w:p w14:paraId="158F8AFF" w14:textId="2CB1CBE9" w:rsidR="000E7158" w:rsidRDefault="000E7158" w:rsidP="000E7158">
      <w:pPr>
        <w:widowControl/>
        <w:adjustRightInd w:val="0"/>
        <w:snapToGrid w:val="0"/>
        <w:spacing w:beforeLines="50" w:before="156" w:afterLines="50" w:after="156" w:line="360" w:lineRule="auto"/>
        <w:jc w:val="center"/>
        <w:rPr>
          <w:rFonts w:eastAsia="黑体" w:cs="Times New Roman"/>
          <w:kern w:val="0"/>
          <w:sz w:val="32"/>
          <w:szCs w:val="24"/>
        </w:rPr>
      </w:pPr>
    </w:p>
    <w:p w14:paraId="3BE86C55" w14:textId="77777777" w:rsidR="000E7158" w:rsidRPr="00F6252E" w:rsidRDefault="000E7158" w:rsidP="000E7158">
      <w:pPr>
        <w:widowControl/>
        <w:adjustRightInd w:val="0"/>
        <w:snapToGrid w:val="0"/>
        <w:spacing w:beforeLines="50" w:before="156" w:afterLines="50" w:after="156" w:line="360" w:lineRule="auto"/>
        <w:jc w:val="center"/>
        <w:rPr>
          <w:rFonts w:eastAsia="黑体" w:cs="Times New Roman"/>
          <w:kern w:val="0"/>
          <w:sz w:val="32"/>
          <w:szCs w:val="24"/>
        </w:rPr>
      </w:pPr>
    </w:p>
    <w:p w14:paraId="3ED41CD2" w14:textId="786D3D1A" w:rsidR="000E7158" w:rsidRDefault="000E7158" w:rsidP="000E7158">
      <w:pPr>
        <w:widowControl/>
        <w:spacing w:beforeLines="50" w:before="156" w:afterLines="50" w:after="156"/>
        <w:jc w:val="center"/>
        <w:rPr>
          <w:rFonts w:eastAsia="宋体" w:cs="Times New Roman"/>
          <w:b/>
          <w:bCs/>
          <w:kern w:val="0"/>
          <w:sz w:val="30"/>
          <w:szCs w:val="24"/>
        </w:rPr>
      </w:pPr>
      <w:r>
        <w:rPr>
          <w:rFonts w:eastAsia="宋体" w:cs="Times New Roman" w:hint="eastAsia"/>
          <w:b/>
          <w:bCs/>
          <w:kern w:val="0"/>
          <w:sz w:val="30"/>
          <w:szCs w:val="24"/>
        </w:rPr>
        <w:t>April</w:t>
      </w:r>
      <w:r>
        <w:rPr>
          <w:rFonts w:eastAsia="宋体" w:cs="Times New Roman"/>
          <w:b/>
          <w:bCs/>
          <w:kern w:val="0"/>
          <w:sz w:val="30"/>
          <w:szCs w:val="24"/>
        </w:rPr>
        <w:t xml:space="preserve"> 7</w:t>
      </w:r>
      <w:r w:rsidRPr="009C61E6">
        <w:rPr>
          <w:rFonts w:eastAsia="宋体" w:cs="Times New Roman"/>
          <w:b/>
          <w:bCs/>
          <w:kern w:val="0"/>
          <w:sz w:val="30"/>
          <w:szCs w:val="24"/>
          <w:vertAlign w:val="superscript"/>
        </w:rPr>
        <w:t>th</w:t>
      </w:r>
      <w:r w:rsidRPr="00F6252E">
        <w:rPr>
          <w:rFonts w:eastAsia="宋体" w:cs="Times New Roman"/>
          <w:b/>
          <w:bCs/>
          <w:kern w:val="0"/>
          <w:sz w:val="30"/>
          <w:szCs w:val="24"/>
        </w:rPr>
        <w:t>，</w:t>
      </w:r>
      <w:r w:rsidRPr="00F6252E">
        <w:rPr>
          <w:rFonts w:eastAsia="宋体" w:cs="Times New Roman"/>
          <w:b/>
          <w:bCs/>
          <w:kern w:val="0"/>
          <w:sz w:val="30"/>
          <w:szCs w:val="24"/>
        </w:rPr>
        <w:t>20</w:t>
      </w:r>
      <w:r>
        <w:rPr>
          <w:rFonts w:eastAsia="宋体" w:cs="Times New Roman"/>
          <w:b/>
          <w:bCs/>
          <w:kern w:val="0"/>
          <w:sz w:val="30"/>
          <w:szCs w:val="24"/>
        </w:rPr>
        <w:t>20</w:t>
      </w:r>
    </w:p>
    <w:p w14:paraId="563ACE8C" w14:textId="77777777" w:rsidR="0090047A" w:rsidRPr="000E7158" w:rsidRDefault="0090047A" w:rsidP="0090047A">
      <w:pPr>
        <w:spacing w:line="400" w:lineRule="exact"/>
        <w:ind w:firstLine="480"/>
        <w:jc w:val="center"/>
        <w:rPr>
          <w:sz w:val="24"/>
          <w:szCs w:val="24"/>
        </w:rPr>
      </w:pPr>
    </w:p>
    <w:p w14:paraId="61388962" w14:textId="59E58CDD" w:rsidR="0090047A" w:rsidRPr="00AB0BF6" w:rsidRDefault="0090047A" w:rsidP="00742AC7">
      <w:pPr>
        <w:spacing w:line="400" w:lineRule="exact"/>
        <w:jc w:val="center"/>
        <w:rPr>
          <w:rFonts w:asciiTheme="minorEastAsia" w:hAnsiTheme="minorEastAsia"/>
          <w:b/>
          <w:sz w:val="32"/>
          <w:szCs w:val="24"/>
        </w:rPr>
      </w:pPr>
      <w:r w:rsidRPr="00AB0BF6">
        <w:rPr>
          <w:rFonts w:asciiTheme="minorEastAsia" w:hAnsiTheme="minorEastAsia" w:hint="eastAsia"/>
          <w:b/>
          <w:sz w:val="32"/>
          <w:szCs w:val="24"/>
        </w:rPr>
        <w:lastRenderedPageBreak/>
        <w:t>独创性（或创新性）声明</w:t>
      </w:r>
    </w:p>
    <w:p w14:paraId="5659E8E1" w14:textId="77777777" w:rsidR="00AB0BF6" w:rsidRPr="00384CF2" w:rsidRDefault="00AB0BF6" w:rsidP="00742AC7">
      <w:pPr>
        <w:spacing w:line="400" w:lineRule="exact"/>
        <w:jc w:val="center"/>
        <w:rPr>
          <w:rFonts w:asciiTheme="minorEastAsia" w:hAnsiTheme="minorEastAsia"/>
          <w:sz w:val="24"/>
          <w:szCs w:val="24"/>
        </w:rPr>
      </w:pPr>
    </w:p>
    <w:p w14:paraId="50FB5C00" w14:textId="77777777" w:rsidR="0090047A" w:rsidRPr="00384CF2" w:rsidRDefault="0090047A" w:rsidP="0090047A">
      <w:pPr>
        <w:pStyle w:val="af4"/>
        <w:spacing w:line="400" w:lineRule="exact"/>
        <w:ind w:firstLineChars="200" w:firstLine="480"/>
        <w:rPr>
          <w:rFonts w:asciiTheme="minorEastAsia" w:eastAsiaTheme="minorEastAsia" w:hAnsiTheme="minorEastAsia"/>
          <w:szCs w:val="24"/>
        </w:rPr>
      </w:pPr>
      <w:r w:rsidRPr="00384CF2">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0A6A1E0" w14:textId="77777777" w:rsidR="00773B13" w:rsidRDefault="00773B13" w:rsidP="0090047A">
      <w:pPr>
        <w:spacing w:line="400" w:lineRule="exact"/>
        <w:ind w:firstLine="480"/>
        <w:rPr>
          <w:rFonts w:asciiTheme="minorEastAsia" w:hAnsiTheme="minorEastAsia"/>
          <w:sz w:val="24"/>
          <w:szCs w:val="24"/>
        </w:rPr>
      </w:pPr>
    </w:p>
    <w:p w14:paraId="56055F50" w14:textId="4E5F7F62" w:rsidR="0090047A" w:rsidRPr="00384CF2" w:rsidRDefault="0090047A" w:rsidP="0090047A">
      <w:pPr>
        <w:spacing w:line="400" w:lineRule="exact"/>
        <w:ind w:firstLine="480"/>
        <w:rPr>
          <w:rFonts w:asciiTheme="minorEastAsia" w:hAnsiTheme="minorEastAsia"/>
          <w:sz w:val="24"/>
          <w:szCs w:val="24"/>
        </w:rPr>
      </w:pPr>
      <w:r w:rsidRPr="00384CF2">
        <w:rPr>
          <w:rFonts w:asciiTheme="minorEastAsia" w:hAnsiTheme="minorEastAsia" w:hint="eastAsia"/>
          <w:sz w:val="24"/>
          <w:szCs w:val="24"/>
        </w:rPr>
        <w:t>申请学位论文与资料若有不实之处，本人承担一切相关责任。</w:t>
      </w:r>
    </w:p>
    <w:p w14:paraId="4D75F6F3" w14:textId="77777777" w:rsidR="00773B13" w:rsidRDefault="00773B13" w:rsidP="0090047A">
      <w:pPr>
        <w:spacing w:line="400" w:lineRule="exact"/>
        <w:ind w:firstLine="480"/>
        <w:rPr>
          <w:rFonts w:asciiTheme="minorEastAsia" w:hAnsiTheme="minorEastAsia"/>
          <w:sz w:val="24"/>
          <w:szCs w:val="24"/>
        </w:rPr>
      </w:pPr>
    </w:p>
    <w:p w14:paraId="27266ECF" w14:textId="53536DE1" w:rsidR="0090047A" w:rsidRPr="00384CF2" w:rsidRDefault="0090047A" w:rsidP="0090047A">
      <w:pPr>
        <w:spacing w:line="400" w:lineRule="exact"/>
        <w:ind w:firstLine="480"/>
        <w:rPr>
          <w:rFonts w:asciiTheme="minorEastAsia" w:hAnsiTheme="minorEastAsia"/>
          <w:sz w:val="24"/>
          <w:szCs w:val="24"/>
        </w:rPr>
      </w:pPr>
      <w:r w:rsidRPr="00384CF2">
        <w:rPr>
          <w:rFonts w:asciiTheme="minorEastAsia" w:hAnsiTheme="minorEastAsia" w:hint="eastAsia"/>
          <w:sz w:val="24"/>
          <w:szCs w:val="24"/>
        </w:rPr>
        <w:t>本人签名：</w:t>
      </w:r>
      <w:r w:rsidR="002D18D2" w:rsidRPr="00384CF2">
        <w:rPr>
          <w:rFonts w:asciiTheme="minorEastAsia" w:hAnsiTheme="minorEastAsia" w:hint="eastAsia"/>
          <w:sz w:val="24"/>
          <w:szCs w:val="24"/>
        </w:rPr>
        <w:t>_______</w:t>
      </w:r>
      <w:r w:rsidR="002D18D2" w:rsidRPr="00384CF2">
        <w:rPr>
          <w:rFonts w:asciiTheme="minorEastAsia" w:hAnsiTheme="minorEastAsia"/>
          <w:sz w:val="24"/>
          <w:szCs w:val="24"/>
        </w:rPr>
        <w:t>_____________</w:t>
      </w:r>
      <w:r w:rsidR="002D18D2">
        <w:rPr>
          <w:rFonts w:asciiTheme="minorEastAsia" w:hAnsiTheme="minorEastAsia" w:hint="eastAsia"/>
          <w:sz w:val="24"/>
          <w:szCs w:val="24"/>
        </w:rPr>
        <w:t xml:space="preserve">  </w:t>
      </w:r>
      <w:r w:rsidRPr="00384CF2">
        <w:rPr>
          <w:rFonts w:asciiTheme="minorEastAsia" w:hAnsiTheme="minorEastAsia" w:hint="eastAsia"/>
          <w:sz w:val="24"/>
          <w:szCs w:val="24"/>
        </w:rPr>
        <w:t>日期：_______</w:t>
      </w:r>
      <w:r w:rsidRPr="00384CF2">
        <w:rPr>
          <w:rFonts w:asciiTheme="minorEastAsia" w:hAnsiTheme="minorEastAsia"/>
          <w:sz w:val="24"/>
          <w:szCs w:val="24"/>
        </w:rPr>
        <w:t>_____________</w:t>
      </w:r>
    </w:p>
    <w:p w14:paraId="0875C083" w14:textId="77777777" w:rsidR="0090047A" w:rsidRPr="00384CF2" w:rsidRDefault="0090047A" w:rsidP="0090047A">
      <w:pPr>
        <w:spacing w:line="400" w:lineRule="exact"/>
        <w:ind w:firstLine="480"/>
        <w:rPr>
          <w:rFonts w:asciiTheme="minorEastAsia" w:hAnsiTheme="minorEastAsia"/>
          <w:sz w:val="24"/>
          <w:szCs w:val="24"/>
        </w:rPr>
      </w:pPr>
    </w:p>
    <w:p w14:paraId="286715BE" w14:textId="77777777" w:rsidR="0090047A" w:rsidRPr="00384CF2" w:rsidRDefault="0090047A" w:rsidP="0090047A">
      <w:pPr>
        <w:spacing w:line="400" w:lineRule="exact"/>
        <w:ind w:firstLine="480"/>
        <w:rPr>
          <w:rFonts w:asciiTheme="minorEastAsia" w:hAnsiTheme="minorEastAsia"/>
          <w:sz w:val="24"/>
          <w:szCs w:val="24"/>
        </w:rPr>
      </w:pPr>
    </w:p>
    <w:p w14:paraId="15B9DDB0" w14:textId="77777777" w:rsidR="0090047A" w:rsidRPr="00384CF2" w:rsidRDefault="0090047A" w:rsidP="0090047A">
      <w:pPr>
        <w:spacing w:line="400" w:lineRule="exact"/>
        <w:ind w:firstLine="480"/>
        <w:rPr>
          <w:rFonts w:asciiTheme="minorEastAsia" w:hAnsiTheme="minorEastAsia"/>
          <w:sz w:val="24"/>
          <w:szCs w:val="24"/>
        </w:rPr>
      </w:pPr>
    </w:p>
    <w:p w14:paraId="167A5D3E" w14:textId="21F5101B" w:rsidR="0090047A" w:rsidRDefault="0090047A" w:rsidP="00742AC7">
      <w:pPr>
        <w:spacing w:line="400" w:lineRule="exact"/>
        <w:jc w:val="center"/>
        <w:rPr>
          <w:rFonts w:asciiTheme="minorEastAsia" w:hAnsiTheme="minorEastAsia"/>
          <w:b/>
          <w:sz w:val="32"/>
          <w:szCs w:val="24"/>
        </w:rPr>
      </w:pPr>
      <w:r w:rsidRPr="00AB0BF6">
        <w:rPr>
          <w:rFonts w:asciiTheme="minorEastAsia" w:hAnsiTheme="minorEastAsia" w:hint="eastAsia"/>
          <w:b/>
          <w:sz w:val="32"/>
          <w:szCs w:val="24"/>
        </w:rPr>
        <w:t>关于论文使用授权的说明</w:t>
      </w:r>
    </w:p>
    <w:p w14:paraId="51778D69" w14:textId="77777777" w:rsidR="00AB0BF6" w:rsidRPr="00AB0BF6" w:rsidRDefault="00AB0BF6" w:rsidP="00742AC7">
      <w:pPr>
        <w:spacing w:line="400" w:lineRule="exact"/>
        <w:jc w:val="center"/>
        <w:rPr>
          <w:rFonts w:asciiTheme="minorEastAsia" w:hAnsiTheme="minorEastAsia"/>
          <w:b/>
          <w:sz w:val="32"/>
          <w:szCs w:val="24"/>
        </w:rPr>
      </w:pPr>
    </w:p>
    <w:p w14:paraId="6F57BEC1" w14:textId="77777777" w:rsidR="0090047A" w:rsidRPr="00384CF2" w:rsidRDefault="0090047A" w:rsidP="0090047A">
      <w:pPr>
        <w:pStyle w:val="21"/>
        <w:spacing w:line="400" w:lineRule="exact"/>
        <w:ind w:leftChars="0" w:left="0" w:firstLine="480"/>
        <w:rPr>
          <w:rFonts w:asciiTheme="minorEastAsia" w:eastAsiaTheme="minorEastAsia" w:hAnsiTheme="minorEastAsia"/>
        </w:rPr>
      </w:pPr>
      <w:r w:rsidRPr="00384CF2">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11D5FDA3" w14:textId="77777777" w:rsidR="00773B13" w:rsidRDefault="00773B13" w:rsidP="0090047A">
      <w:pPr>
        <w:spacing w:line="400" w:lineRule="exact"/>
        <w:ind w:firstLine="480"/>
        <w:rPr>
          <w:rFonts w:asciiTheme="minorEastAsia" w:hAnsiTheme="minorEastAsia"/>
          <w:sz w:val="24"/>
          <w:szCs w:val="24"/>
        </w:rPr>
      </w:pPr>
    </w:p>
    <w:p w14:paraId="143DEAE7" w14:textId="2F3B526D" w:rsidR="0090047A" w:rsidRPr="00384CF2" w:rsidRDefault="0090047A" w:rsidP="0090047A">
      <w:pPr>
        <w:spacing w:line="400" w:lineRule="exact"/>
        <w:ind w:firstLine="480"/>
        <w:rPr>
          <w:rFonts w:asciiTheme="minorEastAsia" w:hAnsiTheme="minorEastAsia"/>
          <w:sz w:val="24"/>
          <w:szCs w:val="24"/>
        </w:rPr>
      </w:pPr>
      <w:r w:rsidRPr="00384CF2">
        <w:rPr>
          <w:rFonts w:asciiTheme="minorEastAsia" w:hAnsiTheme="minorEastAsia" w:hint="eastAsia"/>
          <w:sz w:val="24"/>
          <w:szCs w:val="24"/>
        </w:rPr>
        <w:t>保密论文注释：本学位论文属于保密在</w:t>
      </w:r>
      <w:r w:rsidR="00773B13">
        <w:rPr>
          <w:rFonts w:asciiTheme="minorEastAsia" w:hAnsiTheme="minorEastAsia" w:hint="eastAsia"/>
          <w:sz w:val="24"/>
          <w:szCs w:val="24"/>
          <w:u w:val="single"/>
        </w:rPr>
        <w:t xml:space="preserve"> </w:t>
      </w:r>
      <w:r w:rsidR="00773B13">
        <w:rPr>
          <w:rFonts w:asciiTheme="minorEastAsia" w:hAnsiTheme="minorEastAsia"/>
          <w:sz w:val="24"/>
          <w:szCs w:val="24"/>
          <w:u w:val="single"/>
        </w:rPr>
        <w:t xml:space="preserve">  </w:t>
      </w:r>
      <w:r w:rsidRPr="00384CF2">
        <w:rPr>
          <w:rFonts w:asciiTheme="minorEastAsia" w:hAnsiTheme="minorEastAsia" w:hint="eastAsia"/>
          <w:sz w:val="24"/>
          <w:szCs w:val="24"/>
        </w:rPr>
        <w:t>年解密后适用本授权书。</w:t>
      </w:r>
    </w:p>
    <w:p w14:paraId="50CD519F" w14:textId="77777777" w:rsidR="00773B13" w:rsidRDefault="00773B13" w:rsidP="0090047A">
      <w:pPr>
        <w:spacing w:line="400" w:lineRule="exact"/>
        <w:ind w:firstLine="480"/>
        <w:rPr>
          <w:rFonts w:asciiTheme="minorEastAsia" w:hAnsiTheme="minorEastAsia"/>
          <w:sz w:val="24"/>
          <w:szCs w:val="24"/>
        </w:rPr>
      </w:pPr>
    </w:p>
    <w:p w14:paraId="26694BE7" w14:textId="2082B102" w:rsidR="0090047A" w:rsidRPr="00384CF2" w:rsidRDefault="0090047A" w:rsidP="0090047A">
      <w:pPr>
        <w:spacing w:line="400" w:lineRule="exact"/>
        <w:ind w:firstLine="480"/>
        <w:rPr>
          <w:rFonts w:asciiTheme="minorEastAsia" w:hAnsiTheme="minorEastAsia"/>
          <w:sz w:val="24"/>
          <w:szCs w:val="24"/>
        </w:rPr>
      </w:pPr>
      <w:r w:rsidRPr="00384CF2">
        <w:rPr>
          <w:rFonts w:asciiTheme="minorEastAsia" w:hAnsiTheme="minorEastAsia" w:hint="eastAsia"/>
          <w:sz w:val="24"/>
          <w:szCs w:val="24"/>
        </w:rPr>
        <w:t>非保密论文注释：本学位论文不属于保密范围，适用本授权书。</w:t>
      </w:r>
    </w:p>
    <w:p w14:paraId="00108071" w14:textId="77777777" w:rsidR="00773B13" w:rsidRDefault="00773B13" w:rsidP="0090047A">
      <w:pPr>
        <w:spacing w:line="400" w:lineRule="exact"/>
        <w:ind w:firstLine="480"/>
        <w:rPr>
          <w:rFonts w:asciiTheme="minorEastAsia" w:hAnsiTheme="minorEastAsia"/>
          <w:sz w:val="24"/>
          <w:szCs w:val="24"/>
        </w:rPr>
      </w:pPr>
    </w:p>
    <w:p w14:paraId="3091A84C" w14:textId="2BAB5B1F" w:rsidR="0090047A" w:rsidRPr="00384CF2" w:rsidRDefault="0090047A" w:rsidP="0090047A">
      <w:pPr>
        <w:spacing w:line="400" w:lineRule="exact"/>
        <w:ind w:firstLine="480"/>
        <w:rPr>
          <w:rFonts w:asciiTheme="minorEastAsia" w:hAnsiTheme="minorEastAsia"/>
          <w:sz w:val="24"/>
          <w:szCs w:val="24"/>
        </w:rPr>
      </w:pPr>
      <w:r w:rsidRPr="00384CF2">
        <w:rPr>
          <w:rFonts w:asciiTheme="minorEastAsia" w:hAnsiTheme="minorEastAsia" w:hint="eastAsia"/>
          <w:sz w:val="24"/>
          <w:szCs w:val="24"/>
        </w:rPr>
        <w:t>本人签名：</w:t>
      </w:r>
      <w:r w:rsidR="002D18D2" w:rsidRPr="00384CF2">
        <w:rPr>
          <w:rFonts w:asciiTheme="minorEastAsia" w:hAnsiTheme="minorEastAsia" w:hint="eastAsia"/>
          <w:sz w:val="24"/>
          <w:szCs w:val="24"/>
        </w:rPr>
        <w:t>_______</w:t>
      </w:r>
      <w:r w:rsidR="002D18D2" w:rsidRPr="00384CF2">
        <w:rPr>
          <w:rFonts w:asciiTheme="minorEastAsia" w:hAnsiTheme="minorEastAsia"/>
          <w:sz w:val="24"/>
          <w:szCs w:val="24"/>
        </w:rPr>
        <w:t>_____________</w:t>
      </w:r>
      <w:r w:rsidR="002D18D2">
        <w:rPr>
          <w:rFonts w:asciiTheme="minorEastAsia" w:hAnsiTheme="minorEastAsia" w:hint="eastAsia"/>
          <w:sz w:val="24"/>
          <w:szCs w:val="24"/>
        </w:rPr>
        <w:t xml:space="preserve">   </w:t>
      </w:r>
      <w:r w:rsidRPr="00384CF2">
        <w:rPr>
          <w:rFonts w:asciiTheme="minorEastAsia" w:hAnsiTheme="minorEastAsia" w:hint="eastAsia"/>
          <w:sz w:val="24"/>
          <w:szCs w:val="24"/>
        </w:rPr>
        <w:t>日期：</w:t>
      </w:r>
      <w:r w:rsidRPr="00384CF2">
        <w:rPr>
          <w:rFonts w:asciiTheme="minorEastAsia" w:hAnsiTheme="minorEastAsia"/>
          <w:sz w:val="24"/>
          <w:szCs w:val="24"/>
          <w:u w:val="single"/>
        </w:rPr>
        <w:t>___________________</w:t>
      </w:r>
    </w:p>
    <w:p w14:paraId="7C910485" w14:textId="77777777" w:rsidR="00773B13" w:rsidRDefault="00773B13" w:rsidP="0090047A">
      <w:pPr>
        <w:ind w:firstLine="480"/>
        <w:rPr>
          <w:rFonts w:asciiTheme="minorEastAsia" w:hAnsiTheme="minorEastAsia"/>
          <w:sz w:val="24"/>
          <w:szCs w:val="24"/>
        </w:rPr>
      </w:pPr>
    </w:p>
    <w:p w14:paraId="5EF23B1B" w14:textId="7FBFDDBA" w:rsidR="0090047A" w:rsidRDefault="0090047A" w:rsidP="0090047A">
      <w:pPr>
        <w:ind w:firstLine="480"/>
        <w:rPr>
          <w:rFonts w:asciiTheme="minorEastAsia" w:hAnsiTheme="minorEastAsia"/>
          <w:sz w:val="24"/>
          <w:szCs w:val="24"/>
          <w:u w:val="single"/>
        </w:rPr>
      </w:pPr>
      <w:r w:rsidRPr="00384CF2">
        <w:rPr>
          <w:rFonts w:asciiTheme="minorEastAsia" w:hAnsiTheme="minorEastAsia" w:hint="eastAsia"/>
          <w:sz w:val="24"/>
          <w:szCs w:val="24"/>
        </w:rPr>
        <w:t>导师签名：</w:t>
      </w:r>
      <w:r w:rsidR="002D18D2" w:rsidRPr="00384CF2">
        <w:rPr>
          <w:rFonts w:asciiTheme="minorEastAsia" w:hAnsiTheme="minorEastAsia" w:hint="eastAsia"/>
          <w:sz w:val="24"/>
          <w:szCs w:val="24"/>
        </w:rPr>
        <w:t>_______</w:t>
      </w:r>
      <w:r w:rsidR="002D18D2" w:rsidRPr="00384CF2">
        <w:rPr>
          <w:rFonts w:asciiTheme="minorEastAsia" w:hAnsiTheme="minorEastAsia"/>
          <w:sz w:val="24"/>
          <w:szCs w:val="24"/>
        </w:rPr>
        <w:t>_____________</w:t>
      </w:r>
      <w:r w:rsidR="002D18D2">
        <w:rPr>
          <w:rFonts w:asciiTheme="minorEastAsia" w:hAnsiTheme="minorEastAsia" w:hint="eastAsia"/>
          <w:sz w:val="24"/>
          <w:szCs w:val="24"/>
        </w:rPr>
        <w:t xml:space="preserve">   </w:t>
      </w:r>
      <w:r w:rsidRPr="00384CF2">
        <w:rPr>
          <w:rFonts w:asciiTheme="minorEastAsia" w:hAnsiTheme="minorEastAsia" w:hint="eastAsia"/>
          <w:sz w:val="24"/>
          <w:szCs w:val="24"/>
        </w:rPr>
        <w:t>日期：</w:t>
      </w:r>
      <w:r w:rsidR="008B30BA" w:rsidRPr="00384CF2">
        <w:rPr>
          <w:rFonts w:asciiTheme="minorEastAsia" w:hAnsiTheme="minorEastAsia"/>
          <w:sz w:val="24"/>
          <w:szCs w:val="24"/>
          <w:u w:val="single"/>
        </w:rPr>
        <w:t>___________________</w:t>
      </w:r>
    </w:p>
    <w:p w14:paraId="15237F9D" w14:textId="17A76AEF" w:rsidR="007A3B60" w:rsidRDefault="007A3B60" w:rsidP="0090047A">
      <w:pPr>
        <w:ind w:firstLine="480"/>
        <w:rPr>
          <w:rFonts w:asciiTheme="minorEastAsia" w:hAnsiTheme="minorEastAsia"/>
          <w:sz w:val="24"/>
          <w:szCs w:val="24"/>
        </w:rPr>
      </w:pPr>
    </w:p>
    <w:p w14:paraId="0CBE192F" w14:textId="77777777" w:rsidR="007A3B60" w:rsidRDefault="007A3B60">
      <w:pPr>
        <w:widowControl/>
        <w:jc w:val="left"/>
        <w:rPr>
          <w:rFonts w:asciiTheme="minorEastAsia" w:hAnsiTheme="minorEastAsia"/>
          <w:sz w:val="24"/>
          <w:szCs w:val="24"/>
        </w:rPr>
      </w:pPr>
      <w:r>
        <w:rPr>
          <w:rFonts w:asciiTheme="minorEastAsia" w:hAnsiTheme="minorEastAsia"/>
          <w:sz w:val="24"/>
          <w:szCs w:val="24"/>
        </w:rPr>
        <w:br w:type="page"/>
      </w:r>
    </w:p>
    <w:p w14:paraId="7AD36942" w14:textId="24024313" w:rsidR="007A3B60" w:rsidRDefault="007A3B60" w:rsidP="007A3B60">
      <w:pPr>
        <w:pStyle w:val="1"/>
        <w:spacing w:after="624"/>
      </w:pPr>
      <w:bookmarkStart w:id="0" w:name="_Toc36691801"/>
      <w:bookmarkStart w:id="1" w:name="_Toc36691927"/>
      <w:bookmarkStart w:id="2" w:name="_Toc36718431"/>
      <w:bookmarkStart w:id="3" w:name="_Toc36788017"/>
      <w:bookmarkStart w:id="4" w:name="_Toc37142080"/>
      <w:bookmarkStart w:id="5" w:name="_Toc37989163"/>
      <w:bookmarkStart w:id="6" w:name="_Toc38226550"/>
      <w:bookmarkStart w:id="7" w:name="_Toc38644580"/>
      <w:r w:rsidRPr="007A3B60">
        <w:rPr>
          <w:rFonts w:hint="eastAsia"/>
        </w:rPr>
        <w:lastRenderedPageBreak/>
        <w:t>基于编码</w:t>
      </w:r>
      <w:proofErr w:type="gramStart"/>
      <w:r w:rsidRPr="007A3B60">
        <w:rPr>
          <w:rFonts w:hint="eastAsia"/>
        </w:rPr>
        <w:t>超材料</w:t>
      </w:r>
      <w:proofErr w:type="gramEnd"/>
      <w:r w:rsidRPr="007A3B60">
        <w:rPr>
          <w:rFonts w:hint="eastAsia"/>
        </w:rPr>
        <w:t>的硅基光子器件反向设计研究</w:t>
      </w:r>
      <w:bookmarkEnd w:id="0"/>
      <w:bookmarkEnd w:id="1"/>
      <w:bookmarkEnd w:id="2"/>
      <w:bookmarkEnd w:id="3"/>
      <w:bookmarkEnd w:id="4"/>
      <w:bookmarkEnd w:id="5"/>
      <w:bookmarkEnd w:id="6"/>
      <w:bookmarkEnd w:id="7"/>
    </w:p>
    <w:p w14:paraId="3FD2CE97" w14:textId="545DE0CC" w:rsidR="004F51A9" w:rsidRPr="00F80245" w:rsidRDefault="007A3B60" w:rsidP="00F80245">
      <w:pPr>
        <w:pStyle w:val="1"/>
        <w:pageBreakBefore w:val="0"/>
        <w:spacing w:afterLines="100" w:after="312"/>
        <w:rPr>
          <w:sz w:val="30"/>
          <w:szCs w:val="30"/>
        </w:rPr>
      </w:pPr>
      <w:bookmarkStart w:id="8" w:name="_Toc36691802"/>
      <w:bookmarkStart w:id="9" w:name="_Toc36691928"/>
      <w:bookmarkStart w:id="10" w:name="_Toc36718432"/>
      <w:bookmarkStart w:id="11" w:name="_Toc36788018"/>
      <w:bookmarkStart w:id="12" w:name="_Toc37142081"/>
      <w:bookmarkStart w:id="13" w:name="_Toc37989164"/>
      <w:bookmarkStart w:id="14" w:name="_Toc38226551"/>
      <w:bookmarkStart w:id="15" w:name="_Toc38644581"/>
      <w:r w:rsidRPr="007A3B60">
        <w:rPr>
          <w:rFonts w:hint="eastAsia"/>
          <w:sz w:val="30"/>
          <w:szCs w:val="30"/>
        </w:rPr>
        <w:t>摘</w:t>
      </w:r>
      <w:r w:rsidRPr="007A3B60">
        <w:rPr>
          <w:rFonts w:hint="eastAsia"/>
          <w:sz w:val="30"/>
          <w:szCs w:val="30"/>
        </w:rPr>
        <w:t xml:space="preserve"> </w:t>
      </w:r>
      <w:r w:rsidRPr="007A3B60">
        <w:rPr>
          <w:sz w:val="30"/>
          <w:szCs w:val="30"/>
        </w:rPr>
        <w:t xml:space="preserve"> </w:t>
      </w:r>
      <w:r w:rsidRPr="007A3B60">
        <w:rPr>
          <w:rFonts w:hint="eastAsia"/>
          <w:sz w:val="30"/>
          <w:szCs w:val="30"/>
        </w:rPr>
        <w:t>要</w:t>
      </w:r>
      <w:bookmarkEnd w:id="8"/>
      <w:bookmarkEnd w:id="9"/>
      <w:bookmarkEnd w:id="10"/>
      <w:bookmarkEnd w:id="11"/>
      <w:bookmarkEnd w:id="12"/>
      <w:bookmarkEnd w:id="13"/>
      <w:bookmarkEnd w:id="14"/>
      <w:bookmarkEnd w:id="15"/>
    </w:p>
    <w:p w14:paraId="00ECBDA3" w14:textId="7E9435F0" w:rsidR="001A1B56" w:rsidRPr="006F7B32" w:rsidRDefault="001A1B56" w:rsidP="001A1B56">
      <w:pPr>
        <w:pStyle w:val="a9"/>
        <w:ind w:firstLineChars="200" w:firstLine="560"/>
        <w:rPr>
          <w:rFonts w:eastAsia="宋体"/>
          <w:sz w:val="28"/>
        </w:rPr>
      </w:pPr>
      <w:r>
        <w:rPr>
          <w:rFonts w:eastAsia="宋体" w:hint="eastAsia"/>
          <w:sz w:val="28"/>
        </w:rPr>
        <w:t>最近几年，以光子作为信息载体的集成光学在蓬勃发展。硅材料由于大量存在于自然界，并且具有较大</w:t>
      </w:r>
      <w:r w:rsidRPr="0048421D">
        <w:rPr>
          <w:rFonts w:eastAsia="宋体" w:hint="eastAsia"/>
          <w:sz w:val="28"/>
        </w:rPr>
        <w:t>折射率和制作工艺成熟等优点，被广泛</w:t>
      </w:r>
      <w:r w:rsidR="006F02BB">
        <w:rPr>
          <w:rFonts w:eastAsia="宋体" w:hint="eastAsia"/>
          <w:sz w:val="28"/>
        </w:rPr>
        <w:t>应</w:t>
      </w:r>
      <w:r w:rsidRPr="0048421D">
        <w:rPr>
          <w:rFonts w:eastAsia="宋体" w:hint="eastAsia"/>
          <w:sz w:val="28"/>
        </w:rPr>
        <w:t>用于集成光子器件的制备。然而受到衍射极限的限制，硅基光子器件在器件尺寸方面</w:t>
      </w:r>
      <w:r w:rsidR="003361EE" w:rsidRPr="0048421D">
        <w:rPr>
          <w:rFonts w:eastAsia="宋体" w:hint="eastAsia"/>
          <w:sz w:val="28"/>
        </w:rPr>
        <w:t>处于</w:t>
      </w:r>
      <w:r w:rsidRPr="0048421D">
        <w:rPr>
          <w:rFonts w:eastAsia="宋体" w:hint="eastAsia"/>
          <w:sz w:val="28"/>
        </w:rPr>
        <w:t>劣势。由于表面等离激元</w:t>
      </w:r>
      <w:r w:rsidRPr="009E5DC8">
        <w:rPr>
          <w:rFonts w:hint="eastAsia"/>
          <w:sz w:val="28"/>
          <w:szCs w:val="28"/>
        </w:rPr>
        <w:t>（</w:t>
      </w:r>
      <w:r w:rsidR="002D18D2" w:rsidRPr="009E5DC8">
        <w:rPr>
          <w:sz w:val="28"/>
          <w:szCs w:val="28"/>
        </w:rPr>
        <w:t>Surface Plasmon P</w:t>
      </w:r>
      <w:r w:rsidRPr="009E5DC8">
        <w:rPr>
          <w:sz w:val="28"/>
          <w:szCs w:val="28"/>
        </w:rPr>
        <w:t>olaritons</w:t>
      </w:r>
      <w:r w:rsidRPr="009E5DC8">
        <w:rPr>
          <w:rFonts w:hint="eastAsia"/>
          <w:sz w:val="28"/>
          <w:szCs w:val="28"/>
        </w:rPr>
        <w:t>，</w:t>
      </w:r>
      <w:r w:rsidRPr="009E5DC8">
        <w:rPr>
          <w:sz w:val="28"/>
          <w:szCs w:val="28"/>
        </w:rPr>
        <w:t>SPPs</w:t>
      </w:r>
      <w:r w:rsidRPr="009E5DC8">
        <w:rPr>
          <w:rFonts w:hint="eastAsia"/>
          <w:sz w:val="28"/>
          <w:szCs w:val="28"/>
        </w:rPr>
        <w:t>）</w:t>
      </w:r>
      <w:r w:rsidRPr="009E5DC8">
        <w:rPr>
          <w:rFonts w:eastAsia="宋体" w:hint="eastAsia"/>
          <w:sz w:val="28"/>
          <w:szCs w:val="28"/>
        </w:rPr>
        <w:t>可以</w:t>
      </w:r>
      <w:r w:rsidRPr="009E5DC8">
        <w:rPr>
          <w:rFonts w:eastAsia="宋体" w:hint="eastAsia"/>
          <w:sz w:val="28"/>
        </w:rPr>
        <w:t>突破传统衍射极限，因此基于</w:t>
      </w:r>
      <w:r w:rsidRPr="009E5DC8">
        <w:rPr>
          <w:rFonts w:eastAsia="宋体"/>
          <w:sz w:val="28"/>
        </w:rPr>
        <w:t>SPPs</w:t>
      </w:r>
      <w:r w:rsidRPr="009E5DC8">
        <w:rPr>
          <w:rFonts w:eastAsia="宋体" w:hint="eastAsia"/>
          <w:sz w:val="28"/>
        </w:rPr>
        <w:t>的硅基光子器件的尺度可以达到</w:t>
      </w:r>
      <w:r w:rsidR="00AD41CE" w:rsidRPr="009E5DC8">
        <w:rPr>
          <w:rFonts w:eastAsia="宋体" w:hint="eastAsia"/>
          <w:sz w:val="28"/>
        </w:rPr>
        <w:t>纳米量级</w:t>
      </w:r>
      <w:r w:rsidRPr="009E5DC8">
        <w:rPr>
          <w:rFonts w:eastAsia="宋体" w:hint="eastAsia"/>
          <w:sz w:val="28"/>
        </w:rPr>
        <w:t>，这为制造更加精细的</w:t>
      </w:r>
      <w:r w:rsidRPr="0048421D">
        <w:rPr>
          <w:rFonts w:eastAsia="宋体" w:hint="eastAsia"/>
          <w:sz w:val="28"/>
        </w:rPr>
        <w:t>微纳光子器件提供了可能。作为连接硅波导和</w:t>
      </w:r>
      <w:r w:rsidRPr="0048421D">
        <w:rPr>
          <w:rFonts w:eastAsia="宋体"/>
          <w:sz w:val="28"/>
        </w:rPr>
        <w:t>SPPs</w:t>
      </w:r>
      <w:r w:rsidRPr="0048421D">
        <w:rPr>
          <w:rFonts w:eastAsia="宋体" w:hint="eastAsia"/>
          <w:sz w:val="28"/>
        </w:rPr>
        <w:t>波导的桥梁，硅波导</w:t>
      </w:r>
      <w:r w:rsidRPr="0048421D">
        <w:rPr>
          <w:rFonts w:eastAsia="宋体"/>
          <w:sz w:val="28"/>
        </w:rPr>
        <w:t>-SPPs</w:t>
      </w:r>
      <w:r w:rsidR="0012190C" w:rsidRPr="0048421D">
        <w:rPr>
          <w:rFonts w:eastAsia="宋体" w:hint="eastAsia"/>
          <w:sz w:val="28"/>
        </w:rPr>
        <w:t>波导耦合器由于可将硅波导中的光</w:t>
      </w:r>
      <w:r w:rsidR="002B6E32" w:rsidRPr="0048421D">
        <w:rPr>
          <w:rFonts w:eastAsia="宋体" w:hint="eastAsia"/>
          <w:sz w:val="28"/>
        </w:rPr>
        <w:t>模式</w:t>
      </w:r>
      <w:r w:rsidR="0012190C" w:rsidRPr="0048421D">
        <w:rPr>
          <w:rFonts w:eastAsia="宋体" w:hint="eastAsia"/>
          <w:sz w:val="28"/>
        </w:rPr>
        <w:t>高效耦合</w:t>
      </w:r>
      <w:r w:rsidRPr="0048421D">
        <w:rPr>
          <w:rFonts w:eastAsia="宋体" w:hint="eastAsia"/>
          <w:sz w:val="28"/>
        </w:rPr>
        <w:t>为金属</w:t>
      </w:r>
      <w:r w:rsidRPr="0048421D">
        <w:rPr>
          <w:rFonts w:eastAsia="宋体"/>
          <w:sz w:val="28"/>
        </w:rPr>
        <w:t>-</w:t>
      </w:r>
      <w:r w:rsidRPr="0048421D">
        <w:rPr>
          <w:rFonts w:eastAsia="宋体" w:hint="eastAsia"/>
          <w:sz w:val="28"/>
        </w:rPr>
        <w:t>电</w:t>
      </w:r>
      <w:r w:rsidR="004C3B84">
        <w:rPr>
          <w:rFonts w:eastAsia="宋体" w:hint="eastAsia"/>
          <w:sz w:val="28"/>
        </w:rPr>
        <w:t>介质</w:t>
      </w:r>
      <w:r w:rsidRPr="0048421D">
        <w:rPr>
          <w:rFonts w:eastAsia="宋体"/>
          <w:sz w:val="28"/>
        </w:rPr>
        <w:t>-</w:t>
      </w:r>
      <w:r w:rsidRPr="0048421D">
        <w:rPr>
          <w:rFonts w:eastAsia="宋体" w:hint="eastAsia"/>
          <w:sz w:val="28"/>
        </w:rPr>
        <w:t>金属波导中的</w:t>
      </w:r>
      <w:r w:rsidRPr="0048421D">
        <w:rPr>
          <w:rFonts w:eastAsia="宋体"/>
          <w:sz w:val="28"/>
        </w:rPr>
        <w:t>SPPs</w:t>
      </w:r>
      <w:r w:rsidRPr="0048421D">
        <w:rPr>
          <w:rFonts w:eastAsia="宋体" w:hint="eastAsia"/>
          <w:sz w:val="28"/>
        </w:rPr>
        <w:t>模式，因此得到了广泛的关注。然而，近些年来</w:t>
      </w:r>
      <w:r w:rsidR="004F735A">
        <w:rPr>
          <w:rFonts w:eastAsia="宋体" w:hint="eastAsia"/>
          <w:sz w:val="28"/>
        </w:rPr>
        <w:t>，</w:t>
      </w:r>
      <w:r w:rsidRPr="0048421D">
        <w:rPr>
          <w:rFonts w:eastAsia="宋体" w:hint="eastAsia"/>
          <w:sz w:val="28"/>
        </w:rPr>
        <w:t>对于硅波导</w:t>
      </w:r>
      <w:r w:rsidRPr="0048421D">
        <w:rPr>
          <w:rFonts w:eastAsia="宋体"/>
          <w:sz w:val="28"/>
        </w:rPr>
        <w:t>-SPPs</w:t>
      </w:r>
      <w:r w:rsidR="0016314A">
        <w:rPr>
          <w:rFonts w:eastAsia="宋体" w:hint="eastAsia"/>
          <w:sz w:val="28"/>
        </w:rPr>
        <w:t>波导耦合器的耦合效率和带宽</w:t>
      </w:r>
      <w:r w:rsidR="00FF47AE">
        <w:rPr>
          <w:rFonts w:eastAsia="宋体" w:hint="eastAsia"/>
          <w:sz w:val="28"/>
        </w:rPr>
        <w:t>还有</w:t>
      </w:r>
      <w:r w:rsidR="00FF47AE">
        <w:rPr>
          <w:rFonts w:eastAsia="宋体"/>
          <w:sz w:val="28"/>
        </w:rPr>
        <w:t>一定的</w:t>
      </w:r>
      <w:r w:rsidR="00FF47AE">
        <w:rPr>
          <w:rFonts w:eastAsia="宋体" w:hint="eastAsia"/>
          <w:sz w:val="28"/>
        </w:rPr>
        <w:t>改善</w:t>
      </w:r>
      <w:r w:rsidR="00FF47AE">
        <w:rPr>
          <w:rFonts w:eastAsia="宋体"/>
          <w:sz w:val="28"/>
        </w:rPr>
        <w:t>空间</w:t>
      </w:r>
      <w:r w:rsidRPr="0048421D">
        <w:rPr>
          <w:rFonts w:eastAsia="宋体" w:hint="eastAsia"/>
          <w:sz w:val="28"/>
        </w:rPr>
        <w:t>，亟需其它技术的辅助提升其性能。反向设</w:t>
      </w:r>
      <w:r w:rsidRPr="006F7B32">
        <w:rPr>
          <w:rFonts w:eastAsia="宋体" w:hint="eastAsia"/>
          <w:sz w:val="28"/>
        </w:rPr>
        <w:t>计技术已经被证实</w:t>
      </w:r>
      <w:r w:rsidR="00A167F2">
        <w:rPr>
          <w:rFonts w:eastAsia="宋体" w:hint="eastAsia"/>
          <w:sz w:val="28"/>
        </w:rPr>
        <w:t>，</w:t>
      </w:r>
      <w:r w:rsidRPr="006F7B32">
        <w:rPr>
          <w:rFonts w:eastAsia="宋体" w:hint="eastAsia"/>
          <w:sz w:val="28"/>
        </w:rPr>
        <w:t>可通过优化器件的结构有效地提升光子器件的性能，但是</w:t>
      </w:r>
      <w:r w:rsidR="00956196">
        <w:rPr>
          <w:rFonts w:eastAsia="宋体" w:hint="eastAsia"/>
          <w:sz w:val="28"/>
        </w:rPr>
        <w:t>目前</w:t>
      </w:r>
      <w:r w:rsidRPr="006F7B32">
        <w:rPr>
          <w:rFonts w:eastAsia="宋体" w:hint="eastAsia"/>
          <w:sz w:val="28"/>
        </w:rPr>
        <w:t>针对硅波导</w:t>
      </w:r>
      <w:r w:rsidRPr="006F7B32">
        <w:rPr>
          <w:rFonts w:eastAsia="宋体"/>
          <w:sz w:val="28"/>
        </w:rPr>
        <w:t>-SPPs</w:t>
      </w:r>
      <w:r w:rsidRPr="006F7B32">
        <w:rPr>
          <w:rFonts w:eastAsia="宋体" w:hint="eastAsia"/>
          <w:sz w:val="28"/>
        </w:rPr>
        <w:t>波导耦合器的反向设计研究较少</w:t>
      </w:r>
      <w:r w:rsidR="0016314A">
        <w:rPr>
          <w:rFonts w:eastAsia="宋体" w:hint="eastAsia"/>
          <w:sz w:val="28"/>
        </w:rPr>
        <w:t>。同时，</w:t>
      </w:r>
      <w:r w:rsidR="00BE0748" w:rsidRPr="0016314A">
        <w:rPr>
          <w:rFonts w:eastAsia="宋体" w:hint="eastAsia"/>
          <w:sz w:val="28"/>
        </w:rPr>
        <w:t>在以往</w:t>
      </w:r>
      <w:r w:rsidR="00BE0748" w:rsidRPr="0016314A">
        <w:rPr>
          <w:rFonts w:eastAsia="宋体"/>
          <w:sz w:val="28"/>
        </w:rPr>
        <w:t>的工作中，</w:t>
      </w:r>
      <w:r w:rsidR="00BE0748" w:rsidRPr="0016314A">
        <w:rPr>
          <w:rFonts w:eastAsia="宋体" w:hint="eastAsia"/>
          <w:sz w:val="28"/>
        </w:rPr>
        <w:t>设计</w:t>
      </w:r>
      <w:r w:rsidR="00BE0748" w:rsidRPr="0016314A">
        <w:rPr>
          <w:rFonts w:eastAsia="宋体"/>
          <w:sz w:val="28"/>
        </w:rPr>
        <w:t>的集成光学</w:t>
      </w:r>
      <w:r w:rsidR="00BE0748" w:rsidRPr="0016314A">
        <w:rPr>
          <w:rFonts w:eastAsia="宋体" w:hint="eastAsia"/>
          <w:sz w:val="28"/>
        </w:rPr>
        <w:t>器件往往</w:t>
      </w:r>
      <w:r w:rsidR="00BE0748" w:rsidRPr="0016314A">
        <w:rPr>
          <w:rFonts w:eastAsia="宋体"/>
          <w:sz w:val="28"/>
        </w:rPr>
        <w:t>只能够实现耦合</w:t>
      </w:r>
      <w:r w:rsidR="00BE0748" w:rsidRPr="0016314A">
        <w:rPr>
          <w:rFonts w:eastAsia="宋体" w:hint="eastAsia"/>
          <w:sz w:val="28"/>
        </w:rPr>
        <w:t>或者功率分束的</w:t>
      </w:r>
      <w:r w:rsidR="00BE0748" w:rsidRPr="0016314A">
        <w:rPr>
          <w:rFonts w:eastAsia="宋体"/>
          <w:sz w:val="28"/>
        </w:rPr>
        <w:t>功能之一，</w:t>
      </w:r>
      <w:r w:rsidR="0016314A" w:rsidRPr="0016314A">
        <w:rPr>
          <w:rFonts w:eastAsia="宋体" w:hint="eastAsia"/>
          <w:sz w:val="28"/>
        </w:rPr>
        <w:t>很少能够</w:t>
      </w:r>
      <w:r w:rsidR="00BE0748" w:rsidRPr="0016314A">
        <w:rPr>
          <w:rFonts w:eastAsia="宋体" w:hint="eastAsia"/>
          <w:sz w:val="28"/>
        </w:rPr>
        <w:t>同时实现模式的高效转换和功率的灵活分束的功能</w:t>
      </w:r>
      <w:r w:rsidR="00BE0748" w:rsidRPr="0016314A">
        <w:rPr>
          <w:rFonts w:eastAsia="宋体"/>
          <w:sz w:val="28"/>
        </w:rPr>
        <w:t>。</w:t>
      </w:r>
    </w:p>
    <w:p w14:paraId="1631D411" w14:textId="2B1BCF30" w:rsidR="00A77970" w:rsidRPr="00BB6A2A" w:rsidRDefault="00A77970" w:rsidP="00A77970">
      <w:pPr>
        <w:spacing w:line="400" w:lineRule="exact"/>
        <w:ind w:firstLineChars="200" w:firstLine="560"/>
        <w:rPr>
          <w:rFonts w:eastAsia="宋体"/>
          <w:noProof/>
          <w:sz w:val="28"/>
          <w:szCs w:val="24"/>
        </w:rPr>
      </w:pPr>
      <w:r w:rsidRPr="006F7B32">
        <w:rPr>
          <w:rFonts w:eastAsia="宋体" w:hint="eastAsia"/>
          <w:noProof/>
          <w:sz w:val="28"/>
          <w:szCs w:val="24"/>
        </w:rPr>
        <w:t>本论文基于硅基编码超材料（</w:t>
      </w:r>
      <w:r w:rsidR="002D18D2">
        <w:rPr>
          <w:rFonts w:eastAsia="宋体"/>
          <w:noProof/>
          <w:sz w:val="28"/>
          <w:szCs w:val="24"/>
        </w:rPr>
        <w:t>S</w:t>
      </w:r>
      <w:r w:rsidRPr="006F7B32">
        <w:rPr>
          <w:rFonts w:eastAsia="宋体"/>
          <w:noProof/>
          <w:sz w:val="28"/>
          <w:szCs w:val="24"/>
        </w:rPr>
        <w:t xml:space="preserve">ilicon-based </w:t>
      </w:r>
      <w:r w:rsidR="009E5DC8">
        <w:rPr>
          <w:rFonts w:eastAsia="宋体"/>
          <w:noProof/>
          <w:sz w:val="28"/>
          <w:szCs w:val="24"/>
        </w:rPr>
        <w:t>Coding M</w:t>
      </w:r>
      <w:r w:rsidRPr="006F7B32">
        <w:rPr>
          <w:rFonts w:eastAsia="宋体"/>
          <w:noProof/>
          <w:sz w:val="28"/>
          <w:szCs w:val="24"/>
        </w:rPr>
        <w:t>etamaterials</w:t>
      </w:r>
      <w:r w:rsidRPr="006F7B32">
        <w:rPr>
          <w:rFonts w:eastAsia="宋体" w:hint="eastAsia"/>
          <w:noProof/>
          <w:sz w:val="28"/>
          <w:szCs w:val="24"/>
        </w:rPr>
        <w:t>，</w:t>
      </w:r>
      <w:r w:rsidRPr="006F7B32">
        <w:rPr>
          <w:rFonts w:eastAsia="宋体"/>
          <w:noProof/>
          <w:sz w:val="28"/>
          <w:szCs w:val="24"/>
        </w:rPr>
        <w:t>SCM</w:t>
      </w:r>
      <w:r w:rsidRPr="006F7B32">
        <w:rPr>
          <w:rFonts w:eastAsia="宋体" w:hint="eastAsia"/>
          <w:noProof/>
          <w:sz w:val="28"/>
          <w:szCs w:val="24"/>
        </w:rPr>
        <w:t>）结构提出两种有效的光子器件：</w:t>
      </w:r>
      <w:r w:rsidRPr="006F7B32">
        <w:rPr>
          <w:rFonts w:eastAsia="宋体" w:hint="eastAsia"/>
          <w:sz w:val="28"/>
        </w:rPr>
        <w:t>硅波导</w:t>
      </w:r>
      <w:r w:rsidRPr="006F7B32">
        <w:rPr>
          <w:rFonts w:eastAsia="宋体"/>
          <w:sz w:val="28"/>
        </w:rPr>
        <w:t>-SPPs</w:t>
      </w:r>
      <w:r w:rsidRPr="006F7B32">
        <w:rPr>
          <w:rFonts w:eastAsia="宋体" w:hint="eastAsia"/>
          <w:sz w:val="28"/>
        </w:rPr>
        <w:t>波导耦合器、硅波导</w:t>
      </w:r>
      <w:r w:rsidRPr="006F7B32">
        <w:rPr>
          <w:rFonts w:eastAsia="宋体"/>
          <w:sz w:val="28"/>
        </w:rPr>
        <w:t>-SPPs</w:t>
      </w:r>
      <w:r w:rsidRPr="006F7B32">
        <w:rPr>
          <w:rFonts w:eastAsia="宋体" w:hint="eastAsia"/>
          <w:sz w:val="28"/>
        </w:rPr>
        <w:t>波导功率分束器。通过反向设计对上述两种器件进行优化，取得</w:t>
      </w:r>
      <w:r w:rsidRPr="00BB6A2A">
        <w:rPr>
          <w:rFonts w:eastAsia="宋体" w:hint="eastAsia"/>
          <w:sz w:val="28"/>
        </w:rPr>
        <w:t>某些性能指标的提升，具体研究内容及创新点如下</w:t>
      </w:r>
      <w:r w:rsidRPr="00BB6A2A">
        <w:rPr>
          <w:rFonts w:eastAsia="宋体" w:hint="eastAsia"/>
          <w:noProof/>
          <w:sz w:val="28"/>
          <w:szCs w:val="24"/>
        </w:rPr>
        <w:t>：</w:t>
      </w:r>
    </w:p>
    <w:p w14:paraId="30FED0AF" w14:textId="77777777" w:rsidR="00E42B9F" w:rsidRDefault="002B6E32" w:rsidP="00E42B9F">
      <w:pPr>
        <w:spacing w:line="400" w:lineRule="exact"/>
        <w:ind w:firstLineChars="200" w:firstLine="560"/>
        <w:rPr>
          <w:rFonts w:eastAsia="宋体"/>
          <w:noProof/>
          <w:sz w:val="28"/>
          <w:szCs w:val="24"/>
        </w:rPr>
      </w:pPr>
      <w:r w:rsidRPr="00BB6A2A">
        <w:rPr>
          <w:rFonts w:eastAsia="宋体" w:hint="eastAsia"/>
          <w:noProof/>
          <w:sz w:val="28"/>
          <w:szCs w:val="24"/>
        </w:rPr>
        <w:t>一、基于</w:t>
      </w:r>
      <w:r w:rsidRPr="00BB6A2A">
        <w:rPr>
          <w:rFonts w:eastAsia="宋体"/>
          <w:noProof/>
          <w:sz w:val="28"/>
          <w:szCs w:val="24"/>
        </w:rPr>
        <w:t>SCM</w:t>
      </w:r>
      <w:r w:rsidRPr="00BB6A2A">
        <w:rPr>
          <w:rFonts w:eastAsia="宋体" w:hint="eastAsia"/>
          <w:noProof/>
          <w:sz w:val="28"/>
          <w:szCs w:val="24"/>
        </w:rPr>
        <w:t>设计了一种新型的高性能硅波导</w:t>
      </w:r>
      <w:r w:rsidRPr="00BB6A2A">
        <w:rPr>
          <w:rFonts w:eastAsia="宋体"/>
          <w:noProof/>
          <w:sz w:val="28"/>
          <w:szCs w:val="24"/>
        </w:rPr>
        <w:t>-SPPs</w:t>
      </w:r>
      <w:r w:rsidRPr="00BB6A2A">
        <w:rPr>
          <w:rFonts w:eastAsia="宋体" w:hint="eastAsia"/>
          <w:noProof/>
          <w:sz w:val="28"/>
          <w:szCs w:val="24"/>
        </w:rPr>
        <w:t>波导耦合器，或称为模式转换器（</w:t>
      </w:r>
      <w:r w:rsidR="009E5DC8">
        <w:rPr>
          <w:rFonts w:eastAsia="宋体"/>
          <w:noProof/>
          <w:sz w:val="28"/>
          <w:szCs w:val="24"/>
        </w:rPr>
        <w:t>Plasmonic M</w:t>
      </w:r>
      <w:r w:rsidR="00C9294A">
        <w:rPr>
          <w:rFonts w:eastAsia="宋体"/>
          <w:noProof/>
          <w:sz w:val="28"/>
          <w:szCs w:val="24"/>
        </w:rPr>
        <w:t>ode C</w:t>
      </w:r>
      <w:r w:rsidRPr="00BB6A2A">
        <w:rPr>
          <w:rFonts w:eastAsia="宋体"/>
          <w:noProof/>
          <w:sz w:val="28"/>
          <w:szCs w:val="24"/>
        </w:rPr>
        <w:t>onverter</w:t>
      </w:r>
      <w:r w:rsidRPr="00BB6A2A">
        <w:rPr>
          <w:rFonts w:eastAsia="宋体" w:hint="eastAsia"/>
          <w:noProof/>
          <w:sz w:val="28"/>
          <w:szCs w:val="24"/>
        </w:rPr>
        <w:t>，</w:t>
      </w:r>
      <w:r w:rsidRPr="00BB6A2A">
        <w:rPr>
          <w:rFonts w:eastAsia="宋体"/>
          <w:noProof/>
          <w:sz w:val="28"/>
          <w:szCs w:val="24"/>
        </w:rPr>
        <w:t>PMC</w:t>
      </w:r>
      <w:r w:rsidRPr="00BB6A2A">
        <w:rPr>
          <w:rFonts w:eastAsia="宋体" w:hint="eastAsia"/>
          <w:noProof/>
          <w:sz w:val="28"/>
          <w:szCs w:val="24"/>
        </w:rPr>
        <w:t>）。</w:t>
      </w:r>
      <w:r w:rsidR="00B94BC6">
        <w:rPr>
          <w:rFonts w:eastAsia="宋体" w:hint="eastAsia"/>
          <w:noProof/>
          <w:sz w:val="28"/>
          <w:szCs w:val="24"/>
        </w:rPr>
        <w:t>论</w:t>
      </w:r>
      <w:r w:rsidRPr="00BB6A2A">
        <w:rPr>
          <w:rFonts w:eastAsia="宋体" w:hint="eastAsia"/>
          <w:noProof/>
          <w:sz w:val="28"/>
          <w:szCs w:val="24"/>
        </w:rPr>
        <w:t>文利用遗传算法、离散粒子群算法、</w:t>
      </w:r>
      <w:r w:rsidRPr="0012540E">
        <w:rPr>
          <w:rFonts w:eastAsia="宋体" w:hint="eastAsia"/>
          <w:noProof/>
          <w:sz w:val="28"/>
          <w:szCs w:val="24"/>
        </w:rPr>
        <w:t>模拟退火算法对</w:t>
      </w:r>
      <w:r w:rsidRPr="0012540E">
        <w:rPr>
          <w:rFonts w:eastAsia="宋体"/>
          <w:noProof/>
          <w:sz w:val="28"/>
          <w:szCs w:val="24"/>
        </w:rPr>
        <w:t>PMC</w:t>
      </w:r>
      <w:r w:rsidRPr="0012540E">
        <w:rPr>
          <w:rFonts w:eastAsia="宋体" w:hint="eastAsia"/>
          <w:noProof/>
          <w:sz w:val="28"/>
          <w:szCs w:val="24"/>
        </w:rPr>
        <w:t>中</w:t>
      </w:r>
      <w:r w:rsidRPr="0012540E">
        <w:rPr>
          <w:rFonts w:eastAsia="宋体"/>
          <w:noProof/>
          <w:sz w:val="28"/>
          <w:szCs w:val="24"/>
        </w:rPr>
        <w:t>SCM</w:t>
      </w:r>
      <w:r w:rsidRPr="0012540E">
        <w:rPr>
          <w:rFonts w:eastAsia="宋体" w:hint="eastAsia"/>
          <w:noProof/>
          <w:sz w:val="28"/>
          <w:szCs w:val="24"/>
        </w:rPr>
        <w:t>进行</w:t>
      </w:r>
      <w:r w:rsidR="00B94BC6" w:rsidRPr="0012540E">
        <w:rPr>
          <w:rFonts w:eastAsia="宋体" w:hint="eastAsia"/>
          <w:noProof/>
          <w:sz w:val="28"/>
          <w:szCs w:val="24"/>
        </w:rPr>
        <w:t>了</w:t>
      </w:r>
      <w:r w:rsidRPr="0012540E">
        <w:rPr>
          <w:rFonts w:eastAsia="宋体" w:hint="eastAsia"/>
          <w:noProof/>
          <w:sz w:val="28"/>
          <w:szCs w:val="24"/>
        </w:rPr>
        <w:t>优化，在耦合效率和带宽方面取得一定提升。在此基础上，克服</w:t>
      </w:r>
      <w:r w:rsidR="004C3B84" w:rsidRPr="0012540E">
        <w:rPr>
          <w:rFonts w:eastAsia="宋体" w:hint="eastAsia"/>
          <w:noProof/>
          <w:sz w:val="28"/>
          <w:szCs w:val="24"/>
        </w:rPr>
        <w:t>了</w:t>
      </w:r>
      <w:r w:rsidRPr="0012540E">
        <w:rPr>
          <w:rFonts w:eastAsia="宋体" w:hint="eastAsia"/>
          <w:noProof/>
          <w:sz w:val="28"/>
          <w:szCs w:val="24"/>
        </w:rPr>
        <w:t>传统单遍历直接二进制搜索算法的不足，提出一种多</w:t>
      </w:r>
      <w:r w:rsidRPr="00BB6A2A">
        <w:rPr>
          <w:rFonts w:eastAsia="宋体" w:hint="eastAsia"/>
          <w:noProof/>
          <w:sz w:val="28"/>
          <w:szCs w:val="24"/>
        </w:rPr>
        <w:t>遍历直接</w:t>
      </w:r>
      <w:r w:rsidRPr="007920F3">
        <w:rPr>
          <w:rFonts w:eastAsia="宋体" w:hint="eastAsia"/>
          <w:noProof/>
          <w:sz w:val="28"/>
          <w:szCs w:val="24"/>
        </w:rPr>
        <w:t>二进制搜索算法（</w:t>
      </w:r>
      <w:r w:rsidR="00C9294A">
        <w:rPr>
          <w:rFonts w:eastAsia="宋体"/>
          <w:noProof/>
          <w:sz w:val="28"/>
          <w:szCs w:val="24"/>
        </w:rPr>
        <w:t>M</w:t>
      </w:r>
      <w:r w:rsidRPr="007920F3">
        <w:rPr>
          <w:rFonts w:eastAsia="宋体"/>
          <w:noProof/>
          <w:sz w:val="28"/>
          <w:szCs w:val="24"/>
        </w:rPr>
        <w:t xml:space="preserve">ulti-traversal </w:t>
      </w:r>
      <w:r w:rsidR="00C9294A">
        <w:rPr>
          <w:rFonts w:eastAsia="宋体"/>
          <w:noProof/>
          <w:sz w:val="28"/>
          <w:szCs w:val="24"/>
        </w:rPr>
        <w:t>D</w:t>
      </w:r>
      <w:r w:rsidRPr="007920F3">
        <w:rPr>
          <w:rFonts w:eastAsia="宋体"/>
          <w:noProof/>
          <w:sz w:val="28"/>
          <w:szCs w:val="24"/>
        </w:rPr>
        <w:t xml:space="preserve">irect </w:t>
      </w:r>
      <w:r w:rsidR="00C9294A">
        <w:rPr>
          <w:rFonts w:eastAsia="宋体"/>
          <w:noProof/>
          <w:sz w:val="28"/>
          <w:szCs w:val="24"/>
        </w:rPr>
        <w:t>B</w:t>
      </w:r>
      <w:r w:rsidRPr="007920F3">
        <w:rPr>
          <w:rFonts w:eastAsia="宋体"/>
          <w:noProof/>
          <w:sz w:val="28"/>
          <w:szCs w:val="24"/>
        </w:rPr>
        <w:t xml:space="preserve">inary </w:t>
      </w:r>
      <w:r w:rsidR="00C9294A">
        <w:rPr>
          <w:rFonts w:eastAsia="宋体"/>
          <w:noProof/>
          <w:sz w:val="28"/>
          <w:szCs w:val="24"/>
        </w:rPr>
        <w:t>S</w:t>
      </w:r>
      <w:r w:rsidRPr="007920F3">
        <w:rPr>
          <w:rFonts w:eastAsia="宋体"/>
          <w:noProof/>
          <w:sz w:val="28"/>
          <w:szCs w:val="24"/>
        </w:rPr>
        <w:t>earch</w:t>
      </w:r>
      <w:r w:rsidRPr="007920F3">
        <w:rPr>
          <w:rFonts w:eastAsia="宋体" w:hint="eastAsia"/>
          <w:noProof/>
          <w:sz w:val="28"/>
          <w:szCs w:val="24"/>
        </w:rPr>
        <w:t>，</w:t>
      </w:r>
      <w:r w:rsidRPr="007920F3">
        <w:rPr>
          <w:rFonts w:eastAsia="宋体"/>
          <w:noProof/>
          <w:sz w:val="28"/>
          <w:szCs w:val="24"/>
        </w:rPr>
        <w:t>MDBS</w:t>
      </w:r>
      <w:r w:rsidRPr="007920F3">
        <w:rPr>
          <w:rFonts w:eastAsia="宋体" w:hint="eastAsia"/>
          <w:noProof/>
          <w:sz w:val="28"/>
          <w:szCs w:val="24"/>
        </w:rPr>
        <w:t>），可有效增强算法的搜索能力，从而实现宽带宽、高效率的</w:t>
      </w:r>
      <w:r w:rsidRPr="007920F3">
        <w:rPr>
          <w:rFonts w:eastAsia="宋体"/>
          <w:noProof/>
          <w:sz w:val="28"/>
          <w:szCs w:val="24"/>
        </w:rPr>
        <w:t>PMC</w:t>
      </w:r>
      <w:r w:rsidRPr="007920F3">
        <w:rPr>
          <w:rFonts w:eastAsia="宋体" w:hint="eastAsia"/>
          <w:noProof/>
          <w:sz w:val="28"/>
          <w:szCs w:val="24"/>
        </w:rPr>
        <w:t>。仿真结果</w:t>
      </w:r>
      <w:r w:rsidR="00B94BC6">
        <w:rPr>
          <w:rFonts w:eastAsia="宋体" w:hint="eastAsia"/>
          <w:noProof/>
          <w:sz w:val="28"/>
          <w:szCs w:val="24"/>
        </w:rPr>
        <w:t>表</w:t>
      </w:r>
      <w:r w:rsidRPr="007920F3">
        <w:rPr>
          <w:rFonts w:eastAsia="宋体" w:hint="eastAsia"/>
          <w:noProof/>
          <w:sz w:val="28"/>
          <w:szCs w:val="24"/>
        </w:rPr>
        <w:t>明：优化后的</w:t>
      </w:r>
      <w:r w:rsidRPr="007920F3">
        <w:rPr>
          <w:rFonts w:eastAsia="宋体"/>
          <w:noProof/>
          <w:sz w:val="28"/>
          <w:szCs w:val="24"/>
        </w:rPr>
        <w:t>PMC</w:t>
      </w:r>
      <w:r w:rsidRPr="007920F3">
        <w:rPr>
          <w:rFonts w:eastAsia="宋体" w:hint="eastAsia"/>
          <w:noProof/>
          <w:sz w:val="28"/>
          <w:szCs w:val="24"/>
        </w:rPr>
        <w:t>在</w:t>
      </w:r>
      <w:r w:rsidRPr="007920F3">
        <w:rPr>
          <w:rFonts w:eastAsia="宋体"/>
          <w:noProof/>
          <w:sz w:val="28"/>
          <w:szCs w:val="24"/>
        </w:rPr>
        <w:t>1.45 μm</w:t>
      </w:r>
      <w:r w:rsidRPr="007920F3">
        <w:rPr>
          <w:rFonts w:eastAsia="宋体" w:hint="eastAsia"/>
          <w:noProof/>
          <w:sz w:val="28"/>
          <w:szCs w:val="24"/>
        </w:rPr>
        <w:t>到</w:t>
      </w:r>
      <w:r w:rsidRPr="007920F3">
        <w:rPr>
          <w:rFonts w:eastAsia="宋体"/>
          <w:noProof/>
          <w:sz w:val="28"/>
          <w:szCs w:val="24"/>
        </w:rPr>
        <w:t>1.65 μm</w:t>
      </w:r>
      <w:r w:rsidRPr="007920F3">
        <w:rPr>
          <w:rFonts w:eastAsia="宋体" w:hint="eastAsia"/>
          <w:noProof/>
          <w:sz w:val="28"/>
          <w:szCs w:val="24"/>
        </w:rPr>
        <w:t>的波长范围内，平均耦合效率</w:t>
      </w:r>
      <w:r w:rsidRPr="00611185">
        <w:rPr>
          <w:rFonts w:eastAsia="宋体" w:hint="eastAsia"/>
          <w:noProof/>
          <w:sz w:val="28"/>
          <w:szCs w:val="24"/>
        </w:rPr>
        <w:t>超过</w:t>
      </w:r>
      <w:r w:rsidRPr="00611185">
        <w:rPr>
          <w:rFonts w:eastAsia="宋体"/>
          <w:noProof/>
          <w:sz w:val="28"/>
          <w:szCs w:val="24"/>
        </w:rPr>
        <w:t>93%</w:t>
      </w:r>
      <w:r w:rsidRPr="00611185">
        <w:rPr>
          <w:rFonts w:eastAsia="宋体" w:hint="eastAsia"/>
          <w:noProof/>
          <w:sz w:val="28"/>
          <w:szCs w:val="24"/>
        </w:rPr>
        <w:t>，耦合效率</w:t>
      </w:r>
      <w:r w:rsidR="00AD41CE" w:rsidRPr="00611185">
        <w:rPr>
          <w:rFonts w:eastAsia="宋体" w:hint="eastAsia"/>
          <w:noProof/>
          <w:sz w:val="28"/>
          <w:szCs w:val="24"/>
        </w:rPr>
        <w:t>和工作带宽</w:t>
      </w:r>
      <w:r w:rsidRPr="00611185">
        <w:rPr>
          <w:rFonts w:eastAsia="宋体" w:hint="eastAsia"/>
          <w:noProof/>
          <w:sz w:val="28"/>
          <w:szCs w:val="24"/>
        </w:rPr>
        <w:t>在当前具有较</w:t>
      </w:r>
      <w:r w:rsidRPr="007920F3">
        <w:rPr>
          <w:rFonts w:eastAsia="宋体" w:hint="eastAsia"/>
          <w:noProof/>
          <w:sz w:val="28"/>
          <w:szCs w:val="24"/>
        </w:rPr>
        <w:t>强的竞争力。此外，论文还重点针对不同密度分布的</w:t>
      </w:r>
      <w:r w:rsidRPr="007920F3">
        <w:rPr>
          <w:rFonts w:eastAsia="宋体"/>
          <w:noProof/>
          <w:sz w:val="28"/>
          <w:szCs w:val="24"/>
        </w:rPr>
        <w:t>SCM</w:t>
      </w:r>
      <w:r w:rsidRPr="007920F3">
        <w:rPr>
          <w:rFonts w:eastAsia="宋体" w:hint="eastAsia"/>
          <w:noProof/>
          <w:sz w:val="28"/>
          <w:szCs w:val="24"/>
        </w:rPr>
        <w:t>以及不同优化参数对</w:t>
      </w:r>
      <w:r w:rsidRPr="007920F3">
        <w:rPr>
          <w:rFonts w:eastAsia="宋体"/>
          <w:noProof/>
          <w:sz w:val="28"/>
          <w:szCs w:val="24"/>
        </w:rPr>
        <w:t>PMC</w:t>
      </w:r>
      <w:r w:rsidRPr="007920F3">
        <w:rPr>
          <w:rFonts w:eastAsia="宋体" w:hint="eastAsia"/>
          <w:noProof/>
          <w:sz w:val="28"/>
          <w:szCs w:val="24"/>
        </w:rPr>
        <w:t>的耦</w:t>
      </w:r>
      <w:r w:rsidRPr="007920F3">
        <w:rPr>
          <w:rFonts w:eastAsia="宋体" w:hint="eastAsia"/>
          <w:noProof/>
          <w:sz w:val="28"/>
          <w:szCs w:val="24"/>
        </w:rPr>
        <w:lastRenderedPageBreak/>
        <w:t>合效率的影响进行讨论，从而得到最优的参数设置。</w:t>
      </w:r>
      <w:bookmarkStart w:id="16" w:name="OLE_LINK6"/>
    </w:p>
    <w:p w14:paraId="27622B85" w14:textId="3A988CB6" w:rsidR="00EA2997" w:rsidRPr="007B2E32" w:rsidRDefault="00AD41CE" w:rsidP="00E42B9F">
      <w:pPr>
        <w:spacing w:line="400" w:lineRule="exact"/>
        <w:ind w:firstLineChars="200" w:firstLine="560"/>
        <w:rPr>
          <w:rFonts w:eastAsia="宋体"/>
          <w:noProof/>
          <w:sz w:val="28"/>
          <w:szCs w:val="24"/>
        </w:rPr>
      </w:pPr>
      <w:r w:rsidRPr="00AD41CE">
        <w:rPr>
          <w:rFonts w:eastAsia="宋体" w:hint="eastAsia"/>
          <w:noProof/>
          <w:sz w:val="28"/>
          <w:szCs w:val="24"/>
        </w:rPr>
        <w:t>二、在硅波导</w:t>
      </w:r>
      <w:r w:rsidRPr="00AD41CE">
        <w:rPr>
          <w:rFonts w:eastAsia="宋体" w:hint="eastAsia"/>
          <w:noProof/>
          <w:sz w:val="28"/>
          <w:szCs w:val="24"/>
        </w:rPr>
        <w:t>-SPPs</w:t>
      </w:r>
      <w:r w:rsidRPr="00AD41CE">
        <w:rPr>
          <w:rFonts w:eastAsia="宋体" w:hint="eastAsia"/>
          <w:noProof/>
          <w:sz w:val="28"/>
          <w:szCs w:val="24"/>
        </w:rPr>
        <w:t>波导耦合器结构的基础上，提出</w:t>
      </w:r>
      <w:r w:rsidR="00E71771">
        <w:rPr>
          <w:rFonts w:eastAsia="宋体" w:hint="eastAsia"/>
          <w:noProof/>
          <w:sz w:val="28"/>
          <w:szCs w:val="24"/>
        </w:rPr>
        <w:t>了</w:t>
      </w:r>
      <w:r w:rsidRPr="00AD41CE">
        <w:rPr>
          <w:rFonts w:eastAsia="宋体" w:hint="eastAsia"/>
          <w:noProof/>
          <w:sz w:val="28"/>
          <w:szCs w:val="24"/>
        </w:rPr>
        <w:t>一种硅波导</w:t>
      </w:r>
      <w:r w:rsidRPr="00AD41CE">
        <w:rPr>
          <w:rFonts w:eastAsia="宋体" w:hint="eastAsia"/>
          <w:noProof/>
          <w:sz w:val="28"/>
          <w:szCs w:val="24"/>
        </w:rPr>
        <w:t>-SPP</w:t>
      </w:r>
      <w:r w:rsidRPr="0012540E">
        <w:rPr>
          <w:rFonts w:eastAsia="宋体" w:hint="eastAsia"/>
          <w:noProof/>
          <w:sz w:val="28"/>
          <w:szCs w:val="24"/>
        </w:rPr>
        <w:t>s</w:t>
      </w:r>
      <w:r w:rsidRPr="0012540E">
        <w:rPr>
          <w:rFonts w:eastAsia="宋体" w:hint="eastAsia"/>
          <w:noProof/>
          <w:sz w:val="28"/>
          <w:szCs w:val="24"/>
        </w:rPr>
        <w:t>波导功率分束器。通过</w:t>
      </w:r>
      <w:r w:rsidRPr="0012540E">
        <w:rPr>
          <w:rFonts w:eastAsia="宋体" w:hint="eastAsia"/>
          <w:noProof/>
          <w:sz w:val="28"/>
          <w:szCs w:val="24"/>
        </w:rPr>
        <w:t>MDBS</w:t>
      </w:r>
      <w:r w:rsidRPr="0012540E">
        <w:rPr>
          <w:rFonts w:eastAsia="宋体" w:hint="eastAsia"/>
          <w:noProof/>
          <w:sz w:val="28"/>
          <w:szCs w:val="24"/>
        </w:rPr>
        <w:t>算法对</w:t>
      </w:r>
      <w:r w:rsidRPr="0012540E">
        <w:rPr>
          <w:rFonts w:eastAsia="宋体" w:hint="eastAsia"/>
          <w:noProof/>
          <w:sz w:val="28"/>
          <w:szCs w:val="24"/>
        </w:rPr>
        <w:t>SCM</w:t>
      </w:r>
      <w:r w:rsidRPr="0012540E">
        <w:rPr>
          <w:rFonts w:eastAsia="宋体" w:hint="eastAsia"/>
          <w:noProof/>
          <w:sz w:val="28"/>
          <w:szCs w:val="24"/>
        </w:rPr>
        <w:t>进行优化，所设计的功率分束器在高效率地进行光模式转换的同时</w:t>
      </w:r>
      <w:r w:rsidRPr="00AD41CE">
        <w:rPr>
          <w:rFonts w:eastAsia="宋体" w:hint="eastAsia"/>
          <w:noProof/>
          <w:sz w:val="28"/>
          <w:szCs w:val="24"/>
        </w:rPr>
        <w:t>，可以实现任意比例的功率分束，分束后的</w:t>
      </w:r>
      <w:r w:rsidRPr="00AD41CE">
        <w:rPr>
          <w:rFonts w:eastAsia="宋体" w:hint="eastAsia"/>
          <w:noProof/>
          <w:sz w:val="28"/>
          <w:szCs w:val="24"/>
        </w:rPr>
        <w:t>SPPs</w:t>
      </w:r>
      <w:r w:rsidRPr="00AD41CE">
        <w:rPr>
          <w:rFonts w:eastAsia="宋体" w:hint="eastAsia"/>
          <w:noProof/>
          <w:sz w:val="28"/>
          <w:szCs w:val="24"/>
        </w:rPr>
        <w:t>可沿着两个方向定向耦合和传输，具有较强的灵活性。仿真结果</w:t>
      </w:r>
      <w:r w:rsidR="00B94BC6">
        <w:rPr>
          <w:rFonts w:eastAsia="宋体" w:hint="eastAsia"/>
          <w:noProof/>
          <w:sz w:val="28"/>
          <w:szCs w:val="24"/>
        </w:rPr>
        <w:t>表</w:t>
      </w:r>
      <w:r w:rsidRPr="00AD41CE">
        <w:rPr>
          <w:rFonts w:eastAsia="宋体" w:hint="eastAsia"/>
          <w:noProof/>
          <w:sz w:val="28"/>
          <w:szCs w:val="24"/>
        </w:rPr>
        <w:t>明：</w:t>
      </w:r>
      <w:r w:rsidRPr="007920F3">
        <w:rPr>
          <w:rFonts w:eastAsia="宋体" w:hint="eastAsia"/>
          <w:noProof/>
          <w:sz w:val="28"/>
          <w:szCs w:val="24"/>
        </w:rPr>
        <w:t>在</w:t>
      </w:r>
      <w:r w:rsidRPr="007920F3">
        <w:rPr>
          <w:rFonts w:eastAsia="宋体"/>
          <w:noProof/>
          <w:sz w:val="28"/>
          <w:szCs w:val="24"/>
        </w:rPr>
        <w:t>1.50 μm</w:t>
      </w:r>
      <w:r w:rsidRPr="007920F3">
        <w:rPr>
          <w:rFonts w:eastAsia="宋体" w:hint="eastAsia"/>
          <w:noProof/>
          <w:sz w:val="28"/>
          <w:szCs w:val="24"/>
        </w:rPr>
        <w:t>到</w:t>
      </w:r>
      <w:r w:rsidRPr="007920F3">
        <w:rPr>
          <w:rFonts w:eastAsia="宋体"/>
          <w:noProof/>
          <w:sz w:val="28"/>
          <w:szCs w:val="24"/>
        </w:rPr>
        <w:t>1.60 μm</w:t>
      </w:r>
      <w:r w:rsidRPr="007920F3">
        <w:rPr>
          <w:rFonts w:eastAsia="宋体" w:hint="eastAsia"/>
          <w:noProof/>
          <w:sz w:val="28"/>
          <w:szCs w:val="24"/>
        </w:rPr>
        <w:t>的</w:t>
      </w:r>
      <w:r w:rsidRPr="00AD41CE">
        <w:rPr>
          <w:rFonts w:eastAsia="宋体" w:hint="eastAsia"/>
          <w:noProof/>
          <w:sz w:val="28"/>
          <w:szCs w:val="24"/>
        </w:rPr>
        <w:t>带宽范围内，当所设定的目标分束比例为</w:t>
      </w:r>
      <w:r w:rsidRPr="00AD41CE">
        <w:rPr>
          <w:rFonts w:eastAsia="宋体" w:hint="eastAsia"/>
          <w:noProof/>
          <w:sz w:val="28"/>
          <w:szCs w:val="24"/>
        </w:rPr>
        <w:t>5</w:t>
      </w:r>
      <w:r w:rsidRPr="00AD41CE">
        <w:rPr>
          <w:rFonts w:eastAsia="宋体" w:hint="eastAsia"/>
          <w:noProof/>
          <w:sz w:val="28"/>
          <w:szCs w:val="24"/>
        </w:rPr>
        <w:t>：</w:t>
      </w:r>
      <w:r w:rsidRPr="00AD41CE">
        <w:rPr>
          <w:rFonts w:eastAsia="宋体" w:hint="eastAsia"/>
          <w:noProof/>
          <w:sz w:val="28"/>
          <w:szCs w:val="24"/>
        </w:rPr>
        <w:t>5</w:t>
      </w:r>
      <w:r w:rsidR="005039D0">
        <w:rPr>
          <w:rFonts w:eastAsia="宋体" w:hint="eastAsia"/>
          <w:noProof/>
          <w:sz w:val="28"/>
          <w:szCs w:val="24"/>
        </w:rPr>
        <w:t>、</w:t>
      </w:r>
      <w:r w:rsidRPr="00AD41CE">
        <w:rPr>
          <w:rFonts w:eastAsia="宋体" w:hint="eastAsia"/>
          <w:noProof/>
          <w:sz w:val="28"/>
          <w:szCs w:val="24"/>
        </w:rPr>
        <w:t>3</w:t>
      </w:r>
      <w:r w:rsidRPr="00AD41CE">
        <w:rPr>
          <w:rFonts w:eastAsia="宋体" w:hint="eastAsia"/>
          <w:noProof/>
          <w:sz w:val="28"/>
          <w:szCs w:val="24"/>
        </w:rPr>
        <w:t>：</w:t>
      </w:r>
      <w:r w:rsidRPr="00AD41CE">
        <w:rPr>
          <w:rFonts w:eastAsia="宋体" w:hint="eastAsia"/>
          <w:noProof/>
          <w:sz w:val="28"/>
          <w:szCs w:val="24"/>
        </w:rPr>
        <w:t>7</w:t>
      </w:r>
      <w:r w:rsidR="005039D0">
        <w:rPr>
          <w:rFonts w:eastAsia="宋体"/>
          <w:noProof/>
          <w:sz w:val="28"/>
          <w:szCs w:val="24"/>
        </w:rPr>
        <w:t>和</w:t>
      </w:r>
      <w:r w:rsidRPr="00AD41CE">
        <w:rPr>
          <w:rFonts w:eastAsia="宋体" w:hint="eastAsia"/>
          <w:noProof/>
          <w:sz w:val="28"/>
          <w:szCs w:val="24"/>
        </w:rPr>
        <w:t>4</w:t>
      </w:r>
      <w:r w:rsidRPr="00AD41CE">
        <w:rPr>
          <w:rFonts w:eastAsia="宋体" w:hint="eastAsia"/>
          <w:noProof/>
          <w:sz w:val="28"/>
          <w:szCs w:val="24"/>
        </w:rPr>
        <w:t>：</w:t>
      </w:r>
      <w:r w:rsidRPr="00AD41CE">
        <w:rPr>
          <w:rFonts w:eastAsia="宋体" w:hint="eastAsia"/>
          <w:noProof/>
          <w:sz w:val="28"/>
          <w:szCs w:val="24"/>
        </w:rPr>
        <w:t>6</w:t>
      </w:r>
      <w:r w:rsidRPr="00AD41CE">
        <w:rPr>
          <w:rFonts w:eastAsia="宋体" w:hint="eastAsia"/>
          <w:noProof/>
          <w:sz w:val="28"/>
          <w:szCs w:val="24"/>
        </w:rPr>
        <w:t>时，所对应的仿真平均分束功率分别为</w:t>
      </w:r>
      <w:r w:rsidRPr="00AD41CE">
        <w:rPr>
          <w:rFonts w:eastAsia="宋体" w:hint="eastAsia"/>
          <w:noProof/>
          <w:sz w:val="28"/>
          <w:szCs w:val="24"/>
        </w:rPr>
        <w:t>41.25 %</w:t>
      </w:r>
      <w:r w:rsidRPr="00AD41CE">
        <w:rPr>
          <w:rFonts w:eastAsia="宋体" w:hint="eastAsia"/>
          <w:noProof/>
          <w:sz w:val="28"/>
          <w:szCs w:val="24"/>
        </w:rPr>
        <w:t>：</w:t>
      </w:r>
      <w:r w:rsidRPr="00AD41CE">
        <w:rPr>
          <w:rFonts w:eastAsia="宋体" w:hint="eastAsia"/>
          <w:noProof/>
          <w:sz w:val="28"/>
          <w:szCs w:val="24"/>
        </w:rPr>
        <w:t>43.63%</w:t>
      </w:r>
      <w:r w:rsidR="005039D0">
        <w:rPr>
          <w:rFonts w:eastAsia="宋体" w:hint="eastAsia"/>
          <w:noProof/>
          <w:sz w:val="28"/>
          <w:szCs w:val="24"/>
        </w:rPr>
        <w:t>、</w:t>
      </w:r>
      <w:r w:rsidRPr="00AD41CE">
        <w:rPr>
          <w:rFonts w:eastAsia="宋体" w:hint="eastAsia"/>
          <w:noProof/>
          <w:sz w:val="28"/>
          <w:szCs w:val="24"/>
        </w:rPr>
        <w:t>25.44%</w:t>
      </w:r>
      <w:r w:rsidRPr="00AD41CE">
        <w:rPr>
          <w:rFonts w:eastAsia="宋体" w:hint="eastAsia"/>
          <w:noProof/>
          <w:sz w:val="28"/>
          <w:szCs w:val="24"/>
        </w:rPr>
        <w:t>：</w:t>
      </w:r>
      <w:r w:rsidRPr="00AD41CE">
        <w:rPr>
          <w:rFonts w:eastAsia="宋体" w:hint="eastAsia"/>
          <w:noProof/>
          <w:sz w:val="28"/>
          <w:szCs w:val="24"/>
        </w:rPr>
        <w:t>60.96%</w:t>
      </w:r>
      <w:r w:rsidR="005039D0">
        <w:rPr>
          <w:rFonts w:eastAsia="宋体"/>
          <w:noProof/>
          <w:sz w:val="28"/>
          <w:szCs w:val="24"/>
        </w:rPr>
        <w:t>和</w:t>
      </w:r>
      <w:r w:rsidRPr="00AD41CE">
        <w:rPr>
          <w:rFonts w:eastAsia="宋体" w:hint="eastAsia"/>
          <w:noProof/>
          <w:sz w:val="28"/>
          <w:szCs w:val="24"/>
        </w:rPr>
        <w:t>32.73%</w:t>
      </w:r>
      <w:r w:rsidRPr="00AD41CE">
        <w:rPr>
          <w:rFonts w:eastAsia="宋体" w:hint="eastAsia"/>
          <w:noProof/>
          <w:sz w:val="28"/>
          <w:szCs w:val="24"/>
        </w:rPr>
        <w:t>：</w:t>
      </w:r>
      <w:r w:rsidRPr="00AD41CE">
        <w:rPr>
          <w:rFonts w:eastAsia="宋体" w:hint="eastAsia"/>
          <w:noProof/>
          <w:sz w:val="28"/>
          <w:szCs w:val="24"/>
        </w:rPr>
        <w:t>49.37%</w:t>
      </w:r>
      <w:r w:rsidRPr="000F4B6A">
        <w:rPr>
          <w:rFonts w:eastAsia="宋体" w:hint="eastAsia"/>
          <w:noProof/>
          <w:sz w:val="28"/>
          <w:szCs w:val="24"/>
        </w:rPr>
        <w:t>，</w:t>
      </w:r>
      <w:r w:rsidR="000F4B6A" w:rsidRPr="000F4B6A">
        <w:rPr>
          <w:rFonts w:eastAsia="宋体" w:hint="eastAsia"/>
          <w:noProof/>
          <w:sz w:val="28"/>
          <w:szCs w:val="24"/>
        </w:rPr>
        <w:t>仿真</w:t>
      </w:r>
      <w:r w:rsidR="000F4B6A" w:rsidRPr="000F4B6A">
        <w:rPr>
          <w:rFonts w:eastAsia="宋体"/>
          <w:noProof/>
          <w:sz w:val="28"/>
          <w:szCs w:val="24"/>
        </w:rPr>
        <w:t>结果</w:t>
      </w:r>
      <w:r w:rsidR="005039D0">
        <w:rPr>
          <w:rFonts w:eastAsia="宋体" w:hint="eastAsia"/>
          <w:noProof/>
          <w:sz w:val="28"/>
          <w:szCs w:val="24"/>
        </w:rPr>
        <w:t>基本</w:t>
      </w:r>
      <w:r w:rsidR="000F4B6A" w:rsidRPr="000F4B6A">
        <w:rPr>
          <w:rFonts w:eastAsia="宋体" w:hint="eastAsia"/>
          <w:noProof/>
          <w:sz w:val="28"/>
          <w:szCs w:val="24"/>
        </w:rPr>
        <w:t>符合</w:t>
      </w:r>
      <w:r w:rsidR="000F4B6A" w:rsidRPr="000F4B6A">
        <w:rPr>
          <w:rFonts w:eastAsia="宋体"/>
          <w:noProof/>
          <w:sz w:val="28"/>
          <w:szCs w:val="24"/>
        </w:rPr>
        <w:t>理想</w:t>
      </w:r>
      <w:r w:rsidR="000B1EFB">
        <w:rPr>
          <w:rFonts w:eastAsia="宋体" w:hint="eastAsia"/>
          <w:noProof/>
          <w:sz w:val="28"/>
          <w:szCs w:val="24"/>
        </w:rPr>
        <w:t>分束</w:t>
      </w:r>
      <w:r w:rsidR="000F4B6A" w:rsidRPr="000F4B6A">
        <w:rPr>
          <w:rFonts w:eastAsia="宋体"/>
          <w:noProof/>
          <w:sz w:val="28"/>
          <w:szCs w:val="24"/>
        </w:rPr>
        <w:t>比例</w:t>
      </w:r>
      <w:r w:rsidRPr="000F4B6A">
        <w:rPr>
          <w:rFonts w:eastAsia="宋体" w:hint="eastAsia"/>
          <w:noProof/>
          <w:sz w:val="28"/>
          <w:szCs w:val="24"/>
        </w:rPr>
        <w:t>。</w:t>
      </w:r>
    </w:p>
    <w:p w14:paraId="0B1C253F" w14:textId="7C7CB7C4" w:rsidR="00B94BC6" w:rsidRPr="006D5116" w:rsidRDefault="00B94BC6" w:rsidP="00215394">
      <w:pPr>
        <w:widowControl/>
        <w:shd w:val="clear" w:color="auto" w:fill="FFFFFF"/>
        <w:spacing w:line="400" w:lineRule="exact"/>
        <w:ind w:firstLineChars="200" w:firstLine="560"/>
        <w:rPr>
          <w:rFonts w:eastAsia="宋体"/>
          <w:noProof/>
          <w:sz w:val="28"/>
          <w:szCs w:val="24"/>
        </w:rPr>
      </w:pPr>
      <w:bookmarkStart w:id="17" w:name="OLE_LINK7"/>
      <w:bookmarkEnd w:id="16"/>
      <w:r>
        <w:rPr>
          <w:rFonts w:eastAsia="宋体" w:hint="eastAsia"/>
          <w:noProof/>
          <w:sz w:val="28"/>
          <w:szCs w:val="24"/>
        </w:rPr>
        <w:t>综上</w:t>
      </w:r>
      <w:r w:rsidRPr="004C3B84">
        <w:rPr>
          <w:rFonts w:eastAsia="宋体" w:hint="eastAsia"/>
          <w:noProof/>
          <w:sz w:val="28"/>
          <w:szCs w:val="24"/>
        </w:rPr>
        <w:t>，本论文基于</w:t>
      </w:r>
      <w:r w:rsidRPr="004C3B84">
        <w:rPr>
          <w:rFonts w:eastAsia="宋体" w:hint="eastAsia"/>
          <w:noProof/>
          <w:sz w:val="28"/>
          <w:szCs w:val="24"/>
        </w:rPr>
        <w:t>SCM</w:t>
      </w:r>
      <w:r w:rsidRPr="004C3B84">
        <w:rPr>
          <w:rFonts w:eastAsia="宋体" w:hint="eastAsia"/>
          <w:noProof/>
          <w:sz w:val="28"/>
          <w:szCs w:val="24"/>
        </w:rPr>
        <w:t>和优化算法，设计了两种高效的硅基表面等离激元波导器件。上述工作不仅提升了光子器件的性能和灵活度，可被广泛应用在表面等离激元光芯片中。此外，提出了一种</w:t>
      </w:r>
      <w:r>
        <w:rPr>
          <w:rFonts w:eastAsia="宋体" w:hint="eastAsia"/>
          <w:noProof/>
          <w:sz w:val="28"/>
          <w:szCs w:val="24"/>
        </w:rPr>
        <w:t>针对</w:t>
      </w:r>
      <w:r w:rsidRPr="004C3B84">
        <w:rPr>
          <w:rFonts w:eastAsia="宋体" w:hint="eastAsia"/>
          <w:noProof/>
          <w:sz w:val="28"/>
          <w:szCs w:val="24"/>
        </w:rPr>
        <w:t>SCM</w:t>
      </w:r>
      <w:r w:rsidRPr="004C3B84">
        <w:rPr>
          <w:rFonts w:eastAsia="宋体" w:hint="eastAsia"/>
          <w:noProof/>
          <w:sz w:val="28"/>
          <w:szCs w:val="24"/>
        </w:rPr>
        <w:t>的优化方法，对于光子器件的反向设计和优化具有一定的价值和意义。</w:t>
      </w:r>
    </w:p>
    <w:bookmarkEnd w:id="17"/>
    <w:p w14:paraId="6F730AE6" w14:textId="77777777" w:rsidR="00593248" w:rsidRPr="00215394" w:rsidRDefault="00593248" w:rsidP="00BC54AB">
      <w:pPr>
        <w:spacing w:line="400" w:lineRule="exact"/>
        <w:ind w:firstLineChars="200" w:firstLine="480"/>
        <w:rPr>
          <w:noProof/>
          <w:sz w:val="24"/>
          <w:szCs w:val="24"/>
        </w:rPr>
      </w:pPr>
    </w:p>
    <w:p w14:paraId="17CC7AE7" w14:textId="422E59F5" w:rsidR="00593248" w:rsidRDefault="00593248" w:rsidP="00593248">
      <w:pPr>
        <w:pStyle w:val="202"/>
        <w:ind w:firstLineChars="0" w:firstLine="0"/>
        <w:rPr>
          <w:rFonts w:cs="Times New Roman"/>
          <w:bCs/>
          <w:szCs w:val="28"/>
        </w:rPr>
      </w:pPr>
      <w:r w:rsidRPr="00CB1E1A">
        <w:rPr>
          <w:rFonts w:eastAsia="黑体" w:cs="Times New Roman"/>
          <w:b/>
          <w:szCs w:val="28"/>
        </w:rPr>
        <w:t>关键词</w:t>
      </w:r>
      <w:r w:rsidRPr="00CB1E1A">
        <w:rPr>
          <w:rFonts w:eastAsia="黑体" w:cs="Times New Roman" w:hint="eastAsia"/>
          <w:b/>
          <w:szCs w:val="28"/>
        </w:rPr>
        <w:t>:</w:t>
      </w:r>
      <w:r w:rsidRPr="00CB1E1A">
        <w:rPr>
          <w:rFonts w:eastAsia="黑体" w:cs="Times New Roman" w:hint="eastAsia"/>
          <w:szCs w:val="28"/>
        </w:rPr>
        <w:t xml:space="preserve"> </w:t>
      </w:r>
      <w:r>
        <w:rPr>
          <w:rFonts w:cs="Times New Roman" w:hint="eastAsia"/>
          <w:bCs/>
          <w:szCs w:val="28"/>
        </w:rPr>
        <w:t>反向</w:t>
      </w:r>
      <w:r>
        <w:rPr>
          <w:rFonts w:cs="Times New Roman"/>
          <w:bCs/>
          <w:szCs w:val="28"/>
        </w:rPr>
        <w:t>设计</w:t>
      </w:r>
      <w:r>
        <w:rPr>
          <w:rFonts w:cs="Times New Roman" w:hint="eastAsia"/>
          <w:bCs/>
          <w:szCs w:val="28"/>
        </w:rPr>
        <w:t xml:space="preserve">  </w:t>
      </w:r>
      <w:r>
        <w:rPr>
          <w:rFonts w:cs="Times New Roman" w:hint="eastAsia"/>
          <w:bCs/>
          <w:szCs w:val="28"/>
        </w:rPr>
        <w:t>硅基</w:t>
      </w:r>
      <w:r>
        <w:rPr>
          <w:rFonts w:cs="Times New Roman"/>
          <w:bCs/>
          <w:szCs w:val="28"/>
        </w:rPr>
        <w:t>光子器件</w:t>
      </w:r>
      <w:r>
        <w:rPr>
          <w:rFonts w:cs="Times New Roman" w:hint="eastAsia"/>
          <w:bCs/>
          <w:szCs w:val="28"/>
        </w:rPr>
        <w:t xml:space="preserve">  </w:t>
      </w:r>
      <w:r>
        <w:rPr>
          <w:rFonts w:cs="Times New Roman" w:hint="eastAsia"/>
          <w:bCs/>
          <w:szCs w:val="28"/>
        </w:rPr>
        <w:t>耦合器</w:t>
      </w:r>
      <w:r>
        <w:rPr>
          <w:rFonts w:cs="Times New Roman" w:hint="eastAsia"/>
          <w:bCs/>
          <w:szCs w:val="28"/>
        </w:rPr>
        <w:t xml:space="preserve"> </w:t>
      </w:r>
      <w:r>
        <w:rPr>
          <w:rFonts w:cs="Times New Roman"/>
          <w:bCs/>
          <w:szCs w:val="28"/>
        </w:rPr>
        <w:t xml:space="preserve"> </w:t>
      </w:r>
      <w:r w:rsidR="00051690" w:rsidRPr="006D5116">
        <w:rPr>
          <w:noProof/>
          <w:szCs w:val="24"/>
        </w:rPr>
        <w:t>功率分束器</w:t>
      </w:r>
      <w:r w:rsidR="00051690">
        <w:rPr>
          <w:rFonts w:hint="eastAsia"/>
          <w:noProof/>
          <w:szCs w:val="24"/>
        </w:rPr>
        <w:t xml:space="preserve">  </w:t>
      </w:r>
      <w:r>
        <w:rPr>
          <w:rFonts w:cs="Times New Roman" w:hint="eastAsia"/>
          <w:bCs/>
          <w:szCs w:val="28"/>
        </w:rPr>
        <w:t>表面</w:t>
      </w:r>
      <w:r>
        <w:rPr>
          <w:rFonts w:cs="Times New Roman"/>
          <w:bCs/>
          <w:szCs w:val="28"/>
        </w:rPr>
        <w:t>等</w:t>
      </w:r>
      <w:proofErr w:type="gramStart"/>
      <w:r>
        <w:rPr>
          <w:rFonts w:cs="Times New Roman"/>
          <w:bCs/>
          <w:szCs w:val="28"/>
        </w:rPr>
        <w:t>离激元</w:t>
      </w:r>
      <w:proofErr w:type="gramEnd"/>
      <w:r>
        <w:rPr>
          <w:rFonts w:cs="Times New Roman" w:hint="eastAsia"/>
          <w:bCs/>
          <w:szCs w:val="28"/>
        </w:rPr>
        <w:t xml:space="preserve">  </w:t>
      </w:r>
      <w:r>
        <w:rPr>
          <w:rFonts w:cs="Times New Roman" w:hint="eastAsia"/>
          <w:bCs/>
          <w:szCs w:val="28"/>
        </w:rPr>
        <w:t>优化</w:t>
      </w:r>
      <w:r>
        <w:rPr>
          <w:rFonts w:cs="Times New Roman"/>
          <w:bCs/>
          <w:szCs w:val="28"/>
        </w:rPr>
        <w:t>算法</w:t>
      </w:r>
      <w:r w:rsidR="009C7C5D">
        <w:rPr>
          <w:rFonts w:cs="Times New Roman" w:hint="eastAsia"/>
          <w:bCs/>
          <w:szCs w:val="28"/>
        </w:rPr>
        <w:t xml:space="preserve">  </w:t>
      </w:r>
      <w:r w:rsidR="009C7C5D">
        <w:rPr>
          <w:rFonts w:cs="Times New Roman" w:hint="eastAsia"/>
          <w:bCs/>
          <w:szCs w:val="28"/>
        </w:rPr>
        <w:t>硅基</w:t>
      </w:r>
      <w:r w:rsidR="009C7C5D">
        <w:rPr>
          <w:rFonts w:cs="Times New Roman"/>
          <w:bCs/>
          <w:szCs w:val="28"/>
        </w:rPr>
        <w:t>编码超材料</w:t>
      </w:r>
    </w:p>
    <w:p w14:paraId="0C77185D" w14:textId="77777777" w:rsidR="009C7C5D" w:rsidRPr="00593248" w:rsidRDefault="009C7C5D" w:rsidP="00BC54AB"/>
    <w:p w14:paraId="4FEE5A49" w14:textId="507A55E4" w:rsidR="009C7C5D" w:rsidRPr="00882CFC" w:rsidRDefault="0016314A" w:rsidP="00882CFC">
      <w:pPr>
        <w:pStyle w:val="1"/>
        <w:spacing w:after="624"/>
      </w:pPr>
      <w:bookmarkStart w:id="18" w:name="_Toc36718433"/>
      <w:bookmarkStart w:id="19" w:name="_Toc36788019"/>
      <w:bookmarkStart w:id="20" w:name="_Toc37142082"/>
      <w:bookmarkStart w:id="21" w:name="_Toc37989165"/>
      <w:bookmarkStart w:id="22" w:name="_Toc38226552"/>
      <w:bookmarkStart w:id="23" w:name="_Toc38644582"/>
      <w:r>
        <w:lastRenderedPageBreak/>
        <w:t>In</w:t>
      </w:r>
      <w:r w:rsidR="009C7C5D" w:rsidRPr="009C7C5D">
        <w:t>verse design of silicon-based photonic devices based on coded metamaterials</w:t>
      </w:r>
      <w:bookmarkEnd w:id="18"/>
      <w:bookmarkEnd w:id="19"/>
      <w:bookmarkEnd w:id="20"/>
      <w:bookmarkEnd w:id="21"/>
      <w:bookmarkEnd w:id="22"/>
      <w:bookmarkEnd w:id="23"/>
    </w:p>
    <w:p w14:paraId="7AEB5E23" w14:textId="5C6EF3D4" w:rsidR="007A3B60" w:rsidRDefault="007A3B60" w:rsidP="007A3B60">
      <w:pPr>
        <w:pStyle w:val="1"/>
        <w:pageBreakBefore w:val="0"/>
        <w:spacing w:afterLines="100" w:after="312"/>
        <w:rPr>
          <w:sz w:val="30"/>
          <w:szCs w:val="30"/>
        </w:rPr>
      </w:pPr>
      <w:bookmarkStart w:id="24" w:name="_Toc36691804"/>
      <w:bookmarkStart w:id="25" w:name="_Toc36691930"/>
      <w:bookmarkStart w:id="26" w:name="_Toc36718434"/>
      <w:bookmarkStart w:id="27" w:name="_Toc36788020"/>
      <w:bookmarkStart w:id="28" w:name="_Toc37142083"/>
      <w:bookmarkStart w:id="29" w:name="_Toc37989166"/>
      <w:bookmarkStart w:id="30" w:name="_Toc38226553"/>
      <w:bookmarkStart w:id="31" w:name="_Toc38644583"/>
      <w:r>
        <w:rPr>
          <w:rFonts w:hint="eastAsia"/>
          <w:sz w:val="30"/>
          <w:szCs w:val="30"/>
        </w:rPr>
        <w:t>ABSTRACT</w:t>
      </w:r>
      <w:bookmarkEnd w:id="24"/>
      <w:bookmarkEnd w:id="25"/>
      <w:bookmarkEnd w:id="26"/>
      <w:bookmarkEnd w:id="27"/>
      <w:bookmarkEnd w:id="28"/>
      <w:bookmarkEnd w:id="29"/>
      <w:bookmarkEnd w:id="30"/>
      <w:bookmarkEnd w:id="31"/>
    </w:p>
    <w:p w14:paraId="1CF7B598" w14:textId="64EDD4D0" w:rsidR="0048421D" w:rsidRDefault="00882CFC" w:rsidP="005F603C">
      <w:pPr>
        <w:spacing w:line="400" w:lineRule="exact"/>
        <w:ind w:firstLineChars="200" w:firstLine="560"/>
        <w:rPr>
          <w:sz w:val="28"/>
          <w:szCs w:val="28"/>
        </w:rPr>
      </w:pPr>
      <w:r w:rsidRPr="00882CFC">
        <w:rPr>
          <w:sz w:val="28"/>
          <w:szCs w:val="28"/>
        </w:rPr>
        <w:t xml:space="preserve">In recent years, integrated optics, which uses photons as information carriers, has been developing rapidly. Silicon materials are widely used in the </w:t>
      </w:r>
      <w:r w:rsidR="00FB18B4" w:rsidRPr="00FB18B4">
        <w:rPr>
          <w:sz w:val="28"/>
          <w:szCs w:val="28"/>
        </w:rPr>
        <w:t>fabrication</w:t>
      </w:r>
      <w:r w:rsidRPr="00882CFC">
        <w:rPr>
          <w:sz w:val="28"/>
          <w:szCs w:val="28"/>
        </w:rPr>
        <w:t xml:space="preserve"> of integrated photonics devices because of their </w:t>
      </w:r>
      <w:r>
        <w:rPr>
          <w:sz w:val="28"/>
          <w:szCs w:val="28"/>
        </w:rPr>
        <w:t xml:space="preserve">abundant </w:t>
      </w:r>
      <w:r w:rsidRPr="00882CFC">
        <w:rPr>
          <w:sz w:val="28"/>
          <w:szCs w:val="28"/>
        </w:rPr>
        <w:t>resources</w:t>
      </w:r>
      <w:r w:rsidR="0016314A">
        <w:rPr>
          <w:sz w:val="28"/>
          <w:szCs w:val="28"/>
        </w:rPr>
        <w:t xml:space="preserve"> and </w:t>
      </w:r>
      <w:r>
        <w:rPr>
          <w:sz w:val="28"/>
          <w:szCs w:val="28"/>
        </w:rPr>
        <w:t>some</w:t>
      </w:r>
      <w:r w:rsidRPr="00882CFC">
        <w:rPr>
          <w:sz w:val="28"/>
          <w:szCs w:val="28"/>
        </w:rPr>
        <w:t xml:space="preserve"> advantages such as </w:t>
      </w:r>
      <w:r>
        <w:rPr>
          <w:sz w:val="28"/>
          <w:szCs w:val="28"/>
        </w:rPr>
        <w:t>high</w:t>
      </w:r>
      <w:r w:rsidRPr="00882CFC">
        <w:rPr>
          <w:sz w:val="28"/>
          <w:szCs w:val="28"/>
        </w:rPr>
        <w:t xml:space="preserve"> refractive index and </w:t>
      </w:r>
      <w:r w:rsidR="008B668F">
        <w:rPr>
          <w:sz w:val="28"/>
          <w:szCs w:val="28"/>
        </w:rPr>
        <w:t xml:space="preserve">mature manufacturing processes. </w:t>
      </w:r>
      <w:r w:rsidRPr="00882CFC">
        <w:rPr>
          <w:sz w:val="28"/>
          <w:szCs w:val="28"/>
        </w:rPr>
        <w:t xml:space="preserve">However, </w:t>
      </w:r>
      <w:r w:rsidR="0048421D">
        <w:rPr>
          <w:sz w:val="28"/>
          <w:szCs w:val="28"/>
        </w:rPr>
        <w:t xml:space="preserve">because of </w:t>
      </w:r>
      <w:r w:rsidR="0048421D" w:rsidRPr="0048421D">
        <w:rPr>
          <w:sz w:val="28"/>
          <w:szCs w:val="28"/>
        </w:rPr>
        <w:t>the diffraction limit</w:t>
      </w:r>
      <w:r w:rsidR="0048421D">
        <w:rPr>
          <w:rFonts w:hint="eastAsia"/>
          <w:sz w:val="28"/>
          <w:szCs w:val="28"/>
        </w:rPr>
        <w:t xml:space="preserve">, </w:t>
      </w:r>
      <w:r w:rsidRPr="00882CFC">
        <w:rPr>
          <w:sz w:val="28"/>
          <w:szCs w:val="28"/>
        </w:rPr>
        <w:t>the development of si</w:t>
      </w:r>
      <w:r w:rsidR="0048421D">
        <w:rPr>
          <w:sz w:val="28"/>
          <w:szCs w:val="28"/>
        </w:rPr>
        <w:t>licon-based photonic devices have</w:t>
      </w:r>
      <w:r w:rsidRPr="00882CFC">
        <w:rPr>
          <w:sz w:val="28"/>
          <w:szCs w:val="28"/>
        </w:rPr>
        <w:t xml:space="preserve"> been hindered in the a</w:t>
      </w:r>
      <w:r w:rsidR="00BE5319">
        <w:rPr>
          <w:sz w:val="28"/>
          <w:szCs w:val="28"/>
        </w:rPr>
        <w:t>spect</w:t>
      </w:r>
      <w:r w:rsidR="00FB18B4">
        <w:rPr>
          <w:sz w:val="28"/>
          <w:szCs w:val="28"/>
        </w:rPr>
        <w:t xml:space="preserve"> of size</w:t>
      </w:r>
      <w:r w:rsidR="008B668F">
        <w:rPr>
          <w:rFonts w:hint="eastAsia"/>
          <w:sz w:val="28"/>
          <w:szCs w:val="28"/>
        </w:rPr>
        <w:t xml:space="preserve">. </w:t>
      </w:r>
      <w:r w:rsidR="008B668F">
        <w:rPr>
          <w:sz w:val="28"/>
          <w:szCs w:val="28"/>
        </w:rPr>
        <w:t>S</w:t>
      </w:r>
      <w:r w:rsidR="008B668F" w:rsidRPr="009B70B0">
        <w:rPr>
          <w:rFonts w:hint="eastAsia"/>
          <w:sz w:val="28"/>
          <w:szCs w:val="28"/>
        </w:rPr>
        <w:t xml:space="preserve">urface </w:t>
      </w:r>
      <w:proofErr w:type="spellStart"/>
      <w:r w:rsidR="008B668F" w:rsidRPr="009B70B0">
        <w:rPr>
          <w:rFonts w:hint="eastAsia"/>
          <w:sz w:val="28"/>
          <w:szCs w:val="28"/>
        </w:rPr>
        <w:t>plasmon</w:t>
      </w:r>
      <w:proofErr w:type="spellEnd"/>
      <w:r w:rsidR="008B668F" w:rsidRPr="009B70B0">
        <w:rPr>
          <w:rFonts w:hint="eastAsia"/>
          <w:sz w:val="28"/>
          <w:szCs w:val="28"/>
        </w:rPr>
        <w:t xml:space="preserve"> </w:t>
      </w:r>
      <w:proofErr w:type="spellStart"/>
      <w:r w:rsidR="008B668F" w:rsidRPr="009B70B0">
        <w:rPr>
          <w:rFonts w:hint="eastAsia"/>
          <w:sz w:val="28"/>
          <w:szCs w:val="28"/>
        </w:rPr>
        <w:t>polaritons</w:t>
      </w:r>
      <w:proofErr w:type="spellEnd"/>
      <w:r w:rsidR="008B668F">
        <w:rPr>
          <w:sz w:val="28"/>
          <w:szCs w:val="28"/>
        </w:rPr>
        <w:t xml:space="preserve"> (SPPs)</w:t>
      </w:r>
      <w:r w:rsidR="008B668F">
        <w:rPr>
          <w:rFonts w:hint="eastAsia"/>
          <w:sz w:val="28"/>
          <w:szCs w:val="28"/>
        </w:rPr>
        <w:t xml:space="preserve"> </w:t>
      </w:r>
      <w:r w:rsidR="001B6D52">
        <w:rPr>
          <w:sz w:val="28"/>
          <w:szCs w:val="28"/>
        </w:rPr>
        <w:t xml:space="preserve">can </w:t>
      </w:r>
      <w:r w:rsidR="001B6D52" w:rsidRPr="001B6D52">
        <w:rPr>
          <w:sz w:val="28"/>
          <w:szCs w:val="28"/>
        </w:rPr>
        <w:t>br</w:t>
      </w:r>
      <w:r w:rsidR="001B6D52">
        <w:rPr>
          <w:sz w:val="28"/>
          <w:szCs w:val="28"/>
        </w:rPr>
        <w:t>eak</w:t>
      </w:r>
      <w:r w:rsidR="001B6D52" w:rsidRPr="001B6D52">
        <w:rPr>
          <w:sz w:val="28"/>
          <w:szCs w:val="28"/>
        </w:rPr>
        <w:t xml:space="preserve"> through the diffraction limit</w:t>
      </w:r>
      <w:r w:rsidR="00BE5319">
        <w:rPr>
          <w:rFonts w:hint="eastAsia"/>
          <w:sz w:val="28"/>
          <w:szCs w:val="28"/>
        </w:rPr>
        <w:t>,</w:t>
      </w:r>
      <w:r w:rsidR="001B6D52" w:rsidRPr="001B6D52">
        <w:rPr>
          <w:sz w:val="28"/>
          <w:szCs w:val="28"/>
        </w:rPr>
        <w:t xml:space="preserve"> </w:t>
      </w:r>
      <w:r w:rsidR="00B37012" w:rsidRPr="001B6D52">
        <w:rPr>
          <w:sz w:val="28"/>
          <w:szCs w:val="28"/>
        </w:rPr>
        <w:t>which provides the</w:t>
      </w:r>
      <w:r w:rsidR="00B37012" w:rsidRPr="0072606C">
        <w:rPr>
          <w:sz w:val="28"/>
          <w:szCs w:val="28"/>
        </w:rPr>
        <w:t xml:space="preserve"> </w:t>
      </w:r>
      <w:r w:rsidR="00F801CB">
        <w:rPr>
          <w:sz w:val="28"/>
          <w:szCs w:val="28"/>
        </w:rPr>
        <w:t>pos</w:t>
      </w:r>
      <w:r w:rsidR="00B37012" w:rsidRPr="0072606C">
        <w:rPr>
          <w:sz w:val="28"/>
          <w:szCs w:val="28"/>
        </w:rPr>
        <w:t>s</w:t>
      </w:r>
      <w:r w:rsidR="00B37012" w:rsidRPr="001B6D52">
        <w:rPr>
          <w:sz w:val="28"/>
          <w:szCs w:val="28"/>
        </w:rPr>
        <w:t>ibility for making finer micro-</w:t>
      </w:r>
      <w:proofErr w:type="spellStart"/>
      <w:r w:rsidR="00B37012" w:rsidRPr="001B6D52">
        <w:rPr>
          <w:sz w:val="28"/>
          <w:szCs w:val="28"/>
        </w:rPr>
        <w:t>nano</w:t>
      </w:r>
      <w:proofErr w:type="spellEnd"/>
      <w:r w:rsidR="00B37012" w:rsidRPr="001B6D52">
        <w:rPr>
          <w:sz w:val="28"/>
          <w:szCs w:val="28"/>
        </w:rPr>
        <w:t xml:space="preserve"> photonic devices.</w:t>
      </w:r>
      <w:r w:rsidR="0048421D">
        <w:rPr>
          <w:rFonts w:hint="eastAsia"/>
          <w:sz w:val="28"/>
          <w:szCs w:val="28"/>
        </w:rPr>
        <w:t xml:space="preserve"> </w:t>
      </w:r>
      <w:r w:rsidR="0048421D" w:rsidRPr="0048421D">
        <w:rPr>
          <w:sz w:val="28"/>
          <w:szCs w:val="28"/>
        </w:rPr>
        <w:t xml:space="preserve">As a bridge connecting the silicon waveguide and the SPPs waveguide, the silicon waveguide-SPPs waveguide coupler has received extensive attention because it can efficiently couple the optical mode in the silicon waveguide to the SPPs mode in the metal-dielectric-metal waveguide. </w:t>
      </w:r>
      <w:r w:rsidR="005F603C" w:rsidRPr="005F603C">
        <w:rPr>
          <w:sz w:val="28"/>
          <w:szCs w:val="28"/>
        </w:rPr>
        <w:t xml:space="preserve">However, in recent years, there is a certain need to improve the coupling efficiency and </w:t>
      </w:r>
      <w:r w:rsidR="005F603C" w:rsidRPr="0048421D">
        <w:rPr>
          <w:sz w:val="28"/>
          <w:szCs w:val="28"/>
        </w:rPr>
        <w:t>bandwidth</w:t>
      </w:r>
      <w:r w:rsidR="005F603C" w:rsidRPr="005F603C">
        <w:rPr>
          <w:sz w:val="28"/>
          <w:szCs w:val="28"/>
        </w:rPr>
        <w:t xml:space="preserve"> of silicon waveguide-SPPs </w:t>
      </w:r>
      <w:r w:rsidR="005F603C" w:rsidRPr="0048421D">
        <w:rPr>
          <w:sz w:val="28"/>
          <w:szCs w:val="28"/>
        </w:rPr>
        <w:t>couplers</w:t>
      </w:r>
      <w:r w:rsidR="0048421D" w:rsidRPr="0048421D">
        <w:rPr>
          <w:sz w:val="28"/>
          <w:szCs w:val="28"/>
        </w:rPr>
        <w:t xml:space="preserve">, and other technologies are urgently needed to improve their performance. In the context of the rise of artificial intelligence technology, </w:t>
      </w:r>
      <w:r w:rsidR="0016314A">
        <w:rPr>
          <w:sz w:val="28"/>
          <w:szCs w:val="28"/>
        </w:rPr>
        <w:t>in</w:t>
      </w:r>
      <w:r w:rsidR="0048421D" w:rsidRPr="0048421D">
        <w:rPr>
          <w:sz w:val="28"/>
          <w:szCs w:val="28"/>
        </w:rPr>
        <w:t>verse design technology has been prove</w:t>
      </w:r>
      <w:r w:rsidR="0016314A">
        <w:rPr>
          <w:rFonts w:hint="eastAsia"/>
          <w:sz w:val="28"/>
          <w:szCs w:val="28"/>
        </w:rPr>
        <w:t>d</w:t>
      </w:r>
      <w:r w:rsidR="0016314A">
        <w:rPr>
          <w:sz w:val="28"/>
          <w:szCs w:val="28"/>
        </w:rPr>
        <w:t xml:space="preserve"> </w:t>
      </w:r>
      <w:r w:rsidR="0048421D" w:rsidRPr="0048421D">
        <w:rPr>
          <w:sz w:val="28"/>
          <w:szCs w:val="28"/>
        </w:rPr>
        <w:t>to effectively improve the performance of photonic devices by optimizing the structure of the device, but there is little research on reverse design of silicon waveguide-SPPs waveguide couplers.</w:t>
      </w:r>
      <w:r w:rsidR="005F603C">
        <w:rPr>
          <w:sz w:val="28"/>
          <w:szCs w:val="28"/>
        </w:rPr>
        <w:t xml:space="preserve"> </w:t>
      </w:r>
      <w:r w:rsidR="005F603C" w:rsidRPr="005F603C">
        <w:rPr>
          <w:sz w:val="28"/>
          <w:szCs w:val="28"/>
        </w:rPr>
        <w:t>What's more, in previous work, the integrated optical devices usually can only realize one of the functions of coupling or power splitting, but rarely can realize the function of efficient mode conversion and flexible power splitting at the same time.</w:t>
      </w:r>
    </w:p>
    <w:p w14:paraId="394A30B1" w14:textId="3C3595A0" w:rsidR="006F7B32" w:rsidRDefault="006F7B32" w:rsidP="00DD14F5">
      <w:pPr>
        <w:spacing w:line="400" w:lineRule="exact"/>
        <w:ind w:firstLineChars="200" w:firstLine="560"/>
        <w:rPr>
          <w:sz w:val="28"/>
          <w:szCs w:val="28"/>
        </w:rPr>
      </w:pPr>
      <w:r w:rsidRPr="006F7B32">
        <w:rPr>
          <w:sz w:val="28"/>
          <w:szCs w:val="28"/>
        </w:rPr>
        <w:t xml:space="preserve">In this </w:t>
      </w:r>
      <w:r w:rsidR="00B94BC6">
        <w:rPr>
          <w:rFonts w:hint="eastAsia"/>
          <w:sz w:val="28"/>
          <w:szCs w:val="28"/>
        </w:rPr>
        <w:t>thesis</w:t>
      </w:r>
      <w:r w:rsidRPr="006F7B32">
        <w:rPr>
          <w:sz w:val="28"/>
          <w:szCs w:val="28"/>
        </w:rPr>
        <w:t>, based on silicon-based coding metamaterials (SCM) structure, two effective photonic devices are pro</w:t>
      </w:r>
      <w:r w:rsidR="00F801CB">
        <w:rPr>
          <w:sz w:val="28"/>
          <w:szCs w:val="28"/>
        </w:rPr>
        <w:t>pos</w:t>
      </w:r>
      <w:r w:rsidRPr="006F7B32">
        <w:rPr>
          <w:sz w:val="28"/>
          <w:szCs w:val="28"/>
        </w:rPr>
        <w:t xml:space="preserve">ed: silicon waveguide-SPPs waveguide coupler and silicon waveguide-SPPs waveguide power beam splitter. The above two devices are optimized through </w:t>
      </w:r>
      <w:r w:rsidR="0016314A">
        <w:rPr>
          <w:sz w:val="28"/>
          <w:szCs w:val="28"/>
        </w:rPr>
        <w:t>in</w:t>
      </w:r>
      <w:r w:rsidRPr="006F7B32">
        <w:rPr>
          <w:sz w:val="28"/>
          <w:szCs w:val="28"/>
        </w:rPr>
        <w:t xml:space="preserve">verse design, </w:t>
      </w:r>
      <w:r w:rsidRPr="006F7B32">
        <w:rPr>
          <w:sz w:val="28"/>
          <w:szCs w:val="28"/>
        </w:rPr>
        <w:lastRenderedPageBreak/>
        <w:t>and some performance indicators are improved. The specific research contents and innovations are as follows:</w:t>
      </w:r>
    </w:p>
    <w:p w14:paraId="58B65902" w14:textId="387A7443" w:rsidR="0088194B" w:rsidRDefault="0088194B" w:rsidP="00C025D6">
      <w:pPr>
        <w:spacing w:line="400" w:lineRule="exact"/>
        <w:ind w:firstLineChars="200" w:firstLine="560"/>
        <w:rPr>
          <w:sz w:val="28"/>
          <w:szCs w:val="28"/>
        </w:rPr>
      </w:pPr>
      <w:r>
        <w:rPr>
          <w:sz w:val="28"/>
          <w:szCs w:val="28"/>
        </w:rPr>
        <w:t xml:space="preserve">1. </w:t>
      </w:r>
      <w:r w:rsidR="002D7D6F" w:rsidRPr="002D7D6F">
        <w:rPr>
          <w:sz w:val="28"/>
          <w:szCs w:val="28"/>
        </w:rPr>
        <w:t>We have designed a new type of high-performance silicon waveguide-SPPs waveguide coupler based on SCM, or called</w:t>
      </w:r>
      <w:r w:rsidR="002D7D6F">
        <w:rPr>
          <w:sz w:val="28"/>
          <w:szCs w:val="28"/>
        </w:rPr>
        <w:t xml:space="preserve"> </w:t>
      </w:r>
      <w:proofErr w:type="spellStart"/>
      <w:r w:rsidR="002D7D6F">
        <w:rPr>
          <w:sz w:val="28"/>
          <w:szCs w:val="28"/>
        </w:rPr>
        <w:t>plasmonic</w:t>
      </w:r>
      <w:proofErr w:type="spellEnd"/>
      <w:r w:rsidR="002D7D6F">
        <w:rPr>
          <w:sz w:val="28"/>
          <w:szCs w:val="28"/>
        </w:rPr>
        <w:t xml:space="preserve"> mode converter (PMC)</w:t>
      </w:r>
      <w:r w:rsidR="00F35075" w:rsidRPr="00F35075">
        <w:rPr>
          <w:sz w:val="28"/>
          <w:szCs w:val="28"/>
        </w:rPr>
        <w:t>.</w:t>
      </w:r>
      <w:r w:rsidR="00DD14F5">
        <w:rPr>
          <w:rFonts w:hint="eastAsia"/>
          <w:sz w:val="28"/>
          <w:szCs w:val="28"/>
        </w:rPr>
        <w:t xml:space="preserve"> </w:t>
      </w:r>
      <w:r w:rsidRPr="0088194B">
        <w:rPr>
          <w:sz w:val="28"/>
          <w:szCs w:val="28"/>
        </w:rPr>
        <w:t>In this paper, genetic algorithm, bin</w:t>
      </w:r>
      <w:r w:rsidR="007B5E97">
        <w:rPr>
          <w:sz w:val="28"/>
          <w:szCs w:val="28"/>
        </w:rPr>
        <w:t>ary particle swarm optimization</w:t>
      </w:r>
      <w:r w:rsidRPr="0088194B">
        <w:rPr>
          <w:sz w:val="28"/>
          <w:szCs w:val="28"/>
        </w:rPr>
        <w:t xml:space="preserve"> and simulated annealing are used to optimize the </w:t>
      </w:r>
      <w:r w:rsidR="0089434E">
        <w:rPr>
          <w:sz w:val="28"/>
          <w:szCs w:val="28"/>
        </w:rPr>
        <w:t xml:space="preserve">SCM </w:t>
      </w:r>
      <w:r>
        <w:rPr>
          <w:sz w:val="28"/>
          <w:szCs w:val="28"/>
        </w:rPr>
        <w:t>in PMC</w:t>
      </w:r>
      <w:r w:rsidR="0089434E">
        <w:rPr>
          <w:rFonts w:hint="eastAsia"/>
          <w:sz w:val="28"/>
          <w:szCs w:val="28"/>
        </w:rPr>
        <w:t>，</w:t>
      </w:r>
      <w:r w:rsidR="0089434E">
        <w:rPr>
          <w:rFonts w:hint="eastAsia"/>
          <w:sz w:val="28"/>
          <w:szCs w:val="28"/>
        </w:rPr>
        <w:t>and</w:t>
      </w:r>
      <w:r w:rsidR="0089434E">
        <w:rPr>
          <w:sz w:val="28"/>
          <w:szCs w:val="28"/>
        </w:rPr>
        <w:t xml:space="preserve"> </w:t>
      </w:r>
      <w:r w:rsidR="0089434E" w:rsidRPr="0089434E">
        <w:rPr>
          <w:sz w:val="28"/>
          <w:szCs w:val="28"/>
        </w:rPr>
        <w:t>has achieved certain improvement in coupling efficiency and bandwidth.</w:t>
      </w:r>
      <w:r>
        <w:rPr>
          <w:sz w:val="28"/>
          <w:szCs w:val="28"/>
        </w:rPr>
        <w:t xml:space="preserve"> A multi-</w:t>
      </w:r>
      <w:r w:rsidRPr="0088194B">
        <w:rPr>
          <w:sz w:val="28"/>
          <w:szCs w:val="28"/>
        </w:rPr>
        <w:t>traversal direct binary se</w:t>
      </w:r>
      <w:r>
        <w:rPr>
          <w:sz w:val="28"/>
          <w:szCs w:val="28"/>
        </w:rPr>
        <w:t>arch (MDBS</w:t>
      </w:r>
      <w:r w:rsidRPr="0088194B">
        <w:rPr>
          <w:sz w:val="28"/>
          <w:szCs w:val="28"/>
        </w:rPr>
        <w:t>) algorithm is pro</w:t>
      </w:r>
      <w:r w:rsidR="00F801CB">
        <w:rPr>
          <w:sz w:val="28"/>
          <w:szCs w:val="28"/>
        </w:rPr>
        <w:t>posed</w:t>
      </w:r>
      <w:r w:rsidRPr="0088194B">
        <w:rPr>
          <w:sz w:val="28"/>
          <w:szCs w:val="28"/>
        </w:rPr>
        <w:t xml:space="preserve"> to overcome the shortcomings of the traditional single traversal </w:t>
      </w:r>
      <w:r w:rsidR="00F83EAA" w:rsidRPr="0088194B">
        <w:rPr>
          <w:sz w:val="28"/>
          <w:szCs w:val="28"/>
        </w:rPr>
        <w:t xml:space="preserve">direct </w:t>
      </w:r>
      <w:r w:rsidRPr="0088194B">
        <w:rPr>
          <w:sz w:val="28"/>
          <w:szCs w:val="28"/>
        </w:rPr>
        <w:t xml:space="preserve">binary search algorithm, which can effectively improve the </w:t>
      </w:r>
      <w:r>
        <w:rPr>
          <w:sz w:val="28"/>
          <w:szCs w:val="28"/>
        </w:rPr>
        <w:t>result</w:t>
      </w:r>
      <w:r w:rsidRPr="0088194B">
        <w:rPr>
          <w:sz w:val="28"/>
          <w:szCs w:val="28"/>
        </w:rPr>
        <w:t xml:space="preserve"> of algorithm optimization and </w:t>
      </w:r>
      <w:r w:rsidR="00C025D6" w:rsidRPr="00C025D6">
        <w:rPr>
          <w:rFonts w:hint="eastAsia"/>
          <w:sz w:val="28"/>
          <w:szCs w:val="28"/>
        </w:rPr>
        <w:t>construct</w:t>
      </w:r>
      <w:r w:rsidR="00C025D6" w:rsidRPr="00C025D6">
        <w:rPr>
          <w:sz w:val="28"/>
          <w:szCs w:val="28"/>
        </w:rPr>
        <w:t xml:space="preserve"> a PMC with </w:t>
      </w:r>
      <w:r w:rsidR="00C025D6" w:rsidRPr="0088194B">
        <w:rPr>
          <w:sz w:val="28"/>
          <w:szCs w:val="28"/>
        </w:rPr>
        <w:t>wide bandwidth and high efficiency</w:t>
      </w:r>
      <w:r w:rsidRPr="0088194B">
        <w:rPr>
          <w:sz w:val="28"/>
          <w:szCs w:val="28"/>
        </w:rPr>
        <w:t xml:space="preserve">. </w:t>
      </w:r>
      <w:r w:rsidR="0089434E" w:rsidRPr="0089434E">
        <w:rPr>
          <w:sz w:val="28"/>
          <w:szCs w:val="28"/>
        </w:rPr>
        <w:t xml:space="preserve">The simulation results prove that </w:t>
      </w:r>
      <w:r w:rsidR="0089434E">
        <w:rPr>
          <w:sz w:val="28"/>
          <w:szCs w:val="28"/>
        </w:rPr>
        <w:t>i</w:t>
      </w:r>
      <w:r w:rsidRPr="0088194B">
        <w:rPr>
          <w:sz w:val="28"/>
          <w:szCs w:val="28"/>
        </w:rPr>
        <w:t xml:space="preserve">n the bandwidth range of </w:t>
      </w:r>
      <w:r w:rsidRPr="006D5116">
        <w:rPr>
          <w:rFonts w:eastAsia="宋体"/>
          <w:noProof/>
          <w:sz w:val="28"/>
          <w:szCs w:val="24"/>
        </w:rPr>
        <w:t>1.45 μm</w:t>
      </w:r>
      <w:r w:rsidRPr="0088194B">
        <w:rPr>
          <w:sz w:val="28"/>
          <w:szCs w:val="28"/>
        </w:rPr>
        <w:t xml:space="preserve"> to </w:t>
      </w:r>
      <w:r w:rsidRPr="006D5116">
        <w:rPr>
          <w:rFonts w:eastAsia="宋体"/>
          <w:noProof/>
          <w:sz w:val="28"/>
          <w:szCs w:val="24"/>
        </w:rPr>
        <w:t>1.65 μm</w:t>
      </w:r>
      <w:r>
        <w:rPr>
          <w:rFonts w:eastAsia="宋体"/>
          <w:noProof/>
          <w:sz w:val="28"/>
          <w:szCs w:val="24"/>
        </w:rPr>
        <w:t>,</w:t>
      </w:r>
      <w:r>
        <w:rPr>
          <w:rFonts w:hint="eastAsia"/>
          <w:sz w:val="28"/>
          <w:szCs w:val="28"/>
        </w:rPr>
        <w:t xml:space="preserve"> </w:t>
      </w:r>
      <w:r>
        <w:rPr>
          <w:sz w:val="28"/>
          <w:szCs w:val="28"/>
        </w:rPr>
        <w:t>t</w:t>
      </w:r>
      <w:r w:rsidRPr="0088194B">
        <w:rPr>
          <w:sz w:val="28"/>
          <w:szCs w:val="28"/>
        </w:rPr>
        <w:t xml:space="preserve">he coupling efficiency of the optimized PMC is </w:t>
      </w:r>
      <w:r>
        <w:rPr>
          <w:sz w:val="28"/>
          <w:szCs w:val="28"/>
        </w:rPr>
        <w:t>above 93%</w:t>
      </w:r>
      <w:r w:rsidR="00BB6A2A">
        <w:rPr>
          <w:rFonts w:hint="eastAsia"/>
          <w:sz w:val="28"/>
          <w:szCs w:val="28"/>
        </w:rPr>
        <w:t>,</w:t>
      </w:r>
      <w:r w:rsidR="00BB6A2A">
        <w:rPr>
          <w:sz w:val="28"/>
          <w:szCs w:val="28"/>
        </w:rPr>
        <w:t xml:space="preserve"> </w:t>
      </w:r>
      <w:r w:rsidR="00BB6A2A" w:rsidRPr="00BB6A2A">
        <w:rPr>
          <w:sz w:val="28"/>
          <w:szCs w:val="28"/>
        </w:rPr>
        <w:t>and the bandwidth and coupling efficiency a</w:t>
      </w:r>
      <w:r w:rsidR="00BB6A2A">
        <w:rPr>
          <w:sz w:val="28"/>
          <w:szCs w:val="28"/>
        </w:rPr>
        <w:t>re currently competitive</w:t>
      </w:r>
      <w:r>
        <w:rPr>
          <w:sz w:val="28"/>
          <w:szCs w:val="28"/>
        </w:rPr>
        <w:t xml:space="preserve">. </w:t>
      </w:r>
      <w:r w:rsidR="00734505">
        <w:rPr>
          <w:sz w:val="28"/>
          <w:szCs w:val="28"/>
        </w:rPr>
        <w:t xml:space="preserve">What’s more, in order to </w:t>
      </w:r>
      <w:r w:rsidR="00734505" w:rsidRPr="0088194B">
        <w:rPr>
          <w:sz w:val="28"/>
          <w:szCs w:val="28"/>
        </w:rPr>
        <w:t>obtain</w:t>
      </w:r>
      <w:r w:rsidR="00734505">
        <w:rPr>
          <w:sz w:val="28"/>
          <w:szCs w:val="28"/>
        </w:rPr>
        <w:t xml:space="preserve"> </w:t>
      </w:r>
      <w:r w:rsidR="00734505" w:rsidRPr="0088194B">
        <w:rPr>
          <w:sz w:val="28"/>
          <w:szCs w:val="28"/>
        </w:rPr>
        <w:t>optimal simulation parameters</w:t>
      </w:r>
      <w:r w:rsidR="00734505">
        <w:rPr>
          <w:rFonts w:hint="eastAsia"/>
          <w:sz w:val="28"/>
          <w:szCs w:val="28"/>
        </w:rPr>
        <w:t xml:space="preserve">, </w:t>
      </w:r>
      <w:r w:rsidRPr="0088194B">
        <w:rPr>
          <w:sz w:val="28"/>
          <w:szCs w:val="28"/>
        </w:rPr>
        <w:t xml:space="preserve">the </w:t>
      </w:r>
      <w:r w:rsidR="00734505" w:rsidRPr="00734505">
        <w:rPr>
          <w:sz w:val="28"/>
          <w:szCs w:val="28"/>
        </w:rPr>
        <w:t>influence</w:t>
      </w:r>
      <w:r w:rsidRPr="0088194B">
        <w:rPr>
          <w:sz w:val="28"/>
          <w:szCs w:val="28"/>
        </w:rPr>
        <w:t xml:space="preserve"> of SCM with different density distribution and different optimization parameters on the coupling efficiency of PMC </w:t>
      </w:r>
      <w:r w:rsidR="00734505">
        <w:rPr>
          <w:sz w:val="28"/>
          <w:szCs w:val="28"/>
        </w:rPr>
        <w:t>have been</w:t>
      </w:r>
      <w:r w:rsidRPr="0088194B">
        <w:rPr>
          <w:sz w:val="28"/>
          <w:szCs w:val="28"/>
        </w:rPr>
        <w:t xml:space="preserve"> discussed</w:t>
      </w:r>
      <w:r w:rsidR="00734505">
        <w:rPr>
          <w:sz w:val="28"/>
          <w:szCs w:val="28"/>
        </w:rPr>
        <w:t>.</w:t>
      </w:r>
    </w:p>
    <w:p w14:paraId="26A4BB78" w14:textId="4A6C6A07" w:rsidR="00AE0636" w:rsidRDefault="003D5BFA" w:rsidP="001A12F2">
      <w:pPr>
        <w:spacing w:line="400" w:lineRule="exact"/>
        <w:ind w:firstLineChars="200" w:firstLine="560"/>
        <w:rPr>
          <w:sz w:val="28"/>
          <w:szCs w:val="28"/>
        </w:rPr>
      </w:pPr>
      <w:r w:rsidRPr="003D5BFA">
        <w:rPr>
          <w:rFonts w:hint="eastAsia"/>
          <w:sz w:val="28"/>
          <w:szCs w:val="28"/>
        </w:rPr>
        <w:t>2</w:t>
      </w:r>
      <w:r>
        <w:rPr>
          <w:rFonts w:hint="eastAsia"/>
          <w:sz w:val="28"/>
          <w:szCs w:val="28"/>
        </w:rPr>
        <w:t xml:space="preserve">. </w:t>
      </w:r>
      <w:r w:rsidRPr="003D5BFA">
        <w:rPr>
          <w:rFonts w:hint="eastAsia"/>
          <w:sz w:val="28"/>
          <w:szCs w:val="28"/>
        </w:rPr>
        <w:t xml:space="preserve">Based on the </w:t>
      </w:r>
      <w:r>
        <w:rPr>
          <w:sz w:val="28"/>
          <w:szCs w:val="28"/>
        </w:rPr>
        <w:t>Si-</w:t>
      </w:r>
      <w:r w:rsidRPr="003D5BFA">
        <w:rPr>
          <w:rFonts w:hint="eastAsia"/>
          <w:sz w:val="28"/>
          <w:szCs w:val="28"/>
        </w:rPr>
        <w:t xml:space="preserve">SPPs waveguide coupler, we </w:t>
      </w:r>
      <w:r w:rsidRPr="0072606C">
        <w:rPr>
          <w:rFonts w:hint="eastAsia"/>
          <w:sz w:val="28"/>
          <w:szCs w:val="28"/>
        </w:rPr>
        <w:t>pro</w:t>
      </w:r>
      <w:r w:rsidR="00F801CB">
        <w:rPr>
          <w:sz w:val="28"/>
          <w:szCs w:val="28"/>
        </w:rPr>
        <w:t>pos</w:t>
      </w:r>
      <w:r w:rsidRPr="0072606C">
        <w:rPr>
          <w:rFonts w:hint="eastAsia"/>
          <w:sz w:val="28"/>
          <w:szCs w:val="28"/>
        </w:rPr>
        <w:t>e</w:t>
      </w:r>
      <w:r w:rsidRPr="003D5BFA">
        <w:rPr>
          <w:rFonts w:hint="eastAsia"/>
          <w:sz w:val="28"/>
          <w:szCs w:val="28"/>
        </w:rPr>
        <w:t xml:space="preserve"> an effective </w:t>
      </w:r>
      <w:r w:rsidR="00BB6A2A">
        <w:rPr>
          <w:sz w:val="28"/>
          <w:szCs w:val="28"/>
        </w:rPr>
        <w:t>Si-</w:t>
      </w:r>
      <w:r w:rsidR="00BB6A2A" w:rsidRPr="003D5BFA">
        <w:rPr>
          <w:rFonts w:hint="eastAsia"/>
          <w:sz w:val="28"/>
          <w:szCs w:val="28"/>
        </w:rPr>
        <w:t xml:space="preserve">SPPs waveguide </w:t>
      </w:r>
      <w:r w:rsidRPr="003D5BFA">
        <w:rPr>
          <w:rFonts w:hint="eastAsia"/>
          <w:sz w:val="28"/>
          <w:szCs w:val="28"/>
        </w:rPr>
        <w:t xml:space="preserve">power splitter </w:t>
      </w:r>
      <w:r>
        <w:rPr>
          <w:sz w:val="28"/>
          <w:szCs w:val="28"/>
        </w:rPr>
        <w:t>that</w:t>
      </w:r>
      <w:r w:rsidRPr="003D5BFA">
        <w:rPr>
          <w:rFonts w:hint="eastAsia"/>
          <w:sz w:val="28"/>
          <w:szCs w:val="28"/>
        </w:rPr>
        <w:t xml:space="preserve"> can realize the function of mode conversion and power splitting simultaneously. </w:t>
      </w:r>
      <w:r w:rsidR="00AE0636" w:rsidRPr="003D5BFA">
        <w:rPr>
          <w:sz w:val="28"/>
          <w:szCs w:val="28"/>
        </w:rPr>
        <w:t xml:space="preserve">The SCM is optimized by the MDBS algorithm. </w:t>
      </w:r>
      <w:r w:rsidR="001A12F2" w:rsidRPr="001A12F2">
        <w:rPr>
          <w:sz w:val="28"/>
          <w:szCs w:val="28"/>
        </w:rPr>
        <w:t>The designed power beam splitter can achieve any ratio of power splitting while efficiently converting optical modes. The split SPPs can be directionally coupled and transmitted along two directions, which has strong flexibility.</w:t>
      </w:r>
      <w:r w:rsidR="001A12F2">
        <w:rPr>
          <w:sz w:val="28"/>
          <w:szCs w:val="28"/>
        </w:rPr>
        <w:t xml:space="preserve"> </w:t>
      </w:r>
      <w:r w:rsidR="001A12F2" w:rsidRPr="0089434E">
        <w:rPr>
          <w:sz w:val="28"/>
          <w:szCs w:val="28"/>
        </w:rPr>
        <w:t xml:space="preserve">The simulation results prove </w:t>
      </w:r>
      <w:r w:rsidR="001A12F2">
        <w:rPr>
          <w:sz w:val="28"/>
          <w:szCs w:val="28"/>
        </w:rPr>
        <w:t xml:space="preserve">when </w:t>
      </w:r>
      <w:r w:rsidR="00DC6B38" w:rsidRPr="00DC6B38">
        <w:rPr>
          <w:sz w:val="28"/>
          <w:szCs w:val="28"/>
        </w:rPr>
        <w:t>the ideal splitting ratio is 5:5, 3:7, 4:6</w:t>
      </w:r>
      <w:r w:rsidR="00DC6B38">
        <w:rPr>
          <w:rFonts w:hint="eastAsia"/>
          <w:sz w:val="28"/>
          <w:szCs w:val="28"/>
        </w:rPr>
        <w:t xml:space="preserve">, </w:t>
      </w:r>
      <w:r w:rsidR="00DC6B38" w:rsidRPr="00DC6B38">
        <w:rPr>
          <w:sz w:val="28"/>
          <w:szCs w:val="28"/>
        </w:rPr>
        <w:t>the actual average splitting power is 41.25%: 43.63%,</w:t>
      </w:r>
      <w:r w:rsidR="00DC6B38">
        <w:rPr>
          <w:sz w:val="28"/>
          <w:szCs w:val="28"/>
        </w:rPr>
        <w:t xml:space="preserve"> 25.44%: 60.96%, 32.73%: 49.37%</w:t>
      </w:r>
      <w:r w:rsidR="00C025D6">
        <w:rPr>
          <w:sz w:val="28"/>
          <w:szCs w:val="28"/>
        </w:rPr>
        <w:t xml:space="preserve"> from1.50 </w:t>
      </w:r>
      <w:proofErr w:type="spellStart"/>
      <w:r w:rsidR="00C025D6">
        <w:rPr>
          <w:sz w:val="28"/>
          <w:szCs w:val="28"/>
        </w:rPr>
        <w:t>μm</w:t>
      </w:r>
      <w:proofErr w:type="spellEnd"/>
      <w:r w:rsidR="00C025D6">
        <w:rPr>
          <w:sz w:val="28"/>
          <w:szCs w:val="28"/>
        </w:rPr>
        <w:t xml:space="preserve"> to 1.60 </w:t>
      </w:r>
      <w:proofErr w:type="spellStart"/>
      <w:r w:rsidR="00C025D6">
        <w:rPr>
          <w:sz w:val="28"/>
          <w:szCs w:val="28"/>
        </w:rPr>
        <w:t>μ</w:t>
      </w:r>
      <w:r w:rsidR="00C025D6" w:rsidRPr="00DC6B38">
        <w:rPr>
          <w:sz w:val="28"/>
          <w:szCs w:val="28"/>
        </w:rPr>
        <w:t>m</w:t>
      </w:r>
      <w:proofErr w:type="spellEnd"/>
      <w:r w:rsidR="00C025D6" w:rsidRPr="00DC6B38">
        <w:rPr>
          <w:sz w:val="28"/>
          <w:szCs w:val="28"/>
        </w:rPr>
        <w:t>,</w:t>
      </w:r>
      <w:r w:rsidR="00C025D6">
        <w:rPr>
          <w:sz w:val="28"/>
          <w:szCs w:val="28"/>
        </w:rPr>
        <w:t xml:space="preserve"> </w:t>
      </w:r>
      <w:r w:rsidR="00DC6B38" w:rsidRPr="00DC6B38">
        <w:rPr>
          <w:sz w:val="28"/>
          <w:szCs w:val="28"/>
        </w:rPr>
        <w:t>respectively.</w:t>
      </w:r>
    </w:p>
    <w:p w14:paraId="5A50788A" w14:textId="3C2C5C18" w:rsidR="00E87CF9" w:rsidRDefault="000F4B6A" w:rsidP="009107A5">
      <w:pPr>
        <w:spacing w:line="400" w:lineRule="exact"/>
        <w:ind w:firstLineChars="200" w:firstLine="560"/>
        <w:rPr>
          <w:sz w:val="28"/>
          <w:szCs w:val="28"/>
        </w:rPr>
      </w:pPr>
      <w:r w:rsidRPr="000F4B6A">
        <w:rPr>
          <w:sz w:val="28"/>
          <w:szCs w:val="28"/>
        </w:rPr>
        <w:t>In summary</w:t>
      </w:r>
      <w:r w:rsidR="00AE0636" w:rsidRPr="00AE0636">
        <w:rPr>
          <w:sz w:val="28"/>
          <w:szCs w:val="28"/>
        </w:rPr>
        <w:t>, based on SCM</w:t>
      </w:r>
      <w:r w:rsidR="00AE0636">
        <w:rPr>
          <w:rFonts w:hint="eastAsia"/>
          <w:sz w:val="28"/>
          <w:szCs w:val="28"/>
        </w:rPr>
        <w:t>,</w:t>
      </w:r>
      <w:r w:rsidR="00AE0636">
        <w:rPr>
          <w:sz w:val="28"/>
          <w:szCs w:val="28"/>
        </w:rPr>
        <w:t xml:space="preserve"> </w:t>
      </w:r>
      <w:r w:rsidR="00AE0636" w:rsidRPr="00AE0636">
        <w:rPr>
          <w:sz w:val="28"/>
          <w:szCs w:val="28"/>
        </w:rPr>
        <w:t>evolution algorithm</w:t>
      </w:r>
      <w:r w:rsidR="00AE0636">
        <w:rPr>
          <w:sz w:val="28"/>
          <w:szCs w:val="28"/>
        </w:rPr>
        <w:t xml:space="preserve"> </w:t>
      </w:r>
      <w:r w:rsidR="00AE0636" w:rsidRPr="00AE0636">
        <w:rPr>
          <w:sz w:val="28"/>
          <w:szCs w:val="28"/>
        </w:rPr>
        <w:t xml:space="preserve">and search algorithm, we </w:t>
      </w:r>
      <w:r w:rsidR="00AE0636">
        <w:rPr>
          <w:sz w:val="28"/>
          <w:szCs w:val="28"/>
        </w:rPr>
        <w:t xml:space="preserve">have </w:t>
      </w:r>
      <w:r w:rsidR="00AE0636" w:rsidRPr="00AE0636">
        <w:rPr>
          <w:sz w:val="28"/>
          <w:szCs w:val="28"/>
        </w:rPr>
        <w:t xml:space="preserve">designed two kinds of silicon-based </w:t>
      </w:r>
      <w:r w:rsidR="00AE0636">
        <w:rPr>
          <w:sz w:val="28"/>
          <w:szCs w:val="28"/>
        </w:rPr>
        <w:t xml:space="preserve">SPPs </w:t>
      </w:r>
      <w:r w:rsidR="00AE0636" w:rsidRPr="00AE0636">
        <w:rPr>
          <w:sz w:val="28"/>
          <w:szCs w:val="28"/>
        </w:rPr>
        <w:t>waveguide devices with high efficiency. The above work not only improves the performance and flexibility of the device, but also can be widely used in surface</w:t>
      </w:r>
      <w:r w:rsidR="00F801CB">
        <w:rPr>
          <w:sz w:val="28"/>
          <w:szCs w:val="28"/>
        </w:rPr>
        <w:t xml:space="preserve"> </w:t>
      </w:r>
      <w:proofErr w:type="spellStart"/>
      <w:r w:rsidR="00AE0636" w:rsidRPr="00AE0636">
        <w:rPr>
          <w:sz w:val="28"/>
          <w:szCs w:val="28"/>
        </w:rPr>
        <w:t>plasmon</w:t>
      </w:r>
      <w:proofErr w:type="spellEnd"/>
      <w:r w:rsidR="006D31CE">
        <w:rPr>
          <w:rFonts w:hint="eastAsia"/>
          <w:sz w:val="28"/>
          <w:szCs w:val="28"/>
        </w:rPr>
        <w:t>-</w:t>
      </w:r>
      <w:r w:rsidR="006D31CE">
        <w:rPr>
          <w:sz w:val="28"/>
          <w:szCs w:val="28"/>
        </w:rPr>
        <w:t>based</w:t>
      </w:r>
      <w:r w:rsidR="00AE0636" w:rsidRPr="00AE0636">
        <w:rPr>
          <w:sz w:val="28"/>
          <w:szCs w:val="28"/>
        </w:rPr>
        <w:t xml:space="preserve"> optical chips. In addition, a comprehensive optimization method based on SCM optical devices is pro</w:t>
      </w:r>
      <w:r w:rsidR="00C025D6">
        <w:rPr>
          <w:sz w:val="28"/>
          <w:szCs w:val="28"/>
        </w:rPr>
        <w:t>posed</w:t>
      </w:r>
      <w:r w:rsidR="00AE0636" w:rsidRPr="00AE0636">
        <w:rPr>
          <w:sz w:val="28"/>
          <w:szCs w:val="28"/>
        </w:rPr>
        <w:t xml:space="preserve">, which </w:t>
      </w:r>
      <w:r w:rsidR="006D31CE">
        <w:rPr>
          <w:rFonts w:hint="eastAsia"/>
          <w:sz w:val="28"/>
          <w:szCs w:val="28"/>
        </w:rPr>
        <w:t>is</w:t>
      </w:r>
      <w:r w:rsidR="006D31CE">
        <w:rPr>
          <w:sz w:val="28"/>
          <w:szCs w:val="28"/>
        </w:rPr>
        <w:t xml:space="preserve"> of</w:t>
      </w:r>
      <w:r w:rsidR="00AE0636" w:rsidRPr="00AE0636">
        <w:rPr>
          <w:sz w:val="28"/>
          <w:szCs w:val="28"/>
        </w:rPr>
        <w:t xml:space="preserve"> value and </w:t>
      </w:r>
      <w:r w:rsidR="00AE0636" w:rsidRPr="00AE0636">
        <w:rPr>
          <w:sz w:val="28"/>
          <w:szCs w:val="28"/>
        </w:rPr>
        <w:lastRenderedPageBreak/>
        <w:t xml:space="preserve">significance for the </w:t>
      </w:r>
      <w:r w:rsidR="00C025D6">
        <w:rPr>
          <w:sz w:val="28"/>
          <w:szCs w:val="28"/>
        </w:rPr>
        <w:t>in</w:t>
      </w:r>
      <w:r w:rsidR="00AE0636" w:rsidRPr="00AE0636">
        <w:rPr>
          <w:sz w:val="28"/>
          <w:szCs w:val="28"/>
        </w:rPr>
        <w:t>verse design and optimization of optical devices.</w:t>
      </w:r>
    </w:p>
    <w:p w14:paraId="4E91B26E" w14:textId="77777777" w:rsidR="009107A5" w:rsidRPr="00C025D6" w:rsidRDefault="009107A5" w:rsidP="009107A5">
      <w:pPr>
        <w:spacing w:line="400" w:lineRule="exact"/>
        <w:ind w:firstLineChars="200" w:firstLine="560"/>
        <w:rPr>
          <w:sz w:val="28"/>
          <w:szCs w:val="28"/>
        </w:rPr>
      </w:pPr>
    </w:p>
    <w:p w14:paraId="4676F948" w14:textId="77777777" w:rsidR="009107A5" w:rsidRPr="00AE0636" w:rsidRDefault="009107A5" w:rsidP="009107A5">
      <w:pPr>
        <w:spacing w:line="400" w:lineRule="exact"/>
        <w:ind w:firstLineChars="200" w:firstLine="560"/>
        <w:rPr>
          <w:sz w:val="28"/>
          <w:szCs w:val="28"/>
        </w:rPr>
      </w:pPr>
    </w:p>
    <w:p w14:paraId="431AEE5B" w14:textId="2B3B3703" w:rsidR="00E87CF9" w:rsidRPr="00051690" w:rsidRDefault="00E87CF9" w:rsidP="008B668F">
      <w:pPr>
        <w:spacing w:line="400" w:lineRule="exact"/>
        <w:rPr>
          <w:sz w:val="28"/>
          <w:szCs w:val="28"/>
        </w:rPr>
      </w:pPr>
      <w:r w:rsidRPr="008B5A79">
        <w:rPr>
          <w:rFonts w:hint="eastAsia"/>
          <w:b/>
          <w:sz w:val="28"/>
          <w:szCs w:val="28"/>
        </w:rPr>
        <w:t>K</w:t>
      </w:r>
      <w:r w:rsidRPr="008B5A79">
        <w:rPr>
          <w:b/>
          <w:sz w:val="28"/>
          <w:szCs w:val="28"/>
        </w:rPr>
        <w:t>EY WORDS:</w:t>
      </w:r>
      <w:r w:rsidR="008B5A79">
        <w:rPr>
          <w:b/>
          <w:sz w:val="28"/>
          <w:szCs w:val="28"/>
        </w:rPr>
        <w:t xml:space="preserve"> </w:t>
      </w:r>
      <w:r w:rsidR="00C025D6">
        <w:rPr>
          <w:sz w:val="28"/>
          <w:szCs w:val="28"/>
        </w:rPr>
        <w:t>In</w:t>
      </w:r>
      <w:r w:rsidR="008B5A79" w:rsidRPr="008B5A79">
        <w:rPr>
          <w:sz w:val="28"/>
          <w:szCs w:val="28"/>
        </w:rPr>
        <w:t>verse design</w:t>
      </w:r>
      <w:r w:rsidR="008B5A79">
        <w:rPr>
          <w:sz w:val="28"/>
          <w:szCs w:val="28"/>
        </w:rPr>
        <w:t>,</w:t>
      </w:r>
      <w:r w:rsidR="00AE0636">
        <w:rPr>
          <w:sz w:val="28"/>
          <w:szCs w:val="28"/>
        </w:rPr>
        <w:t xml:space="preserve"> S</w:t>
      </w:r>
      <w:r w:rsidR="008B5A79" w:rsidRPr="008B5A79">
        <w:rPr>
          <w:sz w:val="28"/>
          <w:szCs w:val="28"/>
        </w:rPr>
        <w:t>ilicon-based photonic device</w:t>
      </w:r>
      <w:r w:rsidR="008B5A79">
        <w:rPr>
          <w:sz w:val="28"/>
          <w:szCs w:val="28"/>
        </w:rPr>
        <w:t>,</w:t>
      </w:r>
      <w:r w:rsidR="00AE0636">
        <w:rPr>
          <w:sz w:val="28"/>
          <w:szCs w:val="28"/>
        </w:rPr>
        <w:t xml:space="preserve"> C</w:t>
      </w:r>
      <w:r w:rsidR="008B5A79" w:rsidRPr="008B5A79">
        <w:rPr>
          <w:sz w:val="28"/>
          <w:szCs w:val="28"/>
        </w:rPr>
        <w:t>oupler</w:t>
      </w:r>
      <w:r w:rsidR="008B5A79">
        <w:rPr>
          <w:sz w:val="28"/>
          <w:szCs w:val="28"/>
        </w:rPr>
        <w:t>,</w:t>
      </w:r>
      <w:r w:rsidR="008B5A79" w:rsidRPr="008B5A79">
        <w:rPr>
          <w:sz w:val="28"/>
          <w:szCs w:val="28"/>
        </w:rPr>
        <w:t xml:space="preserve"> </w:t>
      </w:r>
      <w:r w:rsidR="00051690">
        <w:rPr>
          <w:rFonts w:eastAsia="宋体"/>
          <w:noProof/>
          <w:sz w:val="28"/>
          <w:szCs w:val="24"/>
        </w:rPr>
        <w:t>Power S</w:t>
      </w:r>
      <w:r w:rsidR="00051690" w:rsidRPr="006D5116">
        <w:rPr>
          <w:rFonts w:eastAsia="宋体"/>
          <w:noProof/>
          <w:sz w:val="28"/>
          <w:szCs w:val="24"/>
        </w:rPr>
        <w:t>plitter</w:t>
      </w:r>
      <w:r w:rsidR="00051690">
        <w:rPr>
          <w:rFonts w:hint="eastAsia"/>
          <w:sz w:val="28"/>
          <w:szCs w:val="28"/>
        </w:rPr>
        <w:t xml:space="preserve">, </w:t>
      </w:r>
      <w:r w:rsidR="00AE0636">
        <w:rPr>
          <w:sz w:val="28"/>
          <w:szCs w:val="28"/>
        </w:rPr>
        <w:t>S</w:t>
      </w:r>
      <w:r w:rsidR="008B5A79" w:rsidRPr="008B5A79">
        <w:rPr>
          <w:sz w:val="28"/>
          <w:szCs w:val="28"/>
        </w:rPr>
        <w:t xml:space="preserve">urface </w:t>
      </w:r>
      <w:proofErr w:type="spellStart"/>
      <w:r w:rsidR="008B5A79" w:rsidRPr="008B5A79">
        <w:rPr>
          <w:sz w:val="28"/>
          <w:szCs w:val="28"/>
        </w:rPr>
        <w:t>plasmon</w:t>
      </w:r>
      <w:proofErr w:type="spellEnd"/>
      <w:r w:rsidR="008B5A79" w:rsidRPr="008B5A79">
        <w:rPr>
          <w:sz w:val="28"/>
          <w:szCs w:val="28"/>
        </w:rPr>
        <w:t xml:space="preserve"> </w:t>
      </w:r>
      <w:proofErr w:type="spellStart"/>
      <w:r w:rsidR="008B5A79" w:rsidRPr="008B5A79">
        <w:rPr>
          <w:sz w:val="28"/>
          <w:szCs w:val="28"/>
        </w:rPr>
        <w:t>polaritons</w:t>
      </w:r>
      <w:proofErr w:type="spellEnd"/>
      <w:r w:rsidR="008B5A79">
        <w:rPr>
          <w:sz w:val="28"/>
          <w:szCs w:val="28"/>
        </w:rPr>
        <w:t>,</w:t>
      </w:r>
      <w:r w:rsidR="009107A5">
        <w:rPr>
          <w:sz w:val="28"/>
          <w:szCs w:val="28"/>
        </w:rPr>
        <w:t xml:space="preserve"> O</w:t>
      </w:r>
      <w:r w:rsidR="008B5A79" w:rsidRPr="008B5A79">
        <w:rPr>
          <w:sz w:val="28"/>
          <w:szCs w:val="28"/>
        </w:rPr>
        <w:t>ptimization algorithm</w:t>
      </w:r>
      <w:r w:rsidR="008B5A79">
        <w:rPr>
          <w:sz w:val="28"/>
          <w:szCs w:val="28"/>
        </w:rPr>
        <w:t>,</w:t>
      </w:r>
      <w:r w:rsidR="009107A5">
        <w:rPr>
          <w:sz w:val="28"/>
          <w:szCs w:val="28"/>
        </w:rPr>
        <w:t xml:space="preserve"> S</w:t>
      </w:r>
      <w:r w:rsidR="008B5A79" w:rsidRPr="008B5A79">
        <w:rPr>
          <w:sz w:val="28"/>
          <w:szCs w:val="28"/>
        </w:rPr>
        <w:t>ilicon-based coded metamaterial</w:t>
      </w:r>
      <w:r w:rsidR="009107A5">
        <w:rPr>
          <w:sz w:val="28"/>
          <w:szCs w:val="28"/>
        </w:rPr>
        <w:t>s</w:t>
      </w:r>
    </w:p>
    <w:bookmarkStart w:id="32" w:name="_Toc38644584" w:displacedByCustomXml="next"/>
    <w:bookmarkStart w:id="33" w:name="_Toc38226554" w:displacedByCustomXml="next"/>
    <w:bookmarkStart w:id="34" w:name="_Toc37989167" w:displacedByCustomXml="next"/>
    <w:bookmarkStart w:id="35" w:name="_Toc36718435" w:displacedByCustomXml="next"/>
    <w:bookmarkStart w:id="36" w:name="_Toc36691805" w:displacedByCustomXml="next"/>
    <w:bookmarkStart w:id="37" w:name="_Toc36687240" w:displacedByCustomXml="next"/>
    <w:bookmarkStart w:id="38" w:name="_Toc36691931" w:displacedByCustomXml="next"/>
    <w:bookmarkStart w:id="39" w:name="_Toc36788021" w:displacedByCustomXml="next"/>
    <w:bookmarkStart w:id="40" w:name="_Toc37142084" w:displacedByCustomXml="next"/>
    <w:sdt>
      <w:sdtPr>
        <w:rPr>
          <w:rFonts w:eastAsiaTheme="minorEastAsia"/>
          <w:bCs w:val="0"/>
          <w:kern w:val="2"/>
          <w:sz w:val="21"/>
          <w:szCs w:val="22"/>
          <w:lang w:val="zh-CN"/>
        </w:rPr>
        <w:id w:val="2095887661"/>
        <w:docPartObj>
          <w:docPartGallery w:val="Table of Contents"/>
          <w:docPartUnique/>
        </w:docPartObj>
      </w:sdtPr>
      <w:sdtEndPr>
        <w:rPr>
          <w:b/>
        </w:rPr>
      </w:sdtEndPr>
      <w:sdtContent>
        <w:p w14:paraId="4ACE5703" w14:textId="4A129EF0" w:rsidR="00206B80" w:rsidRPr="00206B80" w:rsidRDefault="00206B80" w:rsidP="00844BF4">
          <w:pPr>
            <w:pStyle w:val="1"/>
            <w:spacing w:after="624"/>
          </w:pPr>
          <w:r w:rsidRPr="00206B80">
            <w:rPr>
              <w:lang w:val="zh-CN"/>
            </w:rPr>
            <w:t>目</w:t>
          </w:r>
          <w:r w:rsidRPr="00882CFC">
            <w:rPr>
              <w:rFonts w:hint="eastAsia"/>
            </w:rPr>
            <w:t xml:space="preserve"> </w:t>
          </w:r>
          <w:r w:rsidRPr="00206B80">
            <w:rPr>
              <w:lang w:val="zh-CN"/>
            </w:rPr>
            <w:t>录</w:t>
          </w:r>
          <w:bookmarkEnd w:id="40"/>
          <w:bookmarkEnd w:id="39"/>
          <w:bookmarkEnd w:id="38"/>
          <w:bookmarkEnd w:id="37"/>
          <w:bookmarkEnd w:id="36"/>
          <w:bookmarkEnd w:id="35"/>
          <w:bookmarkEnd w:id="34"/>
          <w:bookmarkEnd w:id="33"/>
          <w:bookmarkEnd w:id="32"/>
        </w:p>
        <w:p w14:paraId="67B8139C" w14:textId="2787FD10" w:rsidR="008B30BA" w:rsidRDefault="00206B80">
          <w:pPr>
            <w:pStyle w:val="10"/>
            <w:rPr>
              <w:rFonts w:asciiTheme="minorHAnsi" w:eastAsiaTheme="minorEastAsia" w:hAnsiTheme="minorHAnsi"/>
              <w:b w:val="0"/>
              <w:sz w:val="21"/>
            </w:rPr>
          </w:pPr>
          <w:r>
            <w:fldChar w:fldCharType="begin"/>
          </w:r>
          <w:r>
            <w:instrText xml:space="preserve"> TOC \o "1-3" \h \z \u </w:instrText>
          </w:r>
          <w:r>
            <w:fldChar w:fldCharType="separate"/>
          </w:r>
          <w:hyperlink w:anchor="_Toc38644586" w:history="1">
            <w:r w:rsidR="008B30BA" w:rsidRPr="001B238A">
              <w:rPr>
                <w:rStyle w:val="af2"/>
                <w:rFonts w:hint="eastAsia"/>
              </w:rPr>
              <w:t>第一章</w:t>
            </w:r>
            <w:r w:rsidR="008B30BA" w:rsidRPr="001B238A">
              <w:rPr>
                <w:rStyle w:val="af2"/>
              </w:rPr>
              <w:t xml:space="preserve"> </w:t>
            </w:r>
            <w:r w:rsidR="008B30BA" w:rsidRPr="001B238A">
              <w:rPr>
                <w:rStyle w:val="af2"/>
                <w:rFonts w:hint="eastAsia"/>
              </w:rPr>
              <w:t>绪论</w:t>
            </w:r>
            <w:r w:rsidR="008B30BA">
              <w:rPr>
                <w:webHidden/>
              </w:rPr>
              <w:tab/>
            </w:r>
            <w:r w:rsidR="008B30BA">
              <w:rPr>
                <w:webHidden/>
              </w:rPr>
              <w:fldChar w:fldCharType="begin"/>
            </w:r>
            <w:r w:rsidR="008B30BA">
              <w:rPr>
                <w:webHidden/>
              </w:rPr>
              <w:instrText xml:space="preserve"> PAGEREF _Toc38644586 \h </w:instrText>
            </w:r>
            <w:r w:rsidR="008B30BA">
              <w:rPr>
                <w:webHidden/>
              </w:rPr>
            </w:r>
            <w:r w:rsidR="008B30BA">
              <w:rPr>
                <w:webHidden/>
              </w:rPr>
              <w:fldChar w:fldCharType="separate"/>
            </w:r>
            <w:r w:rsidR="008B30BA">
              <w:rPr>
                <w:webHidden/>
              </w:rPr>
              <w:t>1</w:t>
            </w:r>
            <w:r w:rsidR="008B30BA">
              <w:rPr>
                <w:webHidden/>
              </w:rPr>
              <w:fldChar w:fldCharType="end"/>
            </w:r>
          </w:hyperlink>
        </w:p>
        <w:p w14:paraId="1BD534B2" w14:textId="77777777" w:rsidR="008B30BA" w:rsidRDefault="0040414D">
          <w:pPr>
            <w:pStyle w:val="20"/>
            <w:tabs>
              <w:tab w:val="right" w:leader="dot" w:pos="8302"/>
            </w:tabs>
            <w:rPr>
              <w:rFonts w:asciiTheme="minorHAnsi" w:hAnsiTheme="minorHAnsi"/>
              <w:noProof/>
            </w:rPr>
          </w:pPr>
          <w:hyperlink w:anchor="_Toc38644587" w:history="1">
            <w:r w:rsidR="008B30BA" w:rsidRPr="001B238A">
              <w:rPr>
                <w:rStyle w:val="af2"/>
                <w:noProof/>
              </w:rPr>
              <w:t>1.1</w:t>
            </w:r>
            <w:r w:rsidR="008B30BA" w:rsidRPr="001B238A">
              <w:rPr>
                <w:rStyle w:val="af2"/>
                <w:rFonts w:hint="eastAsia"/>
                <w:noProof/>
              </w:rPr>
              <w:t>论文研究背景</w:t>
            </w:r>
            <w:r w:rsidR="008B30BA">
              <w:rPr>
                <w:noProof/>
                <w:webHidden/>
              </w:rPr>
              <w:tab/>
            </w:r>
            <w:r w:rsidR="008B30BA">
              <w:rPr>
                <w:noProof/>
                <w:webHidden/>
              </w:rPr>
              <w:fldChar w:fldCharType="begin"/>
            </w:r>
            <w:r w:rsidR="008B30BA">
              <w:rPr>
                <w:noProof/>
                <w:webHidden/>
              </w:rPr>
              <w:instrText xml:space="preserve"> PAGEREF _Toc38644587 \h </w:instrText>
            </w:r>
            <w:r w:rsidR="008B30BA">
              <w:rPr>
                <w:noProof/>
                <w:webHidden/>
              </w:rPr>
            </w:r>
            <w:r w:rsidR="008B30BA">
              <w:rPr>
                <w:noProof/>
                <w:webHidden/>
              </w:rPr>
              <w:fldChar w:fldCharType="separate"/>
            </w:r>
            <w:r w:rsidR="008B30BA">
              <w:rPr>
                <w:noProof/>
                <w:webHidden/>
              </w:rPr>
              <w:t>1</w:t>
            </w:r>
            <w:r w:rsidR="008B30BA">
              <w:rPr>
                <w:noProof/>
                <w:webHidden/>
              </w:rPr>
              <w:fldChar w:fldCharType="end"/>
            </w:r>
          </w:hyperlink>
        </w:p>
        <w:p w14:paraId="5D534F27" w14:textId="77777777" w:rsidR="008B30BA" w:rsidRDefault="0040414D">
          <w:pPr>
            <w:pStyle w:val="20"/>
            <w:tabs>
              <w:tab w:val="right" w:leader="dot" w:pos="8302"/>
            </w:tabs>
            <w:rPr>
              <w:rFonts w:asciiTheme="minorHAnsi" w:hAnsiTheme="minorHAnsi"/>
              <w:noProof/>
            </w:rPr>
          </w:pPr>
          <w:hyperlink w:anchor="_Toc38644588" w:history="1">
            <w:r w:rsidR="008B30BA" w:rsidRPr="001B238A">
              <w:rPr>
                <w:rStyle w:val="af2"/>
                <w:noProof/>
              </w:rPr>
              <w:t xml:space="preserve">1.2 </w:t>
            </w:r>
            <w:r w:rsidR="008B30BA" w:rsidRPr="001B238A">
              <w:rPr>
                <w:rStyle w:val="af2"/>
                <w:rFonts w:hint="eastAsia"/>
                <w:noProof/>
              </w:rPr>
              <w:t>集成光子器件的研究现状</w:t>
            </w:r>
            <w:r w:rsidR="008B30BA">
              <w:rPr>
                <w:noProof/>
                <w:webHidden/>
              </w:rPr>
              <w:tab/>
            </w:r>
            <w:r w:rsidR="008B30BA">
              <w:rPr>
                <w:noProof/>
                <w:webHidden/>
              </w:rPr>
              <w:fldChar w:fldCharType="begin"/>
            </w:r>
            <w:r w:rsidR="008B30BA">
              <w:rPr>
                <w:noProof/>
                <w:webHidden/>
              </w:rPr>
              <w:instrText xml:space="preserve"> PAGEREF _Toc38644588 \h </w:instrText>
            </w:r>
            <w:r w:rsidR="008B30BA">
              <w:rPr>
                <w:noProof/>
                <w:webHidden/>
              </w:rPr>
            </w:r>
            <w:r w:rsidR="008B30BA">
              <w:rPr>
                <w:noProof/>
                <w:webHidden/>
              </w:rPr>
              <w:fldChar w:fldCharType="separate"/>
            </w:r>
            <w:r w:rsidR="008B30BA">
              <w:rPr>
                <w:noProof/>
                <w:webHidden/>
              </w:rPr>
              <w:t>3</w:t>
            </w:r>
            <w:r w:rsidR="008B30BA">
              <w:rPr>
                <w:noProof/>
                <w:webHidden/>
              </w:rPr>
              <w:fldChar w:fldCharType="end"/>
            </w:r>
          </w:hyperlink>
        </w:p>
        <w:p w14:paraId="601077BD" w14:textId="77777777" w:rsidR="008B30BA" w:rsidRDefault="0040414D">
          <w:pPr>
            <w:pStyle w:val="30"/>
            <w:tabs>
              <w:tab w:val="right" w:leader="dot" w:pos="8302"/>
            </w:tabs>
            <w:rPr>
              <w:rFonts w:asciiTheme="minorHAnsi" w:hAnsiTheme="minorHAnsi"/>
              <w:noProof/>
            </w:rPr>
          </w:pPr>
          <w:hyperlink w:anchor="_Toc38644589" w:history="1">
            <w:r w:rsidR="008B30BA" w:rsidRPr="001B238A">
              <w:rPr>
                <w:rStyle w:val="af2"/>
                <w:noProof/>
              </w:rPr>
              <w:t xml:space="preserve">1.2.1 </w:t>
            </w:r>
            <w:r w:rsidR="008B30BA" w:rsidRPr="001B238A">
              <w:rPr>
                <w:rStyle w:val="af2"/>
                <w:rFonts w:hint="eastAsia"/>
                <w:noProof/>
              </w:rPr>
              <w:t>硅波导</w:t>
            </w:r>
            <w:r w:rsidR="008B30BA" w:rsidRPr="001B238A">
              <w:rPr>
                <w:rStyle w:val="af2"/>
                <w:noProof/>
              </w:rPr>
              <w:t>-SPPs</w:t>
            </w:r>
            <w:r w:rsidR="008B30BA" w:rsidRPr="001B238A">
              <w:rPr>
                <w:rStyle w:val="af2"/>
                <w:rFonts w:hint="eastAsia"/>
                <w:noProof/>
              </w:rPr>
              <w:t>波导耦合器的研究现状</w:t>
            </w:r>
            <w:r w:rsidR="008B30BA">
              <w:rPr>
                <w:noProof/>
                <w:webHidden/>
              </w:rPr>
              <w:tab/>
            </w:r>
            <w:r w:rsidR="008B30BA">
              <w:rPr>
                <w:noProof/>
                <w:webHidden/>
              </w:rPr>
              <w:fldChar w:fldCharType="begin"/>
            </w:r>
            <w:r w:rsidR="008B30BA">
              <w:rPr>
                <w:noProof/>
                <w:webHidden/>
              </w:rPr>
              <w:instrText xml:space="preserve"> PAGEREF _Toc38644589 \h </w:instrText>
            </w:r>
            <w:r w:rsidR="008B30BA">
              <w:rPr>
                <w:noProof/>
                <w:webHidden/>
              </w:rPr>
            </w:r>
            <w:r w:rsidR="008B30BA">
              <w:rPr>
                <w:noProof/>
                <w:webHidden/>
              </w:rPr>
              <w:fldChar w:fldCharType="separate"/>
            </w:r>
            <w:r w:rsidR="008B30BA">
              <w:rPr>
                <w:noProof/>
                <w:webHidden/>
              </w:rPr>
              <w:t>3</w:t>
            </w:r>
            <w:r w:rsidR="008B30BA">
              <w:rPr>
                <w:noProof/>
                <w:webHidden/>
              </w:rPr>
              <w:fldChar w:fldCharType="end"/>
            </w:r>
          </w:hyperlink>
        </w:p>
        <w:p w14:paraId="72CE6F10" w14:textId="77777777" w:rsidR="008B30BA" w:rsidRDefault="0040414D">
          <w:pPr>
            <w:pStyle w:val="30"/>
            <w:tabs>
              <w:tab w:val="right" w:leader="dot" w:pos="8302"/>
            </w:tabs>
            <w:rPr>
              <w:rFonts w:asciiTheme="minorHAnsi" w:hAnsiTheme="minorHAnsi"/>
              <w:noProof/>
            </w:rPr>
          </w:pPr>
          <w:hyperlink w:anchor="_Toc38644590" w:history="1">
            <w:r w:rsidR="008B30BA" w:rsidRPr="001B238A">
              <w:rPr>
                <w:rStyle w:val="af2"/>
                <w:noProof/>
              </w:rPr>
              <w:t xml:space="preserve">1.2.2 </w:t>
            </w:r>
            <w:r w:rsidR="008B30BA" w:rsidRPr="001B238A">
              <w:rPr>
                <w:rStyle w:val="af2"/>
                <w:rFonts w:hint="eastAsia"/>
                <w:noProof/>
              </w:rPr>
              <w:t>光功率分束器的研究现状</w:t>
            </w:r>
            <w:r w:rsidR="008B30BA">
              <w:rPr>
                <w:noProof/>
                <w:webHidden/>
              </w:rPr>
              <w:tab/>
            </w:r>
            <w:r w:rsidR="008B30BA">
              <w:rPr>
                <w:noProof/>
                <w:webHidden/>
              </w:rPr>
              <w:fldChar w:fldCharType="begin"/>
            </w:r>
            <w:r w:rsidR="008B30BA">
              <w:rPr>
                <w:noProof/>
                <w:webHidden/>
              </w:rPr>
              <w:instrText xml:space="preserve"> PAGEREF _Toc38644590 \h </w:instrText>
            </w:r>
            <w:r w:rsidR="008B30BA">
              <w:rPr>
                <w:noProof/>
                <w:webHidden/>
              </w:rPr>
            </w:r>
            <w:r w:rsidR="008B30BA">
              <w:rPr>
                <w:noProof/>
                <w:webHidden/>
              </w:rPr>
              <w:fldChar w:fldCharType="separate"/>
            </w:r>
            <w:r w:rsidR="008B30BA">
              <w:rPr>
                <w:noProof/>
                <w:webHidden/>
              </w:rPr>
              <w:t>7</w:t>
            </w:r>
            <w:r w:rsidR="008B30BA">
              <w:rPr>
                <w:noProof/>
                <w:webHidden/>
              </w:rPr>
              <w:fldChar w:fldCharType="end"/>
            </w:r>
          </w:hyperlink>
        </w:p>
        <w:p w14:paraId="7487BE1B" w14:textId="77777777" w:rsidR="008B30BA" w:rsidRDefault="0040414D">
          <w:pPr>
            <w:pStyle w:val="20"/>
            <w:tabs>
              <w:tab w:val="right" w:leader="dot" w:pos="8302"/>
            </w:tabs>
            <w:rPr>
              <w:rFonts w:asciiTheme="minorHAnsi" w:hAnsiTheme="minorHAnsi"/>
              <w:noProof/>
            </w:rPr>
          </w:pPr>
          <w:hyperlink w:anchor="_Toc38644591" w:history="1">
            <w:r w:rsidR="008B30BA" w:rsidRPr="001B238A">
              <w:rPr>
                <w:rStyle w:val="af2"/>
                <w:noProof/>
              </w:rPr>
              <w:t>1.3</w:t>
            </w:r>
            <w:r w:rsidR="008B30BA" w:rsidRPr="001B238A">
              <w:rPr>
                <w:rStyle w:val="af2"/>
                <w:rFonts w:hint="eastAsia"/>
                <w:noProof/>
              </w:rPr>
              <w:t>基于反向设计方法的硅光器件研究现状</w:t>
            </w:r>
            <w:r w:rsidR="008B30BA">
              <w:rPr>
                <w:noProof/>
                <w:webHidden/>
              </w:rPr>
              <w:tab/>
            </w:r>
            <w:r w:rsidR="008B30BA">
              <w:rPr>
                <w:noProof/>
                <w:webHidden/>
              </w:rPr>
              <w:fldChar w:fldCharType="begin"/>
            </w:r>
            <w:r w:rsidR="008B30BA">
              <w:rPr>
                <w:noProof/>
                <w:webHidden/>
              </w:rPr>
              <w:instrText xml:space="preserve"> PAGEREF _Toc38644591 \h </w:instrText>
            </w:r>
            <w:r w:rsidR="008B30BA">
              <w:rPr>
                <w:noProof/>
                <w:webHidden/>
              </w:rPr>
            </w:r>
            <w:r w:rsidR="008B30BA">
              <w:rPr>
                <w:noProof/>
                <w:webHidden/>
              </w:rPr>
              <w:fldChar w:fldCharType="separate"/>
            </w:r>
            <w:r w:rsidR="008B30BA">
              <w:rPr>
                <w:noProof/>
                <w:webHidden/>
              </w:rPr>
              <w:t>8</w:t>
            </w:r>
            <w:r w:rsidR="008B30BA">
              <w:rPr>
                <w:noProof/>
                <w:webHidden/>
              </w:rPr>
              <w:fldChar w:fldCharType="end"/>
            </w:r>
          </w:hyperlink>
        </w:p>
        <w:p w14:paraId="16951769" w14:textId="77777777" w:rsidR="008B30BA" w:rsidRDefault="0040414D">
          <w:pPr>
            <w:pStyle w:val="20"/>
            <w:tabs>
              <w:tab w:val="right" w:leader="dot" w:pos="8302"/>
            </w:tabs>
            <w:rPr>
              <w:rFonts w:asciiTheme="minorHAnsi" w:hAnsiTheme="minorHAnsi"/>
              <w:noProof/>
            </w:rPr>
          </w:pPr>
          <w:hyperlink w:anchor="_Toc38644592" w:history="1">
            <w:r w:rsidR="008B30BA" w:rsidRPr="001B238A">
              <w:rPr>
                <w:rStyle w:val="af2"/>
                <w:noProof/>
              </w:rPr>
              <w:t>1.4</w:t>
            </w:r>
            <w:r w:rsidR="008B30BA" w:rsidRPr="001B238A">
              <w:rPr>
                <w:rStyle w:val="af2"/>
                <w:rFonts w:hint="eastAsia"/>
                <w:noProof/>
              </w:rPr>
              <w:t>本论文主要研究内容</w:t>
            </w:r>
            <w:r w:rsidR="008B30BA">
              <w:rPr>
                <w:noProof/>
                <w:webHidden/>
              </w:rPr>
              <w:tab/>
            </w:r>
            <w:r w:rsidR="008B30BA">
              <w:rPr>
                <w:noProof/>
                <w:webHidden/>
              </w:rPr>
              <w:fldChar w:fldCharType="begin"/>
            </w:r>
            <w:r w:rsidR="008B30BA">
              <w:rPr>
                <w:noProof/>
                <w:webHidden/>
              </w:rPr>
              <w:instrText xml:space="preserve"> PAGEREF _Toc38644592 \h </w:instrText>
            </w:r>
            <w:r w:rsidR="008B30BA">
              <w:rPr>
                <w:noProof/>
                <w:webHidden/>
              </w:rPr>
            </w:r>
            <w:r w:rsidR="008B30BA">
              <w:rPr>
                <w:noProof/>
                <w:webHidden/>
              </w:rPr>
              <w:fldChar w:fldCharType="separate"/>
            </w:r>
            <w:r w:rsidR="008B30BA">
              <w:rPr>
                <w:noProof/>
                <w:webHidden/>
              </w:rPr>
              <w:t>11</w:t>
            </w:r>
            <w:r w:rsidR="008B30BA">
              <w:rPr>
                <w:noProof/>
                <w:webHidden/>
              </w:rPr>
              <w:fldChar w:fldCharType="end"/>
            </w:r>
          </w:hyperlink>
        </w:p>
        <w:p w14:paraId="70AFC586" w14:textId="77777777" w:rsidR="008B30BA" w:rsidRDefault="0040414D">
          <w:pPr>
            <w:pStyle w:val="10"/>
            <w:rPr>
              <w:rFonts w:asciiTheme="minorHAnsi" w:eastAsiaTheme="minorEastAsia" w:hAnsiTheme="minorHAnsi"/>
              <w:b w:val="0"/>
              <w:sz w:val="21"/>
            </w:rPr>
          </w:pPr>
          <w:hyperlink w:anchor="_Toc38644593" w:history="1">
            <w:r w:rsidR="008B30BA" w:rsidRPr="001B238A">
              <w:rPr>
                <w:rStyle w:val="af2"/>
                <w:rFonts w:hint="eastAsia"/>
              </w:rPr>
              <w:t>第二章</w:t>
            </w:r>
            <w:r w:rsidR="008B30BA" w:rsidRPr="001B238A">
              <w:rPr>
                <w:rStyle w:val="af2"/>
              </w:rPr>
              <w:t xml:space="preserve"> </w:t>
            </w:r>
            <w:r w:rsidR="008B30BA" w:rsidRPr="001B238A">
              <w:rPr>
                <w:rStyle w:val="af2"/>
                <w:rFonts w:hint="eastAsia"/>
              </w:rPr>
              <w:t>硅基耦合器的原理及其设计方法</w:t>
            </w:r>
            <w:r w:rsidR="008B30BA">
              <w:rPr>
                <w:webHidden/>
              </w:rPr>
              <w:tab/>
            </w:r>
            <w:r w:rsidR="008B30BA">
              <w:rPr>
                <w:webHidden/>
              </w:rPr>
              <w:fldChar w:fldCharType="begin"/>
            </w:r>
            <w:r w:rsidR="008B30BA">
              <w:rPr>
                <w:webHidden/>
              </w:rPr>
              <w:instrText xml:space="preserve"> PAGEREF _Toc38644593 \h </w:instrText>
            </w:r>
            <w:r w:rsidR="008B30BA">
              <w:rPr>
                <w:webHidden/>
              </w:rPr>
            </w:r>
            <w:r w:rsidR="008B30BA">
              <w:rPr>
                <w:webHidden/>
              </w:rPr>
              <w:fldChar w:fldCharType="separate"/>
            </w:r>
            <w:r w:rsidR="008B30BA">
              <w:rPr>
                <w:webHidden/>
              </w:rPr>
              <w:t>13</w:t>
            </w:r>
            <w:r w:rsidR="008B30BA">
              <w:rPr>
                <w:webHidden/>
              </w:rPr>
              <w:fldChar w:fldCharType="end"/>
            </w:r>
          </w:hyperlink>
        </w:p>
        <w:p w14:paraId="2239903B" w14:textId="77777777" w:rsidR="008B30BA" w:rsidRDefault="0040414D">
          <w:pPr>
            <w:pStyle w:val="20"/>
            <w:tabs>
              <w:tab w:val="right" w:leader="dot" w:pos="8302"/>
            </w:tabs>
            <w:rPr>
              <w:rFonts w:asciiTheme="minorHAnsi" w:hAnsiTheme="minorHAnsi"/>
              <w:noProof/>
            </w:rPr>
          </w:pPr>
          <w:hyperlink w:anchor="_Toc38644594" w:history="1">
            <w:r w:rsidR="008B30BA" w:rsidRPr="001B238A">
              <w:rPr>
                <w:rStyle w:val="af2"/>
                <w:noProof/>
              </w:rPr>
              <w:t>2.1</w:t>
            </w:r>
            <w:r w:rsidR="008B30BA" w:rsidRPr="001B238A">
              <w:rPr>
                <w:rStyle w:val="af2"/>
                <w:rFonts w:hint="eastAsia"/>
                <w:noProof/>
              </w:rPr>
              <w:t>硅波导、表面等离激元的原理及仿真方法</w:t>
            </w:r>
            <w:r w:rsidR="008B30BA">
              <w:rPr>
                <w:noProof/>
                <w:webHidden/>
              </w:rPr>
              <w:tab/>
            </w:r>
            <w:r w:rsidR="008B30BA">
              <w:rPr>
                <w:noProof/>
                <w:webHidden/>
              </w:rPr>
              <w:fldChar w:fldCharType="begin"/>
            </w:r>
            <w:r w:rsidR="008B30BA">
              <w:rPr>
                <w:noProof/>
                <w:webHidden/>
              </w:rPr>
              <w:instrText xml:space="preserve"> PAGEREF _Toc38644594 \h </w:instrText>
            </w:r>
            <w:r w:rsidR="008B30BA">
              <w:rPr>
                <w:noProof/>
                <w:webHidden/>
              </w:rPr>
            </w:r>
            <w:r w:rsidR="008B30BA">
              <w:rPr>
                <w:noProof/>
                <w:webHidden/>
              </w:rPr>
              <w:fldChar w:fldCharType="separate"/>
            </w:r>
            <w:r w:rsidR="008B30BA">
              <w:rPr>
                <w:noProof/>
                <w:webHidden/>
              </w:rPr>
              <w:t>13</w:t>
            </w:r>
            <w:r w:rsidR="008B30BA">
              <w:rPr>
                <w:noProof/>
                <w:webHidden/>
              </w:rPr>
              <w:fldChar w:fldCharType="end"/>
            </w:r>
          </w:hyperlink>
        </w:p>
        <w:p w14:paraId="155EE64D" w14:textId="77777777" w:rsidR="008B30BA" w:rsidRDefault="0040414D">
          <w:pPr>
            <w:pStyle w:val="30"/>
            <w:tabs>
              <w:tab w:val="right" w:leader="dot" w:pos="8302"/>
            </w:tabs>
            <w:rPr>
              <w:rFonts w:asciiTheme="minorHAnsi" w:hAnsiTheme="minorHAnsi"/>
              <w:noProof/>
            </w:rPr>
          </w:pPr>
          <w:hyperlink w:anchor="_Toc38644595" w:history="1">
            <w:r w:rsidR="008B30BA" w:rsidRPr="001B238A">
              <w:rPr>
                <w:rStyle w:val="af2"/>
                <w:noProof/>
              </w:rPr>
              <w:t>2.1.1</w:t>
            </w:r>
            <w:r w:rsidR="008B30BA" w:rsidRPr="001B238A">
              <w:rPr>
                <w:rStyle w:val="af2"/>
                <w:rFonts w:hint="eastAsia"/>
                <w:noProof/>
              </w:rPr>
              <w:t>硅基光波导</w:t>
            </w:r>
            <w:r w:rsidR="008B30BA">
              <w:rPr>
                <w:noProof/>
                <w:webHidden/>
              </w:rPr>
              <w:tab/>
            </w:r>
            <w:r w:rsidR="008B30BA">
              <w:rPr>
                <w:noProof/>
                <w:webHidden/>
              </w:rPr>
              <w:fldChar w:fldCharType="begin"/>
            </w:r>
            <w:r w:rsidR="008B30BA">
              <w:rPr>
                <w:noProof/>
                <w:webHidden/>
              </w:rPr>
              <w:instrText xml:space="preserve"> PAGEREF _Toc38644595 \h </w:instrText>
            </w:r>
            <w:r w:rsidR="008B30BA">
              <w:rPr>
                <w:noProof/>
                <w:webHidden/>
              </w:rPr>
            </w:r>
            <w:r w:rsidR="008B30BA">
              <w:rPr>
                <w:noProof/>
                <w:webHidden/>
              </w:rPr>
              <w:fldChar w:fldCharType="separate"/>
            </w:r>
            <w:r w:rsidR="008B30BA">
              <w:rPr>
                <w:noProof/>
                <w:webHidden/>
              </w:rPr>
              <w:t>13</w:t>
            </w:r>
            <w:r w:rsidR="008B30BA">
              <w:rPr>
                <w:noProof/>
                <w:webHidden/>
              </w:rPr>
              <w:fldChar w:fldCharType="end"/>
            </w:r>
          </w:hyperlink>
        </w:p>
        <w:p w14:paraId="74B5DAA8" w14:textId="77777777" w:rsidR="008B30BA" w:rsidRDefault="0040414D">
          <w:pPr>
            <w:pStyle w:val="30"/>
            <w:tabs>
              <w:tab w:val="right" w:leader="dot" w:pos="8302"/>
            </w:tabs>
            <w:rPr>
              <w:rFonts w:asciiTheme="minorHAnsi" w:hAnsiTheme="minorHAnsi"/>
              <w:noProof/>
            </w:rPr>
          </w:pPr>
          <w:hyperlink w:anchor="_Toc38644596" w:history="1">
            <w:r w:rsidR="008B30BA" w:rsidRPr="001B238A">
              <w:rPr>
                <w:rStyle w:val="af2"/>
                <w:noProof/>
              </w:rPr>
              <w:t>2.1.2</w:t>
            </w:r>
            <w:r w:rsidR="008B30BA" w:rsidRPr="001B238A">
              <w:rPr>
                <w:rStyle w:val="af2"/>
                <w:rFonts w:hint="eastAsia"/>
                <w:noProof/>
              </w:rPr>
              <w:t>表面等离激元</w:t>
            </w:r>
            <w:r w:rsidR="008B30BA">
              <w:rPr>
                <w:noProof/>
                <w:webHidden/>
              </w:rPr>
              <w:tab/>
            </w:r>
            <w:r w:rsidR="008B30BA">
              <w:rPr>
                <w:noProof/>
                <w:webHidden/>
              </w:rPr>
              <w:fldChar w:fldCharType="begin"/>
            </w:r>
            <w:r w:rsidR="008B30BA">
              <w:rPr>
                <w:noProof/>
                <w:webHidden/>
              </w:rPr>
              <w:instrText xml:space="preserve"> PAGEREF _Toc38644596 \h </w:instrText>
            </w:r>
            <w:r w:rsidR="008B30BA">
              <w:rPr>
                <w:noProof/>
                <w:webHidden/>
              </w:rPr>
            </w:r>
            <w:r w:rsidR="008B30BA">
              <w:rPr>
                <w:noProof/>
                <w:webHidden/>
              </w:rPr>
              <w:fldChar w:fldCharType="separate"/>
            </w:r>
            <w:r w:rsidR="008B30BA">
              <w:rPr>
                <w:noProof/>
                <w:webHidden/>
              </w:rPr>
              <w:t>14</w:t>
            </w:r>
            <w:r w:rsidR="008B30BA">
              <w:rPr>
                <w:noProof/>
                <w:webHidden/>
              </w:rPr>
              <w:fldChar w:fldCharType="end"/>
            </w:r>
          </w:hyperlink>
        </w:p>
        <w:p w14:paraId="7F925231" w14:textId="77777777" w:rsidR="008B30BA" w:rsidRDefault="0040414D">
          <w:pPr>
            <w:pStyle w:val="30"/>
            <w:tabs>
              <w:tab w:val="right" w:leader="dot" w:pos="8302"/>
            </w:tabs>
            <w:rPr>
              <w:rFonts w:asciiTheme="minorHAnsi" w:hAnsiTheme="minorHAnsi"/>
              <w:noProof/>
            </w:rPr>
          </w:pPr>
          <w:hyperlink w:anchor="_Toc38644597" w:history="1">
            <w:r w:rsidR="008B30BA" w:rsidRPr="001B238A">
              <w:rPr>
                <w:rStyle w:val="af2"/>
                <w:noProof/>
              </w:rPr>
              <w:t>2.1.3 FDTD</w:t>
            </w:r>
            <w:r w:rsidR="008B30BA" w:rsidRPr="001B238A">
              <w:rPr>
                <w:rStyle w:val="af2"/>
                <w:rFonts w:hint="eastAsia"/>
                <w:noProof/>
              </w:rPr>
              <w:t>原理与仿真方法</w:t>
            </w:r>
            <w:r w:rsidR="008B30BA">
              <w:rPr>
                <w:noProof/>
                <w:webHidden/>
              </w:rPr>
              <w:tab/>
            </w:r>
            <w:r w:rsidR="008B30BA">
              <w:rPr>
                <w:noProof/>
                <w:webHidden/>
              </w:rPr>
              <w:fldChar w:fldCharType="begin"/>
            </w:r>
            <w:r w:rsidR="008B30BA">
              <w:rPr>
                <w:noProof/>
                <w:webHidden/>
              </w:rPr>
              <w:instrText xml:space="preserve"> PAGEREF _Toc38644597 \h </w:instrText>
            </w:r>
            <w:r w:rsidR="008B30BA">
              <w:rPr>
                <w:noProof/>
                <w:webHidden/>
              </w:rPr>
            </w:r>
            <w:r w:rsidR="008B30BA">
              <w:rPr>
                <w:noProof/>
                <w:webHidden/>
              </w:rPr>
              <w:fldChar w:fldCharType="separate"/>
            </w:r>
            <w:r w:rsidR="008B30BA">
              <w:rPr>
                <w:noProof/>
                <w:webHidden/>
              </w:rPr>
              <w:t>16</w:t>
            </w:r>
            <w:r w:rsidR="008B30BA">
              <w:rPr>
                <w:noProof/>
                <w:webHidden/>
              </w:rPr>
              <w:fldChar w:fldCharType="end"/>
            </w:r>
          </w:hyperlink>
        </w:p>
        <w:p w14:paraId="2B68290C" w14:textId="77777777" w:rsidR="008B30BA" w:rsidRDefault="0040414D">
          <w:pPr>
            <w:pStyle w:val="20"/>
            <w:tabs>
              <w:tab w:val="right" w:leader="dot" w:pos="8302"/>
            </w:tabs>
            <w:rPr>
              <w:rFonts w:asciiTheme="minorHAnsi" w:hAnsiTheme="minorHAnsi"/>
              <w:noProof/>
            </w:rPr>
          </w:pPr>
          <w:hyperlink w:anchor="_Toc38644598" w:history="1">
            <w:r w:rsidR="008B30BA" w:rsidRPr="001B238A">
              <w:rPr>
                <w:rStyle w:val="af2"/>
                <w:noProof/>
              </w:rPr>
              <w:t xml:space="preserve">2.2 </w:t>
            </w:r>
            <w:r w:rsidR="008B30BA" w:rsidRPr="001B238A">
              <w:rPr>
                <w:rStyle w:val="af2"/>
                <w:rFonts w:hint="eastAsia"/>
                <w:noProof/>
              </w:rPr>
              <w:t>硅波导</w:t>
            </w:r>
            <w:r w:rsidR="008B30BA" w:rsidRPr="001B238A">
              <w:rPr>
                <w:rStyle w:val="af2"/>
                <w:rFonts w:ascii="黑体" w:hAnsi="黑体"/>
                <w:noProof/>
              </w:rPr>
              <w:t>-</w:t>
            </w:r>
            <w:r w:rsidR="008B30BA" w:rsidRPr="001B238A">
              <w:rPr>
                <w:rStyle w:val="af2"/>
                <w:rFonts w:cs="Times New Roman"/>
                <w:noProof/>
              </w:rPr>
              <w:t>SPPs</w:t>
            </w:r>
            <w:r w:rsidR="008B30BA" w:rsidRPr="001B238A">
              <w:rPr>
                <w:rStyle w:val="af2"/>
                <w:rFonts w:cs="Times New Roman" w:hint="eastAsia"/>
                <w:noProof/>
              </w:rPr>
              <w:t>波导</w:t>
            </w:r>
            <w:r w:rsidR="008B30BA" w:rsidRPr="001B238A">
              <w:rPr>
                <w:rStyle w:val="af2"/>
                <w:rFonts w:hint="eastAsia"/>
                <w:noProof/>
              </w:rPr>
              <w:t>耦合器工作原理</w:t>
            </w:r>
            <w:r w:rsidR="008B30BA">
              <w:rPr>
                <w:noProof/>
                <w:webHidden/>
              </w:rPr>
              <w:tab/>
            </w:r>
            <w:r w:rsidR="008B30BA">
              <w:rPr>
                <w:noProof/>
                <w:webHidden/>
              </w:rPr>
              <w:fldChar w:fldCharType="begin"/>
            </w:r>
            <w:r w:rsidR="008B30BA">
              <w:rPr>
                <w:noProof/>
                <w:webHidden/>
              </w:rPr>
              <w:instrText xml:space="preserve"> PAGEREF _Toc38644598 \h </w:instrText>
            </w:r>
            <w:r w:rsidR="008B30BA">
              <w:rPr>
                <w:noProof/>
                <w:webHidden/>
              </w:rPr>
            </w:r>
            <w:r w:rsidR="008B30BA">
              <w:rPr>
                <w:noProof/>
                <w:webHidden/>
              </w:rPr>
              <w:fldChar w:fldCharType="separate"/>
            </w:r>
            <w:r w:rsidR="008B30BA">
              <w:rPr>
                <w:noProof/>
                <w:webHidden/>
              </w:rPr>
              <w:t>18</w:t>
            </w:r>
            <w:r w:rsidR="008B30BA">
              <w:rPr>
                <w:noProof/>
                <w:webHidden/>
              </w:rPr>
              <w:fldChar w:fldCharType="end"/>
            </w:r>
          </w:hyperlink>
        </w:p>
        <w:p w14:paraId="55FB85F4" w14:textId="77777777" w:rsidR="008B30BA" w:rsidRDefault="0040414D">
          <w:pPr>
            <w:pStyle w:val="20"/>
            <w:tabs>
              <w:tab w:val="right" w:leader="dot" w:pos="8302"/>
            </w:tabs>
            <w:rPr>
              <w:rFonts w:asciiTheme="minorHAnsi" w:hAnsiTheme="minorHAnsi"/>
              <w:noProof/>
            </w:rPr>
          </w:pPr>
          <w:hyperlink w:anchor="_Toc38644599" w:history="1">
            <w:r w:rsidR="008B30BA" w:rsidRPr="001B238A">
              <w:rPr>
                <w:rStyle w:val="af2"/>
                <w:noProof/>
              </w:rPr>
              <w:t xml:space="preserve">2.3 </w:t>
            </w:r>
            <w:r w:rsidR="008B30BA" w:rsidRPr="001B238A">
              <w:rPr>
                <w:rStyle w:val="af2"/>
                <w:rFonts w:hint="eastAsia"/>
                <w:noProof/>
              </w:rPr>
              <w:t>优化算法原理</w:t>
            </w:r>
            <w:r w:rsidR="008B30BA">
              <w:rPr>
                <w:noProof/>
                <w:webHidden/>
              </w:rPr>
              <w:tab/>
            </w:r>
            <w:r w:rsidR="008B30BA">
              <w:rPr>
                <w:noProof/>
                <w:webHidden/>
              </w:rPr>
              <w:fldChar w:fldCharType="begin"/>
            </w:r>
            <w:r w:rsidR="008B30BA">
              <w:rPr>
                <w:noProof/>
                <w:webHidden/>
              </w:rPr>
              <w:instrText xml:space="preserve"> PAGEREF _Toc38644599 \h </w:instrText>
            </w:r>
            <w:r w:rsidR="008B30BA">
              <w:rPr>
                <w:noProof/>
                <w:webHidden/>
              </w:rPr>
            </w:r>
            <w:r w:rsidR="008B30BA">
              <w:rPr>
                <w:noProof/>
                <w:webHidden/>
              </w:rPr>
              <w:fldChar w:fldCharType="separate"/>
            </w:r>
            <w:r w:rsidR="008B30BA">
              <w:rPr>
                <w:noProof/>
                <w:webHidden/>
              </w:rPr>
              <w:t>19</w:t>
            </w:r>
            <w:r w:rsidR="008B30BA">
              <w:rPr>
                <w:noProof/>
                <w:webHidden/>
              </w:rPr>
              <w:fldChar w:fldCharType="end"/>
            </w:r>
          </w:hyperlink>
        </w:p>
        <w:p w14:paraId="2D4EBE41" w14:textId="77777777" w:rsidR="008B30BA" w:rsidRDefault="0040414D">
          <w:pPr>
            <w:pStyle w:val="30"/>
            <w:tabs>
              <w:tab w:val="right" w:leader="dot" w:pos="8302"/>
            </w:tabs>
            <w:rPr>
              <w:rFonts w:asciiTheme="minorHAnsi" w:hAnsiTheme="minorHAnsi"/>
              <w:noProof/>
            </w:rPr>
          </w:pPr>
          <w:hyperlink w:anchor="_Toc38644600" w:history="1">
            <w:r w:rsidR="008B30BA" w:rsidRPr="001B238A">
              <w:rPr>
                <w:rStyle w:val="af2"/>
                <w:noProof/>
              </w:rPr>
              <w:t>2.3.1</w:t>
            </w:r>
            <w:r w:rsidR="008B30BA" w:rsidRPr="001B238A">
              <w:rPr>
                <w:rStyle w:val="af2"/>
                <w:rFonts w:hint="eastAsia"/>
                <w:noProof/>
              </w:rPr>
              <w:t>遗传算法</w:t>
            </w:r>
            <w:r w:rsidR="008B30BA">
              <w:rPr>
                <w:noProof/>
                <w:webHidden/>
              </w:rPr>
              <w:tab/>
            </w:r>
            <w:r w:rsidR="008B30BA">
              <w:rPr>
                <w:noProof/>
                <w:webHidden/>
              </w:rPr>
              <w:fldChar w:fldCharType="begin"/>
            </w:r>
            <w:r w:rsidR="008B30BA">
              <w:rPr>
                <w:noProof/>
                <w:webHidden/>
              </w:rPr>
              <w:instrText xml:space="preserve"> PAGEREF _Toc38644600 \h </w:instrText>
            </w:r>
            <w:r w:rsidR="008B30BA">
              <w:rPr>
                <w:noProof/>
                <w:webHidden/>
              </w:rPr>
            </w:r>
            <w:r w:rsidR="008B30BA">
              <w:rPr>
                <w:noProof/>
                <w:webHidden/>
              </w:rPr>
              <w:fldChar w:fldCharType="separate"/>
            </w:r>
            <w:r w:rsidR="008B30BA">
              <w:rPr>
                <w:noProof/>
                <w:webHidden/>
              </w:rPr>
              <w:t>19</w:t>
            </w:r>
            <w:r w:rsidR="008B30BA">
              <w:rPr>
                <w:noProof/>
                <w:webHidden/>
              </w:rPr>
              <w:fldChar w:fldCharType="end"/>
            </w:r>
          </w:hyperlink>
        </w:p>
        <w:p w14:paraId="40E58A92" w14:textId="77777777" w:rsidR="008B30BA" w:rsidRDefault="0040414D">
          <w:pPr>
            <w:pStyle w:val="30"/>
            <w:tabs>
              <w:tab w:val="right" w:leader="dot" w:pos="8302"/>
            </w:tabs>
            <w:rPr>
              <w:rFonts w:asciiTheme="minorHAnsi" w:hAnsiTheme="minorHAnsi"/>
              <w:noProof/>
            </w:rPr>
          </w:pPr>
          <w:hyperlink w:anchor="_Toc38644601" w:history="1">
            <w:r w:rsidR="008B30BA" w:rsidRPr="001B238A">
              <w:rPr>
                <w:rStyle w:val="af2"/>
                <w:noProof/>
              </w:rPr>
              <w:t>2.3.2</w:t>
            </w:r>
            <w:r w:rsidR="008B30BA" w:rsidRPr="001B238A">
              <w:rPr>
                <w:rStyle w:val="af2"/>
                <w:rFonts w:hint="eastAsia"/>
                <w:noProof/>
              </w:rPr>
              <w:t>粒子群算法</w:t>
            </w:r>
            <w:r w:rsidR="008B30BA">
              <w:rPr>
                <w:noProof/>
                <w:webHidden/>
              </w:rPr>
              <w:tab/>
            </w:r>
            <w:r w:rsidR="008B30BA">
              <w:rPr>
                <w:noProof/>
                <w:webHidden/>
              </w:rPr>
              <w:fldChar w:fldCharType="begin"/>
            </w:r>
            <w:r w:rsidR="008B30BA">
              <w:rPr>
                <w:noProof/>
                <w:webHidden/>
              </w:rPr>
              <w:instrText xml:space="preserve"> PAGEREF _Toc38644601 \h </w:instrText>
            </w:r>
            <w:r w:rsidR="008B30BA">
              <w:rPr>
                <w:noProof/>
                <w:webHidden/>
              </w:rPr>
            </w:r>
            <w:r w:rsidR="008B30BA">
              <w:rPr>
                <w:noProof/>
                <w:webHidden/>
              </w:rPr>
              <w:fldChar w:fldCharType="separate"/>
            </w:r>
            <w:r w:rsidR="008B30BA">
              <w:rPr>
                <w:noProof/>
                <w:webHidden/>
              </w:rPr>
              <w:t>20</w:t>
            </w:r>
            <w:r w:rsidR="008B30BA">
              <w:rPr>
                <w:noProof/>
                <w:webHidden/>
              </w:rPr>
              <w:fldChar w:fldCharType="end"/>
            </w:r>
          </w:hyperlink>
        </w:p>
        <w:p w14:paraId="4101DD67" w14:textId="77777777" w:rsidR="008B30BA" w:rsidRDefault="0040414D">
          <w:pPr>
            <w:pStyle w:val="30"/>
            <w:tabs>
              <w:tab w:val="right" w:leader="dot" w:pos="8302"/>
            </w:tabs>
            <w:rPr>
              <w:rFonts w:asciiTheme="minorHAnsi" w:hAnsiTheme="minorHAnsi"/>
              <w:noProof/>
            </w:rPr>
          </w:pPr>
          <w:hyperlink w:anchor="_Toc38644602" w:history="1">
            <w:r w:rsidR="008B30BA" w:rsidRPr="001B238A">
              <w:rPr>
                <w:rStyle w:val="af2"/>
                <w:noProof/>
              </w:rPr>
              <w:t>2.3.3</w:t>
            </w:r>
            <w:r w:rsidR="008B30BA" w:rsidRPr="001B238A">
              <w:rPr>
                <w:rStyle w:val="af2"/>
                <w:rFonts w:hint="eastAsia"/>
                <w:noProof/>
              </w:rPr>
              <w:t>模拟退火算法</w:t>
            </w:r>
            <w:r w:rsidR="008B30BA">
              <w:rPr>
                <w:noProof/>
                <w:webHidden/>
              </w:rPr>
              <w:tab/>
            </w:r>
            <w:r w:rsidR="008B30BA">
              <w:rPr>
                <w:noProof/>
                <w:webHidden/>
              </w:rPr>
              <w:fldChar w:fldCharType="begin"/>
            </w:r>
            <w:r w:rsidR="008B30BA">
              <w:rPr>
                <w:noProof/>
                <w:webHidden/>
              </w:rPr>
              <w:instrText xml:space="preserve"> PAGEREF _Toc38644602 \h </w:instrText>
            </w:r>
            <w:r w:rsidR="008B30BA">
              <w:rPr>
                <w:noProof/>
                <w:webHidden/>
              </w:rPr>
            </w:r>
            <w:r w:rsidR="008B30BA">
              <w:rPr>
                <w:noProof/>
                <w:webHidden/>
              </w:rPr>
              <w:fldChar w:fldCharType="separate"/>
            </w:r>
            <w:r w:rsidR="008B30BA">
              <w:rPr>
                <w:noProof/>
                <w:webHidden/>
              </w:rPr>
              <w:t>22</w:t>
            </w:r>
            <w:r w:rsidR="008B30BA">
              <w:rPr>
                <w:noProof/>
                <w:webHidden/>
              </w:rPr>
              <w:fldChar w:fldCharType="end"/>
            </w:r>
          </w:hyperlink>
        </w:p>
        <w:p w14:paraId="7F979480" w14:textId="77777777" w:rsidR="008B30BA" w:rsidRDefault="0040414D">
          <w:pPr>
            <w:pStyle w:val="30"/>
            <w:tabs>
              <w:tab w:val="right" w:leader="dot" w:pos="8302"/>
            </w:tabs>
            <w:rPr>
              <w:rFonts w:asciiTheme="minorHAnsi" w:hAnsiTheme="minorHAnsi"/>
              <w:noProof/>
            </w:rPr>
          </w:pPr>
          <w:hyperlink w:anchor="_Toc38644603" w:history="1">
            <w:r w:rsidR="008B30BA" w:rsidRPr="001B238A">
              <w:rPr>
                <w:rStyle w:val="af2"/>
                <w:noProof/>
              </w:rPr>
              <w:t>2.3.4</w:t>
            </w:r>
            <w:r w:rsidR="008B30BA" w:rsidRPr="001B238A">
              <w:rPr>
                <w:rStyle w:val="af2"/>
                <w:rFonts w:hint="eastAsia"/>
                <w:noProof/>
              </w:rPr>
              <w:t>直接二进制搜索算法</w:t>
            </w:r>
            <w:r w:rsidR="008B30BA">
              <w:rPr>
                <w:noProof/>
                <w:webHidden/>
              </w:rPr>
              <w:tab/>
            </w:r>
            <w:r w:rsidR="008B30BA">
              <w:rPr>
                <w:noProof/>
                <w:webHidden/>
              </w:rPr>
              <w:fldChar w:fldCharType="begin"/>
            </w:r>
            <w:r w:rsidR="008B30BA">
              <w:rPr>
                <w:noProof/>
                <w:webHidden/>
              </w:rPr>
              <w:instrText xml:space="preserve"> PAGEREF _Toc38644603 \h </w:instrText>
            </w:r>
            <w:r w:rsidR="008B30BA">
              <w:rPr>
                <w:noProof/>
                <w:webHidden/>
              </w:rPr>
            </w:r>
            <w:r w:rsidR="008B30BA">
              <w:rPr>
                <w:noProof/>
                <w:webHidden/>
              </w:rPr>
              <w:fldChar w:fldCharType="separate"/>
            </w:r>
            <w:r w:rsidR="008B30BA">
              <w:rPr>
                <w:noProof/>
                <w:webHidden/>
              </w:rPr>
              <w:t>23</w:t>
            </w:r>
            <w:r w:rsidR="008B30BA">
              <w:rPr>
                <w:noProof/>
                <w:webHidden/>
              </w:rPr>
              <w:fldChar w:fldCharType="end"/>
            </w:r>
          </w:hyperlink>
        </w:p>
        <w:p w14:paraId="7528FBC4" w14:textId="77777777" w:rsidR="008B30BA" w:rsidRDefault="0040414D">
          <w:pPr>
            <w:pStyle w:val="20"/>
            <w:tabs>
              <w:tab w:val="right" w:leader="dot" w:pos="8302"/>
            </w:tabs>
            <w:rPr>
              <w:rFonts w:asciiTheme="minorHAnsi" w:hAnsiTheme="minorHAnsi"/>
              <w:noProof/>
            </w:rPr>
          </w:pPr>
          <w:hyperlink w:anchor="_Toc38644604" w:history="1">
            <w:r w:rsidR="008B30BA" w:rsidRPr="001B238A">
              <w:rPr>
                <w:rStyle w:val="af2"/>
                <w:noProof/>
              </w:rPr>
              <w:t xml:space="preserve">2.4 </w:t>
            </w:r>
            <w:r w:rsidR="008B30BA" w:rsidRPr="001B238A">
              <w:rPr>
                <w:rStyle w:val="af2"/>
                <w:rFonts w:hint="eastAsia"/>
                <w:noProof/>
              </w:rPr>
              <w:t>本章小节</w:t>
            </w:r>
            <w:r w:rsidR="008B30BA">
              <w:rPr>
                <w:noProof/>
                <w:webHidden/>
              </w:rPr>
              <w:tab/>
            </w:r>
            <w:r w:rsidR="008B30BA">
              <w:rPr>
                <w:noProof/>
                <w:webHidden/>
              </w:rPr>
              <w:fldChar w:fldCharType="begin"/>
            </w:r>
            <w:r w:rsidR="008B30BA">
              <w:rPr>
                <w:noProof/>
                <w:webHidden/>
              </w:rPr>
              <w:instrText xml:space="preserve"> PAGEREF _Toc38644604 \h </w:instrText>
            </w:r>
            <w:r w:rsidR="008B30BA">
              <w:rPr>
                <w:noProof/>
                <w:webHidden/>
              </w:rPr>
            </w:r>
            <w:r w:rsidR="008B30BA">
              <w:rPr>
                <w:noProof/>
                <w:webHidden/>
              </w:rPr>
              <w:fldChar w:fldCharType="separate"/>
            </w:r>
            <w:r w:rsidR="008B30BA">
              <w:rPr>
                <w:noProof/>
                <w:webHidden/>
              </w:rPr>
              <w:t>25</w:t>
            </w:r>
            <w:r w:rsidR="008B30BA">
              <w:rPr>
                <w:noProof/>
                <w:webHidden/>
              </w:rPr>
              <w:fldChar w:fldCharType="end"/>
            </w:r>
          </w:hyperlink>
        </w:p>
        <w:p w14:paraId="404F856A" w14:textId="77777777" w:rsidR="008B30BA" w:rsidRDefault="0040414D">
          <w:pPr>
            <w:pStyle w:val="10"/>
            <w:rPr>
              <w:rFonts w:asciiTheme="minorHAnsi" w:eastAsiaTheme="minorEastAsia" w:hAnsiTheme="minorHAnsi"/>
              <w:b w:val="0"/>
              <w:sz w:val="21"/>
            </w:rPr>
          </w:pPr>
          <w:hyperlink w:anchor="_Toc38644605" w:history="1">
            <w:r w:rsidR="008B30BA" w:rsidRPr="001B238A">
              <w:rPr>
                <w:rStyle w:val="af2"/>
                <w:rFonts w:hint="eastAsia"/>
              </w:rPr>
              <w:t>第三章</w:t>
            </w:r>
            <w:r w:rsidR="008B30BA" w:rsidRPr="001B238A">
              <w:rPr>
                <w:rStyle w:val="af2"/>
              </w:rPr>
              <w:t xml:space="preserve"> </w:t>
            </w:r>
            <w:r w:rsidR="008B30BA" w:rsidRPr="001B238A">
              <w:rPr>
                <w:rStyle w:val="af2"/>
                <w:rFonts w:hint="eastAsia"/>
              </w:rPr>
              <w:t>利用优化算法对硅基耦合器的设计</w:t>
            </w:r>
            <w:r w:rsidR="008B30BA">
              <w:rPr>
                <w:webHidden/>
              </w:rPr>
              <w:tab/>
            </w:r>
            <w:r w:rsidR="008B30BA">
              <w:rPr>
                <w:webHidden/>
              </w:rPr>
              <w:fldChar w:fldCharType="begin"/>
            </w:r>
            <w:r w:rsidR="008B30BA">
              <w:rPr>
                <w:webHidden/>
              </w:rPr>
              <w:instrText xml:space="preserve"> PAGEREF _Toc38644605 \h </w:instrText>
            </w:r>
            <w:r w:rsidR="008B30BA">
              <w:rPr>
                <w:webHidden/>
              </w:rPr>
            </w:r>
            <w:r w:rsidR="008B30BA">
              <w:rPr>
                <w:webHidden/>
              </w:rPr>
              <w:fldChar w:fldCharType="separate"/>
            </w:r>
            <w:r w:rsidR="008B30BA">
              <w:rPr>
                <w:webHidden/>
              </w:rPr>
              <w:t>26</w:t>
            </w:r>
            <w:r w:rsidR="008B30BA">
              <w:rPr>
                <w:webHidden/>
              </w:rPr>
              <w:fldChar w:fldCharType="end"/>
            </w:r>
          </w:hyperlink>
        </w:p>
        <w:p w14:paraId="45BE0D0C" w14:textId="77777777" w:rsidR="008B30BA" w:rsidRDefault="0040414D">
          <w:pPr>
            <w:pStyle w:val="20"/>
            <w:tabs>
              <w:tab w:val="right" w:leader="dot" w:pos="8302"/>
            </w:tabs>
            <w:rPr>
              <w:rFonts w:asciiTheme="minorHAnsi" w:hAnsiTheme="minorHAnsi"/>
              <w:noProof/>
            </w:rPr>
          </w:pPr>
          <w:hyperlink w:anchor="_Toc38644606" w:history="1">
            <w:r w:rsidR="008B30BA" w:rsidRPr="001B238A">
              <w:rPr>
                <w:rStyle w:val="af2"/>
                <w:noProof/>
              </w:rPr>
              <w:t xml:space="preserve">3.1 </w:t>
            </w:r>
            <w:r w:rsidR="008B30BA" w:rsidRPr="001B238A">
              <w:rPr>
                <w:rStyle w:val="af2"/>
                <w:rFonts w:hint="eastAsia"/>
                <w:noProof/>
              </w:rPr>
              <w:t>基于</w:t>
            </w:r>
            <w:r w:rsidR="008B30BA" w:rsidRPr="001B238A">
              <w:rPr>
                <w:rStyle w:val="af2"/>
                <w:noProof/>
              </w:rPr>
              <w:t>Si-SPPs</w:t>
            </w:r>
            <w:r w:rsidR="008B30BA" w:rsidRPr="001B238A">
              <w:rPr>
                <w:rStyle w:val="af2"/>
                <w:rFonts w:hint="eastAsia"/>
                <w:noProof/>
              </w:rPr>
              <w:t>波导的</w:t>
            </w:r>
            <w:r w:rsidR="008B30BA" w:rsidRPr="001B238A">
              <w:rPr>
                <w:rStyle w:val="af2"/>
                <w:noProof/>
              </w:rPr>
              <w:t>PMC</w:t>
            </w:r>
            <w:r w:rsidR="008B30BA" w:rsidRPr="001B238A">
              <w:rPr>
                <w:rStyle w:val="af2"/>
                <w:rFonts w:hint="eastAsia"/>
                <w:noProof/>
              </w:rPr>
              <w:t>结构设计</w:t>
            </w:r>
            <w:r w:rsidR="008B30BA">
              <w:rPr>
                <w:noProof/>
                <w:webHidden/>
              </w:rPr>
              <w:tab/>
            </w:r>
            <w:r w:rsidR="008B30BA">
              <w:rPr>
                <w:noProof/>
                <w:webHidden/>
              </w:rPr>
              <w:fldChar w:fldCharType="begin"/>
            </w:r>
            <w:r w:rsidR="008B30BA">
              <w:rPr>
                <w:noProof/>
                <w:webHidden/>
              </w:rPr>
              <w:instrText xml:space="preserve"> PAGEREF _Toc38644606 \h </w:instrText>
            </w:r>
            <w:r w:rsidR="008B30BA">
              <w:rPr>
                <w:noProof/>
                <w:webHidden/>
              </w:rPr>
            </w:r>
            <w:r w:rsidR="008B30BA">
              <w:rPr>
                <w:noProof/>
                <w:webHidden/>
              </w:rPr>
              <w:fldChar w:fldCharType="separate"/>
            </w:r>
            <w:r w:rsidR="008B30BA">
              <w:rPr>
                <w:noProof/>
                <w:webHidden/>
              </w:rPr>
              <w:t>26</w:t>
            </w:r>
            <w:r w:rsidR="008B30BA">
              <w:rPr>
                <w:noProof/>
                <w:webHidden/>
              </w:rPr>
              <w:fldChar w:fldCharType="end"/>
            </w:r>
          </w:hyperlink>
        </w:p>
        <w:p w14:paraId="27076186" w14:textId="77777777" w:rsidR="008B30BA" w:rsidRDefault="0040414D">
          <w:pPr>
            <w:pStyle w:val="20"/>
            <w:tabs>
              <w:tab w:val="right" w:leader="dot" w:pos="8302"/>
            </w:tabs>
            <w:rPr>
              <w:rFonts w:asciiTheme="minorHAnsi" w:hAnsiTheme="minorHAnsi"/>
              <w:noProof/>
            </w:rPr>
          </w:pPr>
          <w:hyperlink w:anchor="_Toc38644607" w:history="1">
            <w:r w:rsidR="008B30BA" w:rsidRPr="001B238A">
              <w:rPr>
                <w:rStyle w:val="af2"/>
                <w:noProof/>
              </w:rPr>
              <w:t xml:space="preserve">3.2 </w:t>
            </w:r>
            <w:r w:rsidR="008B30BA" w:rsidRPr="001B238A">
              <w:rPr>
                <w:rStyle w:val="af2"/>
                <w:rFonts w:hint="eastAsia"/>
                <w:noProof/>
              </w:rPr>
              <w:t>利用</w:t>
            </w:r>
            <w:r w:rsidR="008B30BA" w:rsidRPr="001B238A">
              <w:rPr>
                <w:rStyle w:val="af2"/>
                <w:noProof/>
              </w:rPr>
              <w:t>GA</w:t>
            </w:r>
            <w:r w:rsidR="008B30BA" w:rsidRPr="001B238A">
              <w:rPr>
                <w:rStyle w:val="af2"/>
                <w:rFonts w:hint="eastAsia"/>
                <w:noProof/>
              </w:rPr>
              <w:t>算法对</w:t>
            </w:r>
            <w:r w:rsidR="008B30BA" w:rsidRPr="001B238A">
              <w:rPr>
                <w:rStyle w:val="af2"/>
                <w:noProof/>
              </w:rPr>
              <w:t>PMC</w:t>
            </w:r>
            <w:r w:rsidR="008B30BA" w:rsidRPr="001B238A">
              <w:rPr>
                <w:rStyle w:val="af2"/>
                <w:rFonts w:hint="eastAsia"/>
                <w:noProof/>
              </w:rPr>
              <w:t>进行优化设计</w:t>
            </w:r>
            <w:r w:rsidR="008B30BA">
              <w:rPr>
                <w:noProof/>
                <w:webHidden/>
              </w:rPr>
              <w:tab/>
            </w:r>
            <w:r w:rsidR="008B30BA">
              <w:rPr>
                <w:noProof/>
                <w:webHidden/>
              </w:rPr>
              <w:fldChar w:fldCharType="begin"/>
            </w:r>
            <w:r w:rsidR="008B30BA">
              <w:rPr>
                <w:noProof/>
                <w:webHidden/>
              </w:rPr>
              <w:instrText xml:space="preserve"> PAGEREF _Toc38644607 \h </w:instrText>
            </w:r>
            <w:r w:rsidR="008B30BA">
              <w:rPr>
                <w:noProof/>
                <w:webHidden/>
              </w:rPr>
            </w:r>
            <w:r w:rsidR="008B30BA">
              <w:rPr>
                <w:noProof/>
                <w:webHidden/>
              </w:rPr>
              <w:fldChar w:fldCharType="separate"/>
            </w:r>
            <w:r w:rsidR="008B30BA">
              <w:rPr>
                <w:noProof/>
                <w:webHidden/>
              </w:rPr>
              <w:t>27</w:t>
            </w:r>
            <w:r w:rsidR="008B30BA">
              <w:rPr>
                <w:noProof/>
                <w:webHidden/>
              </w:rPr>
              <w:fldChar w:fldCharType="end"/>
            </w:r>
          </w:hyperlink>
        </w:p>
        <w:p w14:paraId="61351530" w14:textId="77777777" w:rsidR="008B30BA" w:rsidRDefault="0040414D">
          <w:pPr>
            <w:pStyle w:val="30"/>
            <w:tabs>
              <w:tab w:val="right" w:leader="dot" w:pos="8302"/>
            </w:tabs>
            <w:rPr>
              <w:rFonts w:asciiTheme="minorHAnsi" w:hAnsiTheme="minorHAnsi"/>
              <w:noProof/>
            </w:rPr>
          </w:pPr>
          <w:hyperlink w:anchor="_Toc38644608" w:history="1">
            <w:r w:rsidR="008B30BA" w:rsidRPr="001B238A">
              <w:rPr>
                <w:rStyle w:val="af2"/>
                <w:noProof/>
              </w:rPr>
              <w:t>3.2.1 GA</w:t>
            </w:r>
            <w:r w:rsidR="008B30BA" w:rsidRPr="001B238A">
              <w:rPr>
                <w:rStyle w:val="af2"/>
                <w:rFonts w:hint="eastAsia"/>
                <w:noProof/>
              </w:rPr>
              <w:t>算法优化结果</w:t>
            </w:r>
            <w:r w:rsidR="008B30BA">
              <w:rPr>
                <w:noProof/>
                <w:webHidden/>
              </w:rPr>
              <w:tab/>
            </w:r>
            <w:r w:rsidR="008B30BA">
              <w:rPr>
                <w:noProof/>
                <w:webHidden/>
              </w:rPr>
              <w:fldChar w:fldCharType="begin"/>
            </w:r>
            <w:r w:rsidR="008B30BA">
              <w:rPr>
                <w:noProof/>
                <w:webHidden/>
              </w:rPr>
              <w:instrText xml:space="preserve"> PAGEREF _Toc38644608 \h </w:instrText>
            </w:r>
            <w:r w:rsidR="008B30BA">
              <w:rPr>
                <w:noProof/>
                <w:webHidden/>
              </w:rPr>
            </w:r>
            <w:r w:rsidR="008B30BA">
              <w:rPr>
                <w:noProof/>
                <w:webHidden/>
              </w:rPr>
              <w:fldChar w:fldCharType="separate"/>
            </w:r>
            <w:r w:rsidR="008B30BA">
              <w:rPr>
                <w:noProof/>
                <w:webHidden/>
              </w:rPr>
              <w:t>27</w:t>
            </w:r>
            <w:r w:rsidR="008B30BA">
              <w:rPr>
                <w:noProof/>
                <w:webHidden/>
              </w:rPr>
              <w:fldChar w:fldCharType="end"/>
            </w:r>
          </w:hyperlink>
        </w:p>
        <w:p w14:paraId="4C7AC587" w14:textId="77777777" w:rsidR="008B30BA" w:rsidRDefault="0040414D">
          <w:pPr>
            <w:pStyle w:val="30"/>
            <w:tabs>
              <w:tab w:val="right" w:leader="dot" w:pos="8302"/>
            </w:tabs>
            <w:rPr>
              <w:rFonts w:asciiTheme="minorHAnsi" w:hAnsiTheme="minorHAnsi"/>
              <w:noProof/>
            </w:rPr>
          </w:pPr>
          <w:hyperlink w:anchor="_Toc38644609" w:history="1">
            <w:r w:rsidR="008B30BA" w:rsidRPr="001B238A">
              <w:rPr>
                <w:rStyle w:val="af2"/>
                <w:noProof/>
              </w:rPr>
              <w:t>3.2.2 GA</w:t>
            </w:r>
            <w:r w:rsidR="008B30BA" w:rsidRPr="001B238A">
              <w:rPr>
                <w:rStyle w:val="af2"/>
                <w:rFonts w:hint="eastAsia"/>
                <w:noProof/>
              </w:rPr>
              <w:t>算法中不同参数对优化效果的影响比较</w:t>
            </w:r>
            <w:r w:rsidR="008B30BA">
              <w:rPr>
                <w:noProof/>
                <w:webHidden/>
              </w:rPr>
              <w:tab/>
            </w:r>
            <w:r w:rsidR="008B30BA">
              <w:rPr>
                <w:noProof/>
                <w:webHidden/>
              </w:rPr>
              <w:fldChar w:fldCharType="begin"/>
            </w:r>
            <w:r w:rsidR="008B30BA">
              <w:rPr>
                <w:noProof/>
                <w:webHidden/>
              </w:rPr>
              <w:instrText xml:space="preserve"> PAGEREF _Toc38644609 \h </w:instrText>
            </w:r>
            <w:r w:rsidR="008B30BA">
              <w:rPr>
                <w:noProof/>
                <w:webHidden/>
              </w:rPr>
            </w:r>
            <w:r w:rsidR="008B30BA">
              <w:rPr>
                <w:noProof/>
                <w:webHidden/>
              </w:rPr>
              <w:fldChar w:fldCharType="separate"/>
            </w:r>
            <w:r w:rsidR="008B30BA">
              <w:rPr>
                <w:noProof/>
                <w:webHidden/>
              </w:rPr>
              <w:t>31</w:t>
            </w:r>
            <w:r w:rsidR="008B30BA">
              <w:rPr>
                <w:noProof/>
                <w:webHidden/>
              </w:rPr>
              <w:fldChar w:fldCharType="end"/>
            </w:r>
          </w:hyperlink>
        </w:p>
        <w:p w14:paraId="1CF8A5E2" w14:textId="77777777" w:rsidR="008B30BA" w:rsidRDefault="0040414D">
          <w:pPr>
            <w:pStyle w:val="20"/>
            <w:tabs>
              <w:tab w:val="right" w:leader="dot" w:pos="8302"/>
            </w:tabs>
            <w:rPr>
              <w:rFonts w:asciiTheme="minorHAnsi" w:hAnsiTheme="minorHAnsi"/>
              <w:noProof/>
            </w:rPr>
          </w:pPr>
          <w:hyperlink w:anchor="_Toc38644610" w:history="1">
            <w:r w:rsidR="008B30BA" w:rsidRPr="001B238A">
              <w:rPr>
                <w:rStyle w:val="af2"/>
                <w:noProof/>
              </w:rPr>
              <w:t xml:space="preserve">3.3 </w:t>
            </w:r>
            <w:r w:rsidR="008B30BA" w:rsidRPr="001B238A">
              <w:rPr>
                <w:rStyle w:val="af2"/>
                <w:rFonts w:hint="eastAsia"/>
                <w:noProof/>
              </w:rPr>
              <w:t>利用</w:t>
            </w:r>
            <w:r w:rsidR="008B30BA" w:rsidRPr="001B238A">
              <w:rPr>
                <w:rStyle w:val="af2"/>
                <w:noProof/>
              </w:rPr>
              <w:t>BPSO</w:t>
            </w:r>
            <w:r w:rsidR="008B30BA" w:rsidRPr="001B238A">
              <w:rPr>
                <w:rStyle w:val="af2"/>
                <w:rFonts w:hint="eastAsia"/>
                <w:noProof/>
              </w:rPr>
              <w:t>算法对</w:t>
            </w:r>
            <w:r w:rsidR="008B30BA" w:rsidRPr="001B238A">
              <w:rPr>
                <w:rStyle w:val="af2"/>
                <w:noProof/>
              </w:rPr>
              <w:t>PMC</w:t>
            </w:r>
            <w:r w:rsidR="008B30BA" w:rsidRPr="001B238A">
              <w:rPr>
                <w:rStyle w:val="af2"/>
                <w:rFonts w:hint="eastAsia"/>
                <w:noProof/>
              </w:rPr>
              <w:t>进行优化设计</w:t>
            </w:r>
            <w:r w:rsidR="008B30BA">
              <w:rPr>
                <w:noProof/>
                <w:webHidden/>
              </w:rPr>
              <w:tab/>
            </w:r>
            <w:r w:rsidR="008B30BA">
              <w:rPr>
                <w:noProof/>
                <w:webHidden/>
              </w:rPr>
              <w:fldChar w:fldCharType="begin"/>
            </w:r>
            <w:r w:rsidR="008B30BA">
              <w:rPr>
                <w:noProof/>
                <w:webHidden/>
              </w:rPr>
              <w:instrText xml:space="preserve"> PAGEREF _Toc38644610 \h </w:instrText>
            </w:r>
            <w:r w:rsidR="008B30BA">
              <w:rPr>
                <w:noProof/>
                <w:webHidden/>
              </w:rPr>
            </w:r>
            <w:r w:rsidR="008B30BA">
              <w:rPr>
                <w:noProof/>
                <w:webHidden/>
              </w:rPr>
              <w:fldChar w:fldCharType="separate"/>
            </w:r>
            <w:r w:rsidR="008B30BA">
              <w:rPr>
                <w:noProof/>
                <w:webHidden/>
              </w:rPr>
              <w:t>34</w:t>
            </w:r>
            <w:r w:rsidR="008B30BA">
              <w:rPr>
                <w:noProof/>
                <w:webHidden/>
              </w:rPr>
              <w:fldChar w:fldCharType="end"/>
            </w:r>
          </w:hyperlink>
        </w:p>
        <w:p w14:paraId="0A00A0C7" w14:textId="77777777" w:rsidR="008B30BA" w:rsidRDefault="0040414D">
          <w:pPr>
            <w:pStyle w:val="30"/>
            <w:tabs>
              <w:tab w:val="right" w:leader="dot" w:pos="8302"/>
            </w:tabs>
            <w:rPr>
              <w:rFonts w:asciiTheme="minorHAnsi" w:hAnsiTheme="minorHAnsi"/>
              <w:noProof/>
            </w:rPr>
          </w:pPr>
          <w:hyperlink w:anchor="_Toc38644611" w:history="1">
            <w:r w:rsidR="008B30BA" w:rsidRPr="001B238A">
              <w:rPr>
                <w:rStyle w:val="af2"/>
                <w:noProof/>
              </w:rPr>
              <w:t>3.3.1 BPSO</w:t>
            </w:r>
            <w:r w:rsidR="008B30BA" w:rsidRPr="001B238A">
              <w:rPr>
                <w:rStyle w:val="af2"/>
                <w:rFonts w:hint="eastAsia"/>
                <w:noProof/>
              </w:rPr>
              <w:t>算法优化结果</w:t>
            </w:r>
            <w:r w:rsidR="008B30BA">
              <w:rPr>
                <w:noProof/>
                <w:webHidden/>
              </w:rPr>
              <w:tab/>
            </w:r>
            <w:r w:rsidR="008B30BA">
              <w:rPr>
                <w:noProof/>
                <w:webHidden/>
              </w:rPr>
              <w:fldChar w:fldCharType="begin"/>
            </w:r>
            <w:r w:rsidR="008B30BA">
              <w:rPr>
                <w:noProof/>
                <w:webHidden/>
              </w:rPr>
              <w:instrText xml:space="preserve"> PAGEREF _Toc38644611 \h </w:instrText>
            </w:r>
            <w:r w:rsidR="008B30BA">
              <w:rPr>
                <w:noProof/>
                <w:webHidden/>
              </w:rPr>
            </w:r>
            <w:r w:rsidR="008B30BA">
              <w:rPr>
                <w:noProof/>
                <w:webHidden/>
              </w:rPr>
              <w:fldChar w:fldCharType="separate"/>
            </w:r>
            <w:r w:rsidR="008B30BA">
              <w:rPr>
                <w:noProof/>
                <w:webHidden/>
              </w:rPr>
              <w:t>34</w:t>
            </w:r>
            <w:r w:rsidR="008B30BA">
              <w:rPr>
                <w:noProof/>
                <w:webHidden/>
              </w:rPr>
              <w:fldChar w:fldCharType="end"/>
            </w:r>
          </w:hyperlink>
        </w:p>
        <w:p w14:paraId="5524A551" w14:textId="77777777" w:rsidR="008B30BA" w:rsidRDefault="0040414D">
          <w:pPr>
            <w:pStyle w:val="30"/>
            <w:tabs>
              <w:tab w:val="right" w:leader="dot" w:pos="8302"/>
            </w:tabs>
            <w:rPr>
              <w:rFonts w:asciiTheme="minorHAnsi" w:hAnsiTheme="minorHAnsi"/>
              <w:noProof/>
            </w:rPr>
          </w:pPr>
          <w:hyperlink w:anchor="_Toc38644612" w:history="1">
            <w:r w:rsidR="008B30BA" w:rsidRPr="001B238A">
              <w:rPr>
                <w:rStyle w:val="af2"/>
                <w:noProof/>
              </w:rPr>
              <w:t>3.3.2 BPSO</w:t>
            </w:r>
            <w:r w:rsidR="008B30BA" w:rsidRPr="001B238A">
              <w:rPr>
                <w:rStyle w:val="af2"/>
                <w:rFonts w:hint="eastAsia"/>
                <w:noProof/>
              </w:rPr>
              <w:t>算法中不同参数对优化效果的影响比较</w:t>
            </w:r>
            <w:r w:rsidR="008B30BA">
              <w:rPr>
                <w:noProof/>
                <w:webHidden/>
              </w:rPr>
              <w:tab/>
            </w:r>
            <w:r w:rsidR="008B30BA">
              <w:rPr>
                <w:noProof/>
                <w:webHidden/>
              </w:rPr>
              <w:fldChar w:fldCharType="begin"/>
            </w:r>
            <w:r w:rsidR="008B30BA">
              <w:rPr>
                <w:noProof/>
                <w:webHidden/>
              </w:rPr>
              <w:instrText xml:space="preserve"> PAGEREF _Toc38644612 \h </w:instrText>
            </w:r>
            <w:r w:rsidR="008B30BA">
              <w:rPr>
                <w:noProof/>
                <w:webHidden/>
              </w:rPr>
            </w:r>
            <w:r w:rsidR="008B30BA">
              <w:rPr>
                <w:noProof/>
                <w:webHidden/>
              </w:rPr>
              <w:fldChar w:fldCharType="separate"/>
            </w:r>
            <w:r w:rsidR="008B30BA">
              <w:rPr>
                <w:noProof/>
                <w:webHidden/>
              </w:rPr>
              <w:t>36</w:t>
            </w:r>
            <w:r w:rsidR="008B30BA">
              <w:rPr>
                <w:noProof/>
                <w:webHidden/>
              </w:rPr>
              <w:fldChar w:fldCharType="end"/>
            </w:r>
          </w:hyperlink>
        </w:p>
        <w:p w14:paraId="79E70903" w14:textId="77777777" w:rsidR="008B30BA" w:rsidRDefault="0040414D">
          <w:pPr>
            <w:pStyle w:val="20"/>
            <w:tabs>
              <w:tab w:val="right" w:leader="dot" w:pos="8302"/>
            </w:tabs>
            <w:rPr>
              <w:rFonts w:asciiTheme="minorHAnsi" w:hAnsiTheme="minorHAnsi"/>
              <w:noProof/>
            </w:rPr>
          </w:pPr>
          <w:hyperlink w:anchor="_Toc38644613" w:history="1">
            <w:r w:rsidR="008B30BA" w:rsidRPr="001B238A">
              <w:rPr>
                <w:rStyle w:val="af2"/>
                <w:noProof/>
              </w:rPr>
              <w:t xml:space="preserve">3.4 </w:t>
            </w:r>
            <w:r w:rsidR="008B30BA" w:rsidRPr="001B238A">
              <w:rPr>
                <w:rStyle w:val="af2"/>
                <w:rFonts w:hint="eastAsia"/>
                <w:noProof/>
              </w:rPr>
              <w:t>利用</w:t>
            </w:r>
            <w:r w:rsidR="008B30BA" w:rsidRPr="001B238A">
              <w:rPr>
                <w:rStyle w:val="af2"/>
                <w:noProof/>
              </w:rPr>
              <w:t>SA</w:t>
            </w:r>
            <w:r w:rsidR="008B30BA" w:rsidRPr="001B238A">
              <w:rPr>
                <w:rStyle w:val="af2"/>
                <w:rFonts w:hint="eastAsia"/>
                <w:noProof/>
              </w:rPr>
              <w:t>算法对</w:t>
            </w:r>
            <w:r w:rsidR="008B30BA" w:rsidRPr="001B238A">
              <w:rPr>
                <w:rStyle w:val="af2"/>
                <w:noProof/>
              </w:rPr>
              <w:t>PMC</w:t>
            </w:r>
            <w:r w:rsidR="008B30BA" w:rsidRPr="001B238A">
              <w:rPr>
                <w:rStyle w:val="af2"/>
                <w:rFonts w:hint="eastAsia"/>
                <w:noProof/>
              </w:rPr>
              <w:t>进行优化</w:t>
            </w:r>
            <w:r w:rsidR="008B30BA">
              <w:rPr>
                <w:noProof/>
                <w:webHidden/>
              </w:rPr>
              <w:tab/>
            </w:r>
            <w:r w:rsidR="008B30BA">
              <w:rPr>
                <w:noProof/>
                <w:webHidden/>
              </w:rPr>
              <w:fldChar w:fldCharType="begin"/>
            </w:r>
            <w:r w:rsidR="008B30BA">
              <w:rPr>
                <w:noProof/>
                <w:webHidden/>
              </w:rPr>
              <w:instrText xml:space="preserve"> PAGEREF _Toc38644613 \h </w:instrText>
            </w:r>
            <w:r w:rsidR="008B30BA">
              <w:rPr>
                <w:noProof/>
                <w:webHidden/>
              </w:rPr>
            </w:r>
            <w:r w:rsidR="008B30BA">
              <w:rPr>
                <w:noProof/>
                <w:webHidden/>
              </w:rPr>
              <w:fldChar w:fldCharType="separate"/>
            </w:r>
            <w:r w:rsidR="008B30BA">
              <w:rPr>
                <w:noProof/>
                <w:webHidden/>
              </w:rPr>
              <w:t>37</w:t>
            </w:r>
            <w:r w:rsidR="008B30BA">
              <w:rPr>
                <w:noProof/>
                <w:webHidden/>
              </w:rPr>
              <w:fldChar w:fldCharType="end"/>
            </w:r>
          </w:hyperlink>
        </w:p>
        <w:p w14:paraId="2F51AA35" w14:textId="77777777" w:rsidR="008B30BA" w:rsidRDefault="0040414D">
          <w:pPr>
            <w:pStyle w:val="20"/>
            <w:tabs>
              <w:tab w:val="right" w:leader="dot" w:pos="8302"/>
            </w:tabs>
            <w:rPr>
              <w:rFonts w:asciiTheme="minorHAnsi" w:hAnsiTheme="minorHAnsi"/>
              <w:noProof/>
            </w:rPr>
          </w:pPr>
          <w:hyperlink w:anchor="_Toc38644614" w:history="1">
            <w:r w:rsidR="008B30BA" w:rsidRPr="001B238A">
              <w:rPr>
                <w:rStyle w:val="af2"/>
                <w:noProof/>
              </w:rPr>
              <w:t xml:space="preserve">3.5 </w:t>
            </w:r>
            <w:r w:rsidR="008B30BA" w:rsidRPr="001B238A">
              <w:rPr>
                <w:rStyle w:val="af2"/>
                <w:rFonts w:hint="eastAsia"/>
                <w:noProof/>
              </w:rPr>
              <w:t>利用</w:t>
            </w:r>
            <w:r w:rsidR="008B30BA" w:rsidRPr="001B238A">
              <w:rPr>
                <w:rStyle w:val="af2"/>
                <w:noProof/>
              </w:rPr>
              <w:t>MDBS</w:t>
            </w:r>
            <w:r w:rsidR="008B30BA" w:rsidRPr="001B238A">
              <w:rPr>
                <w:rStyle w:val="af2"/>
                <w:rFonts w:hint="eastAsia"/>
                <w:noProof/>
              </w:rPr>
              <w:t>算法对</w:t>
            </w:r>
            <w:r w:rsidR="008B30BA" w:rsidRPr="001B238A">
              <w:rPr>
                <w:rStyle w:val="af2"/>
                <w:noProof/>
              </w:rPr>
              <w:t>PMC</w:t>
            </w:r>
            <w:r w:rsidR="008B30BA" w:rsidRPr="001B238A">
              <w:rPr>
                <w:rStyle w:val="af2"/>
                <w:rFonts w:hint="eastAsia"/>
                <w:noProof/>
              </w:rPr>
              <w:t>进行设计</w:t>
            </w:r>
            <w:r w:rsidR="008B30BA">
              <w:rPr>
                <w:noProof/>
                <w:webHidden/>
              </w:rPr>
              <w:tab/>
            </w:r>
            <w:r w:rsidR="008B30BA">
              <w:rPr>
                <w:noProof/>
                <w:webHidden/>
              </w:rPr>
              <w:fldChar w:fldCharType="begin"/>
            </w:r>
            <w:r w:rsidR="008B30BA">
              <w:rPr>
                <w:noProof/>
                <w:webHidden/>
              </w:rPr>
              <w:instrText xml:space="preserve"> PAGEREF _Toc38644614 \h </w:instrText>
            </w:r>
            <w:r w:rsidR="008B30BA">
              <w:rPr>
                <w:noProof/>
                <w:webHidden/>
              </w:rPr>
            </w:r>
            <w:r w:rsidR="008B30BA">
              <w:rPr>
                <w:noProof/>
                <w:webHidden/>
              </w:rPr>
              <w:fldChar w:fldCharType="separate"/>
            </w:r>
            <w:r w:rsidR="008B30BA">
              <w:rPr>
                <w:noProof/>
                <w:webHidden/>
              </w:rPr>
              <w:t>40</w:t>
            </w:r>
            <w:r w:rsidR="008B30BA">
              <w:rPr>
                <w:noProof/>
                <w:webHidden/>
              </w:rPr>
              <w:fldChar w:fldCharType="end"/>
            </w:r>
          </w:hyperlink>
        </w:p>
        <w:p w14:paraId="6AFB7F4E" w14:textId="77777777" w:rsidR="008B30BA" w:rsidRDefault="0040414D">
          <w:pPr>
            <w:pStyle w:val="20"/>
            <w:tabs>
              <w:tab w:val="right" w:leader="dot" w:pos="8302"/>
            </w:tabs>
            <w:rPr>
              <w:rFonts w:asciiTheme="minorHAnsi" w:hAnsiTheme="minorHAnsi"/>
              <w:noProof/>
            </w:rPr>
          </w:pPr>
          <w:hyperlink w:anchor="_Toc38644615" w:history="1">
            <w:r w:rsidR="008B30BA" w:rsidRPr="001B238A">
              <w:rPr>
                <w:rStyle w:val="af2"/>
                <w:noProof/>
              </w:rPr>
              <w:t xml:space="preserve">3.6 </w:t>
            </w:r>
            <w:r w:rsidR="008B30BA" w:rsidRPr="001B238A">
              <w:rPr>
                <w:rStyle w:val="af2"/>
                <w:rFonts w:hint="eastAsia"/>
                <w:noProof/>
              </w:rPr>
              <w:t>四种不同算法的优化效果比较</w:t>
            </w:r>
            <w:r w:rsidR="008B30BA">
              <w:rPr>
                <w:noProof/>
                <w:webHidden/>
              </w:rPr>
              <w:tab/>
            </w:r>
            <w:r w:rsidR="008B30BA">
              <w:rPr>
                <w:noProof/>
                <w:webHidden/>
              </w:rPr>
              <w:fldChar w:fldCharType="begin"/>
            </w:r>
            <w:r w:rsidR="008B30BA">
              <w:rPr>
                <w:noProof/>
                <w:webHidden/>
              </w:rPr>
              <w:instrText xml:space="preserve"> PAGEREF _Toc38644615 \h </w:instrText>
            </w:r>
            <w:r w:rsidR="008B30BA">
              <w:rPr>
                <w:noProof/>
                <w:webHidden/>
              </w:rPr>
            </w:r>
            <w:r w:rsidR="008B30BA">
              <w:rPr>
                <w:noProof/>
                <w:webHidden/>
              </w:rPr>
              <w:fldChar w:fldCharType="separate"/>
            </w:r>
            <w:r w:rsidR="008B30BA">
              <w:rPr>
                <w:noProof/>
                <w:webHidden/>
              </w:rPr>
              <w:t>43</w:t>
            </w:r>
            <w:r w:rsidR="008B30BA">
              <w:rPr>
                <w:noProof/>
                <w:webHidden/>
              </w:rPr>
              <w:fldChar w:fldCharType="end"/>
            </w:r>
          </w:hyperlink>
        </w:p>
        <w:p w14:paraId="4D4FBB30" w14:textId="77777777" w:rsidR="008B30BA" w:rsidRDefault="0040414D">
          <w:pPr>
            <w:pStyle w:val="20"/>
            <w:tabs>
              <w:tab w:val="right" w:leader="dot" w:pos="8302"/>
            </w:tabs>
            <w:rPr>
              <w:rFonts w:asciiTheme="minorHAnsi" w:hAnsiTheme="minorHAnsi"/>
              <w:noProof/>
            </w:rPr>
          </w:pPr>
          <w:hyperlink w:anchor="_Toc38644616" w:history="1">
            <w:r w:rsidR="008B30BA" w:rsidRPr="001B238A">
              <w:rPr>
                <w:rStyle w:val="af2"/>
                <w:noProof/>
              </w:rPr>
              <w:t xml:space="preserve">3.7 </w:t>
            </w:r>
            <w:r w:rsidR="008B30BA" w:rsidRPr="001B238A">
              <w:rPr>
                <w:rStyle w:val="af2"/>
                <w:rFonts w:hint="eastAsia"/>
                <w:noProof/>
              </w:rPr>
              <w:t>本章小结</w:t>
            </w:r>
            <w:r w:rsidR="008B30BA">
              <w:rPr>
                <w:noProof/>
                <w:webHidden/>
              </w:rPr>
              <w:tab/>
            </w:r>
            <w:r w:rsidR="008B30BA">
              <w:rPr>
                <w:noProof/>
                <w:webHidden/>
              </w:rPr>
              <w:fldChar w:fldCharType="begin"/>
            </w:r>
            <w:r w:rsidR="008B30BA">
              <w:rPr>
                <w:noProof/>
                <w:webHidden/>
              </w:rPr>
              <w:instrText xml:space="preserve"> PAGEREF _Toc38644616 \h </w:instrText>
            </w:r>
            <w:r w:rsidR="008B30BA">
              <w:rPr>
                <w:noProof/>
                <w:webHidden/>
              </w:rPr>
            </w:r>
            <w:r w:rsidR="008B30BA">
              <w:rPr>
                <w:noProof/>
                <w:webHidden/>
              </w:rPr>
              <w:fldChar w:fldCharType="separate"/>
            </w:r>
            <w:r w:rsidR="008B30BA">
              <w:rPr>
                <w:noProof/>
                <w:webHidden/>
              </w:rPr>
              <w:t>43</w:t>
            </w:r>
            <w:r w:rsidR="008B30BA">
              <w:rPr>
                <w:noProof/>
                <w:webHidden/>
              </w:rPr>
              <w:fldChar w:fldCharType="end"/>
            </w:r>
          </w:hyperlink>
        </w:p>
        <w:p w14:paraId="06CCF0FD" w14:textId="77777777" w:rsidR="008B30BA" w:rsidRDefault="0040414D">
          <w:pPr>
            <w:pStyle w:val="10"/>
            <w:rPr>
              <w:rFonts w:asciiTheme="minorHAnsi" w:eastAsiaTheme="minorEastAsia" w:hAnsiTheme="minorHAnsi"/>
              <w:b w:val="0"/>
              <w:sz w:val="21"/>
            </w:rPr>
          </w:pPr>
          <w:hyperlink w:anchor="_Toc38644617" w:history="1">
            <w:r w:rsidR="008B30BA" w:rsidRPr="001B238A">
              <w:rPr>
                <w:rStyle w:val="af2"/>
                <w:rFonts w:hint="eastAsia"/>
              </w:rPr>
              <w:t>第四章</w:t>
            </w:r>
            <w:r w:rsidR="008B30BA" w:rsidRPr="001B238A">
              <w:rPr>
                <w:rStyle w:val="af2"/>
              </w:rPr>
              <w:t xml:space="preserve"> </w:t>
            </w:r>
            <w:r w:rsidR="008B30BA" w:rsidRPr="001B238A">
              <w:rPr>
                <w:rStyle w:val="af2"/>
                <w:rFonts w:hint="eastAsia"/>
              </w:rPr>
              <w:t>利用优化算法对功率分束器的设计</w:t>
            </w:r>
            <w:r w:rsidR="008B30BA">
              <w:rPr>
                <w:webHidden/>
              </w:rPr>
              <w:tab/>
            </w:r>
            <w:r w:rsidR="008B30BA">
              <w:rPr>
                <w:webHidden/>
              </w:rPr>
              <w:fldChar w:fldCharType="begin"/>
            </w:r>
            <w:r w:rsidR="008B30BA">
              <w:rPr>
                <w:webHidden/>
              </w:rPr>
              <w:instrText xml:space="preserve"> PAGEREF _Toc38644617 \h </w:instrText>
            </w:r>
            <w:r w:rsidR="008B30BA">
              <w:rPr>
                <w:webHidden/>
              </w:rPr>
            </w:r>
            <w:r w:rsidR="008B30BA">
              <w:rPr>
                <w:webHidden/>
              </w:rPr>
              <w:fldChar w:fldCharType="separate"/>
            </w:r>
            <w:r w:rsidR="008B30BA">
              <w:rPr>
                <w:webHidden/>
              </w:rPr>
              <w:t>45</w:t>
            </w:r>
            <w:r w:rsidR="008B30BA">
              <w:rPr>
                <w:webHidden/>
              </w:rPr>
              <w:fldChar w:fldCharType="end"/>
            </w:r>
          </w:hyperlink>
        </w:p>
        <w:p w14:paraId="7F45D77F" w14:textId="63350636" w:rsidR="008B30BA" w:rsidRDefault="0040414D">
          <w:pPr>
            <w:pStyle w:val="20"/>
            <w:tabs>
              <w:tab w:val="right" w:leader="dot" w:pos="8302"/>
            </w:tabs>
            <w:rPr>
              <w:rFonts w:asciiTheme="minorHAnsi" w:hAnsiTheme="minorHAnsi"/>
              <w:noProof/>
            </w:rPr>
          </w:pPr>
          <w:hyperlink w:anchor="_Toc38644618" w:history="1">
            <w:r w:rsidR="008B30BA" w:rsidRPr="001B238A">
              <w:rPr>
                <w:rStyle w:val="af2"/>
                <w:noProof/>
              </w:rPr>
              <w:t xml:space="preserve">4.1 </w:t>
            </w:r>
            <w:r w:rsidR="00054DB1">
              <w:rPr>
                <w:rStyle w:val="af2"/>
                <w:rFonts w:hint="eastAsia"/>
                <w:noProof/>
              </w:rPr>
              <w:t>双向</w:t>
            </w:r>
            <w:r w:rsidR="008B30BA" w:rsidRPr="001B238A">
              <w:rPr>
                <w:rStyle w:val="af2"/>
                <w:noProof/>
              </w:rPr>
              <w:t>PPS</w:t>
            </w:r>
            <w:r w:rsidR="008B30BA" w:rsidRPr="001B238A">
              <w:rPr>
                <w:rStyle w:val="af2"/>
                <w:rFonts w:hint="eastAsia"/>
                <w:noProof/>
              </w:rPr>
              <w:t>的结构设计</w:t>
            </w:r>
            <w:r w:rsidR="008B30BA">
              <w:rPr>
                <w:noProof/>
                <w:webHidden/>
              </w:rPr>
              <w:tab/>
            </w:r>
            <w:r w:rsidR="008B30BA">
              <w:rPr>
                <w:noProof/>
                <w:webHidden/>
              </w:rPr>
              <w:fldChar w:fldCharType="begin"/>
            </w:r>
            <w:r w:rsidR="008B30BA">
              <w:rPr>
                <w:noProof/>
                <w:webHidden/>
              </w:rPr>
              <w:instrText xml:space="preserve"> PAGEREF _Toc38644618 \h </w:instrText>
            </w:r>
            <w:r w:rsidR="008B30BA">
              <w:rPr>
                <w:noProof/>
                <w:webHidden/>
              </w:rPr>
            </w:r>
            <w:r w:rsidR="008B30BA">
              <w:rPr>
                <w:noProof/>
                <w:webHidden/>
              </w:rPr>
              <w:fldChar w:fldCharType="separate"/>
            </w:r>
            <w:r w:rsidR="008B30BA">
              <w:rPr>
                <w:noProof/>
                <w:webHidden/>
              </w:rPr>
              <w:t>45</w:t>
            </w:r>
            <w:r w:rsidR="008B30BA">
              <w:rPr>
                <w:noProof/>
                <w:webHidden/>
              </w:rPr>
              <w:fldChar w:fldCharType="end"/>
            </w:r>
          </w:hyperlink>
        </w:p>
        <w:p w14:paraId="35692F2E" w14:textId="1669654F" w:rsidR="008B30BA" w:rsidRDefault="0040414D">
          <w:pPr>
            <w:pStyle w:val="30"/>
            <w:tabs>
              <w:tab w:val="right" w:leader="dot" w:pos="8302"/>
            </w:tabs>
            <w:rPr>
              <w:rFonts w:asciiTheme="minorHAnsi" w:hAnsiTheme="minorHAnsi"/>
              <w:noProof/>
            </w:rPr>
          </w:pPr>
          <w:hyperlink w:anchor="_Toc38644619" w:history="1">
            <w:r w:rsidR="008B30BA" w:rsidRPr="001B238A">
              <w:rPr>
                <w:rStyle w:val="af2"/>
                <w:noProof/>
              </w:rPr>
              <w:t xml:space="preserve">4.1.1 </w:t>
            </w:r>
            <w:r w:rsidR="008B30BA" w:rsidRPr="001B238A">
              <w:rPr>
                <w:rStyle w:val="af2"/>
                <w:rFonts w:hint="eastAsia"/>
                <w:noProof/>
              </w:rPr>
              <w:t>均分的</w:t>
            </w:r>
            <w:r w:rsidR="00054DB1">
              <w:rPr>
                <w:rStyle w:val="af2"/>
                <w:rFonts w:hint="eastAsia"/>
                <w:noProof/>
              </w:rPr>
              <w:t>双向</w:t>
            </w:r>
            <w:r w:rsidR="008B30BA" w:rsidRPr="001B238A">
              <w:rPr>
                <w:rStyle w:val="af2"/>
                <w:noProof/>
              </w:rPr>
              <w:t>PPS</w:t>
            </w:r>
            <w:r w:rsidR="008B30BA" w:rsidRPr="001B238A">
              <w:rPr>
                <w:rStyle w:val="af2"/>
                <w:rFonts w:hint="eastAsia"/>
                <w:noProof/>
              </w:rPr>
              <w:t>的设计</w:t>
            </w:r>
            <w:r w:rsidR="008B30BA">
              <w:rPr>
                <w:noProof/>
                <w:webHidden/>
              </w:rPr>
              <w:tab/>
            </w:r>
            <w:r w:rsidR="008B30BA">
              <w:rPr>
                <w:noProof/>
                <w:webHidden/>
              </w:rPr>
              <w:fldChar w:fldCharType="begin"/>
            </w:r>
            <w:r w:rsidR="008B30BA">
              <w:rPr>
                <w:noProof/>
                <w:webHidden/>
              </w:rPr>
              <w:instrText xml:space="preserve"> PAGEREF _Toc38644619 \h </w:instrText>
            </w:r>
            <w:r w:rsidR="008B30BA">
              <w:rPr>
                <w:noProof/>
                <w:webHidden/>
              </w:rPr>
            </w:r>
            <w:r w:rsidR="008B30BA">
              <w:rPr>
                <w:noProof/>
                <w:webHidden/>
              </w:rPr>
              <w:fldChar w:fldCharType="separate"/>
            </w:r>
            <w:r w:rsidR="008B30BA">
              <w:rPr>
                <w:noProof/>
                <w:webHidden/>
              </w:rPr>
              <w:t>45</w:t>
            </w:r>
            <w:r w:rsidR="008B30BA">
              <w:rPr>
                <w:noProof/>
                <w:webHidden/>
              </w:rPr>
              <w:fldChar w:fldCharType="end"/>
            </w:r>
          </w:hyperlink>
        </w:p>
        <w:p w14:paraId="1F43BDEC" w14:textId="5E23987B" w:rsidR="008B30BA" w:rsidRDefault="0040414D">
          <w:pPr>
            <w:pStyle w:val="30"/>
            <w:tabs>
              <w:tab w:val="right" w:leader="dot" w:pos="8302"/>
            </w:tabs>
            <w:rPr>
              <w:rFonts w:asciiTheme="minorHAnsi" w:hAnsiTheme="minorHAnsi"/>
              <w:noProof/>
            </w:rPr>
          </w:pPr>
          <w:hyperlink w:anchor="_Toc38644620" w:history="1">
            <w:r w:rsidR="008B30BA" w:rsidRPr="001B238A">
              <w:rPr>
                <w:rStyle w:val="af2"/>
                <w:noProof/>
              </w:rPr>
              <w:t xml:space="preserve">4.1.2 </w:t>
            </w:r>
            <w:r w:rsidR="008B30BA" w:rsidRPr="001B238A">
              <w:rPr>
                <w:rStyle w:val="af2"/>
                <w:rFonts w:hint="eastAsia"/>
                <w:noProof/>
              </w:rPr>
              <w:t>不均分的</w:t>
            </w:r>
            <w:r w:rsidR="00054DB1">
              <w:rPr>
                <w:rStyle w:val="af2"/>
                <w:rFonts w:hint="eastAsia"/>
                <w:noProof/>
              </w:rPr>
              <w:t>双向</w:t>
            </w:r>
            <w:r w:rsidR="008B30BA" w:rsidRPr="001B238A">
              <w:rPr>
                <w:rStyle w:val="af2"/>
                <w:noProof/>
              </w:rPr>
              <w:t>PPS</w:t>
            </w:r>
            <w:r w:rsidR="008B30BA" w:rsidRPr="001B238A">
              <w:rPr>
                <w:rStyle w:val="af2"/>
                <w:rFonts w:hint="eastAsia"/>
                <w:noProof/>
              </w:rPr>
              <w:t>的设计</w:t>
            </w:r>
            <w:r w:rsidR="008B30BA">
              <w:rPr>
                <w:noProof/>
                <w:webHidden/>
              </w:rPr>
              <w:tab/>
            </w:r>
            <w:r w:rsidR="008B30BA">
              <w:rPr>
                <w:noProof/>
                <w:webHidden/>
              </w:rPr>
              <w:fldChar w:fldCharType="begin"/>
            </w:r>
            <w:r w:rsidR="008B30BA">
              <w:rPr>
                <w:noProof/>
                <w:webHidden/>
              </w:rPr>
              <w:instrText xml:space="preserve"> PAGEREF _Toc38644620 \h </w:instrText>
            </w:r>
            <w:r w:rsidR="008B30BA">
              <w:rPr>
                <w:noProof/>
                <w:webHidden/>
              </w:rPr>
            </w:r>
            <w:r w:rsidR="008B30BA">
              <w:rPr>
                <w:noProof/>
                <w:webHidden/>
              </w:rPr>
              <w:fldChar w:fldCharType="separate"/>
            </w:r>
            <w:r w:rsidR="008B30BA">
              <w:rPr>
                <w:noProof/>
                <w:webHidden/>
              </w:rPr>
              <w:t>48</w:t>
            </w:r>
            <w:r w:rsidR="008B30BA">
              <w:rPr>
                <w:noProof/>
                <w:webHidden/>
              </w:rPr>
              <w:fldChar w:fldCharType="end"/>
            </w:r>
          </w:hyperlink>
        </w:p>
        <w:p w14:paraId="04D9C1C8" w14:textId="3CFC9CE9" w:rsidR="008B30BA" w:rsidRDefault="0040414D">
          <w:pPr>
            <w:pStyle w:val="20"/>
            <w:tabs>
              <w:tab w:val="right" w:leader="dot" w:pos="8302"/>
            </w:tabs>
            <w:rPr>
              <w:rFonts w:asciiTheme="minorHAnsi" w:hAnsiTheme="minorHAnsi"/>
              <w:noProof/>
            </w:rPr>
          </w:pPr>
          <w:hyperlink w:anchor="_Toc38644621" w:history="1">
            <w:r w:rsidR="008B30BA" w:rsidRPr="001B238A">
              <w:rPr>
                <w:rStyle w:val="af2"/>
                <w:noProof/>
              </w:rPr>
              <w:t xml:space="preserve">4.2 </w:t>
            </w:r>
            <w:r w:rsidR="008B30BA" w:rsidRPr="001B238A">
              <w:rPr>
                <w:rStyle w:val="af2"/>
                <w:rFonts w:hint="eastAsia"/>
                <w:noProof/>
              </w:rPr>
              <w:t>不均分的</w:t>
            </w:r>
            <w:r w:rsidR="00066B8C">
              <w:rPr>
                <w:rStyle w:val="af2"/>
                <w:rFonts w:hint="eastAsia"/>
                <w:noProof/>
              </w:rPr>
              <w:t>单向</w:t>
            </w:r>
            <w:r w:rsidR="008B30BA" w:rsidRPr="001B238A">
              <w:rPr>
                <w:rStyle w:val="af2"/>
                <w:noProof/>
              </w:rPr>
              <w:t>PPS</w:t>
            </w:r>
            <w:r w:rsidR="008B30BA" w:rsidRPr="001B238A">
              <w:rPr>
                <w:rStyle w:val="af2"/>
                <w:rFonts w:hint="eastAsia"/>
                <w:noProof/>
              </w:rPr>
              <w:t>的设计</w:t>
            </w:r>
            <w:r w:rsidR="008B30BA">
              <w:rPr>
                <w:noProof/>
                <w:webHidden/>
              </w:rPr>
              <w:tab/>
            </w:r>
            <w:r w:rsidR="008B30BA">
              <w:rPr>
                <w:noProof/>
                <w:webHidden/>
              </w:rPr>
              <w:fldChar w:fldCharType="begin"/>
            </w:r>
            <w:r w:rsidR="008B30BA">
              <w:rPr>
                <w:noProof/>
                <w:webHidden/>
              </w:rPr>
              <w:instrText xml:space="preserve"> PAGEREF _Toc38644621 \h </w:instrText>
            </w:r>
            <w:r w:rsidR="008B30BA">
              <w:rPr>
                <w:noProof/>
                <w:webHidden/>
              </w:rPr>
            </w:r>
            <w:r w:rsidR="008B30BA">
              <w:rPr>
                <w:noProof/>
                <w:webHidden/>
              </w:rPr>
              <w:fldChar w:fldCharType="separate"/>
            </w:r>
            <w:r w:rsidR="008B30BA">
              <w:rPr>
                <w:noProof/>
                <w:webHidden/>
              </w:rPr>
              <w:t>50</w:t>
            </w:r>
            <w:r w:rsidR="008B30BA">
              <w:rPr>
                <w:noProof/>
                <w:webHidden/>
              </w:rPr>
              <w:fldChar w:fldCharType="end"/>
            </w:r>
          </w:hyperlink>
        </w:p>
        <w:p w14:paraId="30EBCE3A" w14:textId="77777777" w:rsidR="008B30BA" w:rsidRDefault="0040414D">
          <w:pPr>
            <w:pStyle w:val="20"/>
            <w:tabs>
              <w:tab w:val="right" w:leader="dot" w:pos="8302"/>
            </w:tabs>
            <w:rPr>
              <w:rFonts w:asciiTheme="minorHAnsi" w:hAnsiTheme="minorHAnsi"/>
              <w:noProof/>
            </w:rPr>
          </w:pPr>
          <w:hyperlink w:anchor="_Toc38644622" w:history="1">
            <w:r w:rsidR="008B30BA" w:rsidRPr="001B238A">
              <w:rPr>
                <w:rStyle w:val="af2"/>
                <w:noProof/>
              </w:rPr>
              <w:t xml:space="preserve">4.3 </w:t>
            </w:r>
            <w:r w:rsidR="008B30BA" w:rsidRPr="001B238A">
              <w:rPr>
                <w:rStyle w:val="af2"/>
                <w:rFonts w:hint="eastAsia"/>
                <w:noProof/>
              </w:rPr>
              <w:t>本章小结</w:t>
            </w:r>
            <w:r w:rsidR="008B30BA">
              <w:rPr>
                <w:noProof/>
                <w:webHidden/>
              </w:rPr>
              <w:tab/>
            </w:r>
            <w:r w:rsidR="008B30BA">
              <w:rPr>
                <w:noProof/>
                <w:webHidden/>
              </w:rPr>
              <w:fldChar w:fldCharType="begin"/>
            </w:r>
            <w:r w:rsidR="008B30BA">
              <w:rPr>
                <w:noProof/>
                <w:webHidden/>
              </w:rPr>
              <w:instrText xml:space="preserve"> PAGEREF _Toc38644622 \h </w:instrText>
            </w:r>
            <w:r w:rsidR="008B30BA">
              <w:rPr>
                <w:noProof/>
                <w:webHidden/>
              </w:rPr>
            </w:r>
            <w:r w:rsidR="008B30BA">
              <w:rPr>
                <w:noProof/>
                <w:webHidden/>
              </w:rPr>
              <w:fldChar w:fldCharType="separate"/>
            </w:r>
            <w:r w:rsidR="008B30BA">
              <w:rPr>
                <w:noProof/>
                <w:webHidden/>
              </w:rPr>
              <w:t>52</w:t>
            </w:r>
            <w:r w:rsidR="008B30BA">
              <w:rPr>
                <w:noProof/>
                <w:webHidden/>
              </w:rPr>
              <w:fldChar w:fldCharType="end"/>
            </w:r>
          </w:hyperlink>
        </w:p>
        <w:p w14:paraId="6153663A" w14:textId="77777777" w:rsidR="008B30BA" w:rsidRDefault="0040414D">
          <w:pPr>
            <w:pStyle w:val="10"/>
            <w:rPr>
              <w:rFonts w:asciiTheme="minorHAnsi" w:eastAsiaTheme="minorEastAsia" w:hAnsiTheme="minorHAnsi"/>
              <w:b w:val="0"/>
              <w:sz w:val="21"/>
            </w:rPr>
          </w:pPr>
          <w:hyperlink w:anchor="_Toc38644623" w:history="1">
            <w:r w:rsidR="008B30BA" w:rsidRPr="001B238A">
              <w:rPr>
                <w:rStyle w:val="af2"/>
                <w:rFonts w:hint="eastAsia"/>
              </w:rPr>
              <w:t>第五章</w:t>
            </w:r>
            <w:r w:rsidR="008B30BA" w:rsidRPr="001B238A">
              <w:rPr>
                <w:rStyle w:val="af2"/>
              </w:rPr>
              <w:t xml:space="preserve"> </w:t>
            </w:r>
            <w:r w:rsidR="008B30BA" w:rsidRPr="001B238A">
              <w:rPr>
                <w:rStyle w:val="af2"/>
                <w:rFonts w:hint="eastAsia"/>
              </w:rPr>
              <w:t>总结</w:t>
            </w:r>
            <w:r w:rsidR="008B30BA">
              <w:rPr>
                <w:webHidden/>
              </w:rPr>
              <w:tab/>
            </w:r>
            <w:r w:rsidR="008B30BA">
              <w:rPr>
                <w:webHidden/>
              </w:rPr>
              <w:fldChar w:fldCharType="begin"/>
            </w:r>
            <w:r w:rsidR="008B30BA">
              <w:rPr>
                <w:webHidden/>
              </w:rPr>
              <w:instrText xml:space="preserve"> PAGEREF _Toc38644623 \h </w:instrText>
            </w:r>
            <w:r w:rsidR="008B30BA">
              <w:rPr>
                <w:webHidden/>
              </w:rPr>
            </w:r>
            <w:r w:rsidR="008B30BA">
              <w:rPr>
                <w:webHidden/>
              </w:rPr>
              <w:fldChar w:fldCharType="separate"/>
            </w:r>
            <w:r w:rsidR="008B30BA">
              <w:rPr>
                <w:webHidden/>
              </w:rPr>
              <w:t>54</w:t>
            </w:r>
            <w:r w:rsidR="008B30BA">
              <w:rPr>
                <w:webHidden/>
              </w:rPr>
              <w:fldChar w:fldCharType="end"/>
            </w:r>
          </w:hyperlink>
        </w:p>
        <w:p w14:paraId="5785B322" w14:textId="77777777" w:rsidR="008B30BA" w:rsidRDefault="0040414D">
          <w:pPr>
            <w:pStyle w:val="10"/>
            <w:rPr>
              <w:rFonts w:asciiTheme="minorHAnsi" w:eastAsiaTheme="minorEastAsia" w:hAnsiTheme="minorHAnsi"/>
              <w:b w:val="0"/>
              <w:sz w:val="21"/>
            </w:rPr>
          </w:pPr>
          <w:hyperlink w:anchor="_Toc38644624" w:history="1">
            <w:r w:rsidR="008B30BA" w:rsidRPr="001B238A">
              <w:rPr>
                <w:rStyle w:val="af2"/>
                <w:rFonts w:hint="eastAsia"/>
              </w:rPr>
              <w:t>参考文献</w:t>
            </w:r>
            <w:r w:rsidR="008B30BA">
              <w:rPr>
                <w:webHidden/>
              </w:rPr>
              <w:tab/>
            </w:r>
            <w:r w:rsidR="008B30BA">
              <w:rPr>
                <w:webHidden/>
              </w:rPr>
              <w:fldChar w:fldCharType="begin"/>
            </w:r>
            <w:r w:rsidR="008B30BA">
              <w:rPr>
                <w:webHidden/>
              </w:rPr>
              <w:instrText xml:space="preserve"> PAGEREF _Toc38644624 \h </w:instrText>
            </w:r>
            <w:r w:rsidR="008B30BA">
              <w:rPr>
                <w:webHidden/>
              </w:rPr>
            </w:r>
            <w:r w:rsidR="008B30BA">
              <w:rPr>
                <w:webHidden/>
              </w:rPr>
              <w:fldChar w:fldCharType="separate"/>
            </w:r>
            <w:r w:rsidR="008B30BA">
              <w:rPr>
                <w:webHidden/>
              </w:rPr>
              <w:t>56</w:t>
            </w:r>
            <w:r w:rsidR="008B30BA">
              <w:rPr>
                <w:webHidden/>
              </w:rPr>
              <w:fldChar w:fldCharType="end"/>
            </w:r>
          </w:hyperlink>
        </w:p>
        <w:p w14:paraId="3F36070D" w14:textId="77777777" w:rsidR="008B30BA" w:rsidRDefault="0040414D">
          <w:pPr>
            <w:pStyle w:val="10"/>
            <w:rPr>
              <w:rFonts w:asciiTheme="minorHAnsi" w:eastAsiaTheme="minorEastAsia" w:hAnsiTheme="minorHAnsi"/>
              <w:b w:val="0"/>
              <w:sz w:val="21"/>
            </w:rPr>
          </w:pPr>
          <w:hyperlink w:anchor="_Toc38644625" w:history="1">
            <w:r w:rsidR="008B30BA" w:rsidRPr="001B238A">
              <w:rPr>
                <w:rStyle w:val="af2"/>
                <w:rFonts w:hint="eastAsia"/>
              </w:rPr>
              <w:t>致谢</w:t>
            </w:r>
            <w:r w:rsidR="008B30BA">
              <w:rPr>
                <w:webHidden/>
              </w:rPr>
              <w:tab/>
            </w:r>
            <w:r w:rsidR="008B30BA">
              <w:rPr>
                <w:webHidden/>
              </w:rPr>
              <w:fldChar w:fldCharType="begin"/>
            </w:r>
            <w:r w:rsidR="008B30BA">
              <w:rPr>
                <w:webHidden/>
              </w:rPr>
              <w:instrText xml:space="preserve"> PAGEREF _Toc38644625 \h </w:instrText>
            </w:r>
            <w:r w:rsidR="008B30BA">
              <w:rPr>
                <w:webHidden/>
              </w:rPr>
            </w:r>
            <w:r w:rsidR="008B30BA">
              <w:rPr>
                <w:webHidden/>
              </w:rPr>
              <w:fldChar w:fldCharType="separate"/>
            </w:r>
            <w:r w:rsidR="008B30BA">
              <w:rPr>
                <w:webHidden/>
              </w:rPr>
              <w:t>62</w:t>
            </w:r>
            <w:r w:rsidR="008B30BA">
              <w:rPr>
                <w:webHidden/>
              </w:rPr>
              <w:fldChar w:fldCharType="end"/>
            </w:r>
          </w:hyperlink>
        </w:p>
        <w:p w14:paraId="16B9668D" w14:textId="77777777" w:rsidR="008B30BA" w:rsidRDefault="0040414D">
          <w:pPr>
            <w:pStyle w:val="10"/>
            <w:rPr>
              <w:rFonts w:asciiTheme="minorHAnsi" w:eastAsiaTheme="minorEastAsia" w:hAnsiTheme="minorHAnsi"/>
              <w:b w:val="0"/>
              <w:sz w:val="21"/>
            </w:rPr>
          </w:pPr>
          <w:hyperlink w:anchor="_Toc38644626" w:history="1">
            <w:r w:rsidR="008B30BA" w:rsidRPr="001B238A">
              <w:rPr>
                <w:rStyle w:val="af2"/>
                <w:rFonts w:hint="eastAsia"/>
              </w:rPr>
              <w:t>攻读学位期间发表的学术论文</w:t>
            </w:r>
            <w:r w:rsidR="008B30BA">
              <w:rPr>
                <w:webHidden/>
              </w:rPr>
              <w:tab/>
            </w:r>
            <w:r w:rsidR="008B30BA">
              <w:rPr>
                <w:webHidden/>
              </w:rPr>
              <w:fldChar w:fldCharType="begin"/>
            </w:r>
            <w:r w:rsidR="008B30BA">
              <w:rPr>
                <w:webHidden/>
              </w:rPr>
              <w:instrText xml:space="preserve"> PAGEREF _Toc38644626 \h </w:instrText>
            </w:r>
            <w:r w:rsidR="008B30BA">
              <w:rPr>
                <w:webHidden/>
              </w:rPr>
            </w:r>
            <w:r w:rsidR="008B30BA">
              <w:rPr>
                <w:webHidden/>
              </w:rPr>
              <w:fldChar w:fldCharType="separate"/>
            </w:r>
            <w:r w:rsidR="008B30BA">
              <w:rPr>
                <w:webHidden/>
              </w:rPr>
              <w:t>63</w:t>
            </w:r>
            <w:r w:rsidR="008B30BA">
              <w:rPr>
                <w:webHidden/>
              </w:rPr>
              <w:fldChar w:fldCharType="end"/>
            </w:r>
          </w:hyperlink>
        </w:p>
        <w:p w14:paraId="595BB7AB" w14:textId="6E77A69A" w:rsidR="00C609EF" w:rsidRPr="00C609EF" w:rsidRDefault="00206B80" w:rsidP="00C609EF">
          <w:r>
            <w:rPr>
              <w:b/>
              <w:bCs/>
              <w:lang w:val="zh-CN"/>
            </w:rPr>
            <w:fldChar w:fldCharType="end"/>
          </w:r>
        </w:p>
      </w:sdtContent>
    </w:sdt>
    <w:p w14:paraId="75083B05" w14:textId="167AB342" w:rsidR="00D93D17" w:rsidRDefault="00D93D17" w:rsidP="00D93D17">
      <w:pPr>
        <w:pStyle w:val="1"/>
        <w:spacing w:after="624"/>
      </w:pPr>
      <w:bookmarkStart w:id="41" w:name="_Toc502577593"/>
      <w:bookmarkStart w:id="42" w:name="_Toc10456961"/>
      <w:bookmarkStart w:id="43" w:name="_Toc36788022"/>
      <w:bookmarkStart w:id="44" w:name="_Toc37142085"/>
      <w:bookmarkStart w:id="45" w:name="_Toc37989168"/>
      <w:bookmarkStart w:id="46" w:name="_Toc38226555"/>
      <w:bookmarkStart w:id="47" w:name="_Toc38644585"/>
      <w:r>
        <w:lastRenderedPageBreak/>
        <w:t>符号说明</w:t>
      </w:r>
      <w:bookmarkEnd w:id="41"/>
      <w:bookmarkEnd w:id="42"/>
      <w:bookmarkEnd w:id="43"/>
      <w:bookmarkEnd w:id="44"/>
      <w:bookmarkEnd w:id="45"/>
      <w:bookmarkEnd w:id="46"/>
      <w:bookmarkEnd w:id="47"/>
    </w:p>
    <w:tbl>
      <w:tblPr>
        <w:tblW w:w="8788" w:type="dxa"/>
        <w:tblLayout w:type="fixed"/>
        <w:tblLook w:val="04A0" w:firstRow="1" w:lastRow="0" w:firstColumn="1" w:lastColumn="0" w:noHBand="0" w:noVBand="1"/>
      </w:tblPr>
      <w:tblGrid>
        <w:gridCol w:w="1175"/>
        <w:gridCol w:w="2789"/>
        <w:gridCol w:w="4824"/>
      </w:tblGrid>
      <w:tr w:rsidR="00D93D17" w14:paraId="749DD411" w14:textId="77777777" w:rsidTr="00A16E82">
        <w:trPr>
          <w:trHeight w:val="412"/>
        </w:trPr>
        <w:tc>
          <w:tcPr>
            <w:tcW w:w="8788" w:type="dxa"/>
            <w:gridSpan w:val="3"/>
            <w:shd w:val="clear" w:color="auto" w:fill="auto"/>
            <w:vAlign w:val="center"/>
          </w:tcPr>
          <w:p w14:paraId="5423987D" w14:textId="77777777" w:rsidR="00D93D17" w:rsidRDefault="00D93D17" w:rsidP="00755C0D">
            <w:pPr>
              <w:spacing w:beforeLines="100" w:before="312" w:afterLines="100" w:after="312" w:line="400" w:lineRule="exact"/>
              <w:ind w:firstLineChars="1400" w:firstLine="3935"/>
              <w:rPr>
                <w:rFonts w:eastAsia="宋体" w:cs="Times New Roman"/>
                <w:b/>
                <w:sz w:val="24"/>
              </w:rPr>
            </w:pPr>
            <w:r w:rsidRPr="00BE120D">
              <w:rPr>
                <w:rFonts w:ascii="黑体" w:eastAsia="黑体" w:hAnsi="黑体"/>
                <w:b/>
                <w:sz w:val="28"/>
                <w:szCs w:val="28"/>
              </w:rPr>
              <w:t>缩略词</w:t>
            </w:r>
          </w:p>
        </w:tc>
      </w:tr>
      <w:tr w:rsidR="00D93D17" w14:paraId="6430986A" w14:textId="77777777" w:rsidTr="00A16E82">
        <w:trPr>
          <w:trHeight w:val="285"/>
        </w:trPr>
        <w:tc>
          <w:tcPr>
            <w:tcW w:w="1175" w:type="dxa"/>
            <w:shd w:val="clear" w:color="auto" w:fill="auto"/>
            <w:vAlign w:val="center"/>
          </w:tcPr>
          <w:p w14:paraId="65DD7627" w14:textId="54309B81" w:rsidR="00D93D17" w:rsidRDefault="00D93D17" w:rsidP="00755C0D">
            <w:pPr>
              <w:rPr>
                <w:rFonts w:eastAsia="宋体" w:cs="Times New Roman"/>
                <w:sz w:val="24"/>
                <w:szCs w:val="24"/>
              </w:rPr>
            </w:pPr>
            <w:r>
              <w:rPr>
                <w:rFonts w:cs="Times New Roman"/>
                <w:sz w:val="24"/>
                <w:szCs w:val="24"/>
              </w:rPr>
              <w:t>SPP</w:t>
            </w:r>
            <w:r w:rsidR="00670CC4">
              <w:rPr>
                <w:rFonts w:cs="Times New Roman" w:hint="eastAsia"/>
                <w:sz w:val="24"/>
                <w:szCs w:val="24"/>
              </w:rPr>
              <w:t>s</w:t>
            </w:r>
          </w:p>
        </w:tc>
        <w:tc>
          <w:tcPr>
            <w:tcW w:w="2789" w:type="dxa"/>
            <w:shd w:val="clear" w:color="auto" w:fill="auto"/>
            <w:vAlign w:val="center"/>
          </w:tcPr>
          <w:p w14:paraId="7C0A983F" w14:textId="05A8E556" w:rsidR="00D93D17" w:rsidRDefault="00202762" w:rsidP="00755C0D">
            <w:pPr>
              <w:rPr>
                <w:rFonts w:eastAsia="宋体" w:cs="Times New Roman"/>
                <w:sz w:val="24"/>
                <w:szCs w:val="24"/>
              </w:rPr>
            </w:pPr>
            <w:r>
              <w:rPr>
                <w:rFonts w:hint="eastAsia"/>
                <w:sz w:val="24"/>
                <w:szCs w:val="24"/>
              </w:rPr>
              <w:t>表面等</w:t>
            </w:r>
            <w:proofErr w:type="gramStart"/>
            <w:r>
              <w:rPr>
                <w:rFonts w:hint="eastAsia"/>
                <w:sz w:val="24"/>
                <w:szCs w:val="24"/>
              </w:rPr>
              <w:t>离</w:t>
            </w:r>
            <w:r w:rsidR="00670CC4">
              <w:rPr>
                <w:rFonts w:hint="eastAsia"/>
                <w:sz w:val="24"/>
                <w:szCs w:val="24"/>
              </w:rPr>
              <w:t>激元</w:t>
            </w:r>
            <w:proofErr w:type="gramEnd"/>
          </w:p>
        </w:tc>
        <w:tc>
          <w:tcPr>
            <w:tcW w:w="4824" w:type="dxa"/>
            <w:shd w:val="clear" w:color="auto" w:fill="auto"/>
            <w:vAlign w:val="center"/>
          </w:tcPr>
          <w:p w14:paraId="3D7FA02C" w14:textId="429B961C" w:rsidR="00D93D17" w:rsidRPr="0000216B" w:rsidRDefault="00D93D17" w:rsidP="00755C0D">
            <w:pPr>
              <w:jc w:val="left"/>
              <w:rPr>
                <w:rFonts w:eastAsia="宋体" w:cs="Times New Roman"/>
                <w:sz w:val="24"/>
                <w:szCs w:val="24"/>
              </w:rPr>
            </w:pPr>
            <w:r w:rsidRPr="0000216B">
              <w:rPr>
                <w:rFonts w:eastAsia="宋体" w:cs="Times New Roman" w:hint="eastAsia"/>
                <w:sz w:val="24"/>
                <w:szCs w:val="24"/>
              </w:rPr>
              <w:t xml:space="preserve">Surface Plasmon </w:t>
            </w:r>
            <w:proofErr w:type="spellStart"/>
            <w:r>
              <w:rPr>
                <w:rFonts w:eastAsia="宋体" w:cs="Times New Roman"/>
                <w:sz w:val="24"/>
                <w:szCs w:val="24"/>
              </w:rPr>
              <w:t>P</w:t>
            </w:r>
            <w:r w:rsidRPr="0000216B">
              <w:rPr>
                <w:rFonts w:eastAsia="宋体" w:cs="Times New Roman" w:hint="eastAsia"/>
                <w:sz w:val="24"/>
                <w:szCs w:val="24"/>
              </w:rPr>
              <w:t>olaritons</w:t>
            </w:r>
            <w:proofErr w:type="spellEnd"/>
          </w:p>
        </w:tc>
      </w:tr>
      <w:tr w:rsidR="00912AB2" w14:paraId="016CB7DF" w14:textId="77777777" w:rsidTr="000F4B6A">
        <w:trPr>
          <w:trHeight w:val="533"/>
        </w:trPr>
        <w:tc>
          <w:tcPr>
            <w:tcW w:w="1175" w:type="dxa"/>
            <w:shd w:val="clear" w:color="auto" w:fill="auto"/>
            <w:vAlign w:val="center"/>
          </w:tcPr>
          <w:p w14:paraId="02AEA7FF" w14:textId="6D769435" w:rsidR="00912AB2" w:rsidRDefault="00912AB2" w:rsidP="00912AB2">
            <w:pPr>
              <w:rPr>
                <w:rFonts w:cs="Times New Roman"/>
                <w:sz w:val="24"/>
                <w:szCs w:val="24"/>
              </w:rPr>
            </w:pPr>
            <w:r w:rsidRPr="00D22B88">
              <w:rPr>
                <w:rFonts w:hint="eastAsia"/>
                <w:noProof/>
                <w:sz w:val="24"/>
                <w:szCs w:val="24"/>
              </w:rPr>
              <w:t>PMC</w:t>
            </w:r>
          </w:p>
        </w:tc>
        <w:tc>
          <w:tcPr>
            <w:tcW w:w="2789" w:type="dxa"/>
            <w:shd w:val="clear" w:color="auto" w:fill="auto"/>
            <w:vAlign w:val="center"/>
          </w:tcPr>
          <w:p w14:paraId="016FA35A" w14:textId="4B5E12A7" w:rsidR="00912AB2" w:rsidRDefault="004C3B84" w:rsidP="00912AB2">
            <w:pPr>
              <w:rPr>
                <w:sz w:val="24"/>
                <w:szCs w:val="24"/>
              </w:rPr>
            </w:pPr>
            <w:r>
              <w:rPr>
                <w:rFonts w:hint="eastAsia"/>
                <w:sz w:val="24"/>
                <w:szCs w:val="24"/>
              </w:rPr>
              <w:t>表面等</w:t>
            </w:r>
            <w:proofErr w:type="gramStart"/>
            <w:r>
              <w:rPr>
                <w:rFonts w:hint="eastAsia"/>
                <w:sz w:val="24"/>
                <w:szCs w:val="24"/>
              </w:rPr>
              <w:t>离激元</w:t>
            </w:r>
            <w:r w:rsidR="00912AB2" w:rsidRPr="00D22B88">
              <w:rPr>
                <w:rFonts w:hint="eastAsia"/>
                <w:noProof/>
                <w:sz w:val="24"/>
                <w:szCs w:val="24"/>
              </w:rPr>
              <w:t>模式转换器</w:t>
            </w:r>
            <w:proofErr w:type="gramEnd"/>
            <w:r w:rsidR="00912AB2">
              <w:rPr>
                <w:rFonts w:hint="eastAsia"/>
                <w:noProof/>
                <w:sz w:val="24"/>
                <w:szCs w:val="24"/>
              </w:rPr>
              <w:t>/</w:t>
            </w:r>
            <w:r w:rsidR="00912AB2">
              <w:rPr>
                <w:rFonts w:hint="eastAsia"/>
                <w:noProof/>
                <w:sz w:val="24"/>
                <w:szCs w:val="24"/>
              </w:rPr>
              <w:t>耦合器</w:t>
            </w:r>
          </w:p>
        </w:tc>
        <w:tc>
          <w:tcPr>
            <w:tcW w:w="4824" w:type="dxa"/>
            <w:shd w:val="clear" w:color="auto" w:fill="auto"/>
            <w:vAlign w:val="center"/>
          </w:tcPr>
          <w:p w14:paraId="32DA72A3" w14:textId="72E48907" w:rsidR="00912AB2" w:rsidRPr="0000216B" w:rsidRDefault="00912AB2" w:rsidP="00912AB2">
            <w:pPr>
              <w:jc w:val="left"/>
              <w:rPr>
                <w:rFonts w:eastAsia="宋体" w:cs="Times New Roman"/>
                <w:sz w:val="24"/>
                <w:szCs w:val="24"/>
              </w:rPr>
            </w:pPr>
            <w:r>
              <w:rPr>
                <w:noProof/>
                <w:sz w:val="24"/>
                <w:szCs w:val="24"/>
              </w:rPr>
              <w:t>P</w:t>
            </w:r>
            <w:r w:rsidRPr="00D22B88">
              <w:rPr>
                <w:noProof/>
                <w:sz w:val="24"/>
                <w:szCs w:val="24"/>
              </w:rPr>
              <w:t xml:space="preserve">lasmonic </w:t>
            </w:r>
            <w:r>
              <w:rPr>
                <w:noProof/>
                <w:sz w:val="24"/>
                <w:szCs w:val="24"/>
              </w:rPr>
              <w:t>M</w:t>
            </w:r>
            <w:r w:rsidRPr="00D22B88">
              <w:rPr>
                <w:noProof/>
                <w:sz w:val="24"/>
                <w:szCs w:val="24"/>
              </w:rPr>
              <w:t xml:space="preserve">ode </w:t>
            </w:r>
            <w:r>
              <w:rPr>
                <w:noProof/>
                <w:sz w:val="24"/>
                <w:szCs w:val="24"/>
              </w:rPr>
              <w:t>C</w:t>
            </w:r>
            <w:r w:rsidRPr="00D22B88">
              <w:rPr>
                <w:noProof/>
                <w:sz w:val="24"/>
                <w:szCs w:val="24"/>
              </w:rPr>
              <w:t>onverter</w:t>
            </w:r>
          </w:p>
        </w:tc>
      </w:tr>
      <w:tr w:rsidR="00C40CB0" w14:paraId="01A67796" w14:textId="77777777" w:rsidTr="00A16E82">
        <w:trPr>
          <w:trHeight w:val="285"/>
        </w:trPr>
        <w:tc>
          <w:tcPr>
            <w:tcW w:w="1175" w:type="dxa"/>
            <w:shd w:val="clear" w:color="auto" w:fill="auto"/>
            <w:vAlign w:val="center"/>
          </w:tcPr>
          <w:p w14:paraId="01B6554F" w14:textId="4C49C2D9" w:rsidR="00C40CB0" w:rsidRDefault="00C40CB0" w:rsidP="00912AB2">
            <w:pPr>
              <w:rPr>
                <w:noProof/>
                <w:sz w:val="24"/>
                <w:szCs w:val="24"/>
              </w:rPr>
            </w:pPr>
            <w:r w:rsidRPr="00C40CB0">
              <w:rPr>
                <w:noProof/>
                <w:sz w:val="24"/>
                <w:szCs w:val="24"/>
              </w:rPr>
              <w:t>P</w:t>
            </w:r>
            <w:r w:rsidR="00CE0EFB">
              <w:rPr>
                <w:noProof/>
                <w:sz w:val="24"/>
                <w:szCs w:val="24"/>
              </w:rPr>
              <w:t>P</w:t>
            </w:r>
            <w:r w:rsidRPr="00C40CB0">
              <w:rPr>
                <w:noProof/>
                <w:sz w:val="24"/>
                <w:szCs w:val="24"/>
              </w:rPr>
              <w:t>S</w:t>
            </w:r>
          </w:p>
        </w:tc>
        <w:tc>
          <w:tcPr>
            <w:tcW w:w="2789" w:type="dxa"/>
            <w:shd w:val="clear" w:color="auto" w:fill="auto"/>
            <w:vAlign w:val="center"/>
          </w:tcPr>
          <w:p w14:paraId="4AF3682D" w14:textId="19E94165" w:rsidR="00C40CB0" w:rsidRDefault="00CE0EFB" w:rsidP="00912AB2">
            <w:pPr>
              <w:rPr>
                <w:noProof/>
                <w:sz w:val="24"/>
                <w:szCs w:val="24"/>
              </w:rPr>
            </w:pPr>
            <w:r w:rsidRPr="00CE0EFB">
              <w:rPr>
                <w:sz w:val="24"/>
                <w:szCs w:val="24"/>
              </w:rPr>
              <w:t>表面等</w:t>
            </w:r>
            <w:proofErr w:type="gramStart"/>
            <w:r w:rsidRPr="00CE0EFB">
              <w:rPr>
                <w:sz w:val="24"/>
                <w:szCs w:val="24"/>
              </w:rPr>
              <w:t>离激元</w:t>
            </w:r>
            <w:r w:rsidR="00C40CB0" w:rsidRPr="00C40CB0">
              <w:rPr>
                <w:rFonts w:hint="eastAsia"/>
                <w:sz w:val="24"/>
                <w:szCs w:val="24"/>
              </w:rPr>
              <w:t>功率</w:t>
            </w:r>
            <w:proofErr w:type="gramEnd"/>
            <w:r w:rsidR="00C40CB0" w:rsidRPr="00C40CB0">
              <w:rPr>
                <w:rFonts w:hint="eastAsia"/>
                <w:noProof/>
                <w:sz w:val="24"/>
                <w:szCs w:val="24"/>
              </w:rPr>
              <w:t>分束器</w:t>
            </w:r>
          </w:p>
        </w:tc>
        <w:tc>
          <w:tcPr>
            <w:tcW w:w="4824" w:type="dxa"/>
            <w:shd w:val="clear" w:color="auto" w:fill="auto"/>
            <w:vAlign w:val="center"/>
          </w:tcPr>
          <w:p w14:paraId="76F07431" w14:textId="72F76BE3" w:rsidR="00C40CB0" w:rsidRPr="00A14D28" w:rsidRDefault="003349CD" w:rsidP="00912AB2">
            <w:pPr>
              <w:jc w:val="left"/>
              <w:rPr>
                <w:noProof/>
                <w:sz w:val="24"/>
                <w:szCs w:val="24"/>
              </w:rPr>
            </w:pPr>
            <w:r>
              <w:rPr>
                <w:noProof/>
                <w:sz w:val="24"/>
                <w:szCs w:val="24"/>
              </w:rPr>
              <w:t>Plasmonic</w:t>
            </w:r>
            <w:r w:rsidR="00CE0EFB">
              <w:rPr>
                <w:noProof/>
                <w:sz w:val="24"/>
                <w:szCs w:val="24"/>
              </w:rPr>
              <w:t xml:space="preserve"> </w:t>
            </w:r>
            <w:r w:rsidR="00C40CB0">
              <w:rPr>
                <w:noProof/>
                <w:sz w:val="24"/>
                <w:szCs w:val="24"/>
              </w:rPr>
              <w:t>Power S</w:t>
            </w:r>
            <w:r w:rsidR="00C40CB0" w:rsidRPr="00C40CB0">
              <w:rPr>
                <w:noProof/>
                <w:sz w:val="24"/>
                <w:szCs w:val="24"/>
              </w:rPr>
              <w:t>plitter</w:t>
            </w:r>
          </w:p>
        </w:tc>
      </w:tr>
      <w:tr w:rsidR="00C40CB0" w14:paraId="26DCFC92" w14:textId="77777777" w:rsidTr="00A16E82">
        <w:trPr>
          <w:trHeight w:val="285"/>
        </w:trPr>
        <w:tc>
          <w:tcPr>
            <w:tcW w:w="1175" w:type="dxa"/>
            <w:shd w:val="clear" w:color="auto" w:fill="auto"/>
            <w:vAlign w:val="center"/>
          </w:tcPr>
          <w:p w14:paraId="5802B6B2" w14:textId="63DA42FE" w:rsidR="00C40CB0" w:rsidRDefault="00C40CB0" w:rsidP="00C40CB0">
            <w:pPr>
              <w:rPr>
                <w:noProof/>
                <w:sz w:val="24"/>
                <w:szCs w:val="24"/>
              </w:rPr>
            </w:pPr>
            <w:r>
              <w:rPr>
                <w:noProof/>
                <w:sz w:val="24"/>
                <w:szCs w:val="24"/>
              </w:rPr>
              <w:t>SCM</w:t>
            </w:r>
          </w:p>
        </w:tc>
        <w:tc>
          <w:tcPr>
            <w:tcW w:w="2789" w:type="dxa"/>
            <w:shd w:val="clear" w:color="auto" w:fill="auto"/>
            <w:vAlign w:val="center"/>
          </w:tcPr>
          <w:p w14:paraId="7B27B416" w14:textId="474900E3" w:rsidR="00C40CB0" w:rsidRDefault="00C40CB0" w:rsidP="00C40CB0">
            <w:pPr>
              <w:rPr>
                <w:noProof/>
                <w:sz w:val="24"/>
                <w:szCs w:val="24"/>
              </w:rPr>
            </w:pPr>
            <w:r w:rsidRPr="00CA15E4">
              <w:rPr>
                <w:rFonts w:hint="eastAsia"/>
                <w:noProof/>
                <w:sz w:val="24"/>
                <w:szCs w:val="24"/>
              </w:rPr>
              <w:t>硅基编码超材料</w:t>
            </w:r>
          </w:p>
        </w:tc>
        <w:tc>
          <w:tcPr>
            <w:tcW w:w="4824" w:type="dxa"/>
            <w:shd w:val="clear" w:color="auto" w:fill="auto"/>
            <w:vAlign w:val="center"/>
          </w:tcPr>
          <w:p w14:paraId="3D349FA3" w14:textId="56B3CC8B" w:rsidR="00C40CB0" w:rsidRPr="00A14D28" w:rsidRDefault="00C40CB0" w:rsidP="00C40CB0">
            <w:pPr>
              <w:jc w:val="left"/>
              <w:rPr>
                <w:noProof/>
                <w:sz w:val="24"/>
                <w:szCs w:val="24"/>
              </w:rPr>
            </w:pPr>
            <w:r>
              <w:rPr>
                <w:noProof/>
                <w:sz w:val="24"/>
                <w:szCs w:val="24"/>
              </w:rPr>
              <w:t>S</w:t>
            </w:r>
            <w:r w:rsidRPr="00D118CE">
              <w:rPr>
                <w:noProof/>
                <w:sz w:val="24"/>
                <w:szCs w:val="24"/>
              </w:rPr>
              <w:t xml:space="preserve">ilicon-based </w:t>
            </w:r>
            <w:r>
              <w:rPr>
                <w:noProof/>
                <w:sz w:val="24"/>
                <w:szCs w:val="24"/>
              </w:rPr>
              <w:t>C</w:t>
            </w:r>
            <w:r w:rsidRPr="00D118CE">
              <w:rPr>
                <w:noProof/>
                <w:sz w:val="24"/>
                <w:szCs w:val="24"/>
              </w:rPr>
              <w:t xml:space="preserve">oding </w:t>
            </w:r>
            <w:r>
              <w:rPr>
                <w:noProof/>
                <w:sz w:val="24"/>
                <w:szCs w:val="24"/>
              </w:rPr>
              <w:t>M</w:t>
            </w:r>
            <w:r w:rsidRPr="00D118CE">
              <w:rPr>
                <w:noProof/>
                <w:sz w:val="24"/>
                <w:szCs w:val="24"/>
              </w:rPr>
              <w:t>etamaterials</w:t>
            </w:r>
          </w:p>
        </w:tc>
      </w:tr>
      <w:tr w:rsidR="00A16E82" w14:paraId="3042271E" w14:textId="77777777" w:rsidTr="00A16E82">
        <w:trPr>
          <w:trHeight w:val="285"/>
        </w:trPr>
        <w:tc>
          <w:tcPr>
            <w:tcW w:w="1175" w:type="dxa"/>
            <w:shd w:val="clear" w:color="auto" w:fill="auto"/>
            <w:vAlign w:val="center"/>
          </w:tcPr>
          <w:p w14:paraId="12DCAB32" w14:textId="33E25C9F" w:rsidR="00A16E82" w:rsidRDefault="00A16E82" w:rsidP="00A16E82">
            <w:pPr>
              <w:rPr>
                <w:noProof/>
                <w:sz w:val="24"/>
                <w:szCs w:val="24"/>
              </w:rPr>
            </w:pPr>
            <w:r>
              <w:rPr>
                <w:rFonts w:hint="eastAsia"/>
                <w:noProof/>
                <w:sz w:val="24"/>
                <w:szCs w:val="24"/>
              </w:rPr>
              <w:t>A</w:t>
            </w:r>
            <w:r>
              <w:rPr>
                <w:noProof/>
                <w:sz w:val="24"/>
                <w:szCs w:val="24"/>
              </w:rPr>
              <w:t>VM</w:t>
            </w:r>
          </w:p>
        </w:tc>
        <w:tc>
          <w:tcPr>
            <w:tcW w:w="2789" w:type="dxa"/>
            <w:shd w:val="clear" w:color="auto" w:fill="auto"/>
            <w:vAlign w:val="center"/>
          </w:tcPr>
          <w:p w14:paraId="36A06013" w14:textId="0E081688" w:rsidR="00A16E82" w:rsidRDefault="00A16E82" w:rsidP="00A16E82">
            <w:pPr>
              <w:rPr>
                <w:noProof/>
                <w:sz w:val="24"/>
                <w:szCs w:val="24"/>
              </w:rPr>
            </w:pPr>
            <w:r w:rsidRPr="00FF4445">
              <w:rPr>
                <w:rFonts w:hint="eastAsia"/>
                <w:noProof/>
                <w:sz w:val="24"/>
                <w:szCs w:val="24"/>
              </w:rPr>
              <w:t>伴随变量法</w:t>
            </w:r>
          </w:p>
        </w:tc>
        <w:tc>
          <w:tcPr>
            <w:tcW w:w="4824" w:type="dxa"/>
            <w:shd w:val="clear" w:color="auto" w:fill="auto"/>
            <w:vAlign w:val="center"/>
          </w:tcPr>
          <w:p w14:paraId="41929A9C" w14:textId="67551FEB" w:rsidR="00A16E82" w:rsidRPr="00A14D28" w:rsidRDefault="00A16E82" w:rsidP="00A16E82">
            <w:pPr>
              <w:jc w:val="left"/>
              <w:rPr>
                <w:noProof/>
                <w:sz w:val="24"/>
                <w:szCs w:val="24"/>
              </w:rPr>
            </w:pPr>
            <w:r w:rsidRPr="00737513">
              <w:rPr>
                <w:noProof/>
                <w:sz w:val="24"/>
                <w:szCs w:val="24"/>
              </w:rPr>
              <w:t xml:space="preserve">Adjoint </w:t>
            </w:r>
            <w:r>
              <w:rPr>
                <w:noProof/>
                <w:sz w:val="24"/>
                <w:szCs w:val="24"/>
              </w:rPr>
              <w:t>V</w:t>
            </w:r>
            <w:r w:rsidRPr="00737513">
              <w:rPr>
                <w:noProof/>
                <w:sz w:val="24"/>
                <w:szCs w:val="24"/>
              </w:rPr>
              <w:t xml:space="preserve">ariable </w:t>
            </w:r>
            <w:r>
              <w:rPr>
                <w:noProof/>
                <w:sz w:val="24"/>
                <w:szCs w:val="24"/>
              </w:rPr>
              <w:t>M</w:t>
            </w:r>
            <w:r w:rsidRPr="00737513">
              <w:rPr>
                <w:noProof/>
                <w:sz w:val="24"/>
                <w:szCs w:val="24"/>
              </w:rPr>
              <w:t>ethod</w:t>
            </w:r>
          </w:p>
        </w:tc>
      </w:tr>
      <w:tr w:rsidR="00A16E82" w14:paraId="5D1D9A9E" w14:textId="77777777" w:rsidTr="00A16E82">
        <w:trPr>
          <w:trHeight w:val="285"/>
        </w:trPr>
        <w:tc>
          <w:tcPr>
            <w:tcW w:w="1175" w:type="dxa"/>
            <w:shd w:val="clear" w:color="auto" w:fill="auto"/>
            <w:vAlign w:val="center"/>
          </w:tcPr>
          <w:p w14:paraId="6E85EABD" w14:textId="47B66345" w:rsidR="00A16E82" w:rsidRDefault="00A16E82" w:rsidP="00A16E82">
            <w:pPr>
              <w:rPr>
                <w:noProof/>
                <w:sz w:val="24"/>
                <w:szCs w:val="24"/>
              </w:rPr>
            </w:pPr>
            <w:r>
              <w:rPr>
                <w:rFonts w:hint="eastAsia"/>
                <w:noProof/>
                <w:sz w:val="24"/>
                <w:szCs w:val="24"/>
              </w:rPr>
              <w:t>FDTD</w:t>
            </w:r>
          </w:p>
        </w:tc>
        <w:tc>
          <w:tcPr>
            <w:tcW w:w="2789" w:type="dxa"/>
            <w:shd w:val="clear" w:color="auto" w:fill="auto"/>
            <w:vAlign w:val="center"/>
          </w:tcPr>
          <w:p w14:paraId="228B5697" w14:textId="3B0B334C" w:rsidR="00A16E82" w:rsidRDefault="00A16E82" w:rsidP="00A16E82">
            <w:pPr>
              <w:rPr>
                <w:noProof/>
                <w:sz w:val="24"/>
                <w:szCs w:val="24"/>
              </w:rPr>
            </w:pPr>
            <w:r w:rsidRPr="00755C0D">
              <w:rPr>
                <w:rFonts w:hint="eastAsia"/>
                <w:sz w:val="24"/>
                <w:szCs w:val="24"/>
              </w:rPr>
              <w:t>时域有限差分</w:t>
            </w:r>
          </w:p>
        </w:tc>
        <w:tc>
          <w:tcPr>
            <w:tcW w:w="4824" w:type="dxa"/>
            <w:shd w:val="clear" w:color="auto" w:fill="auto"/>
            <w:vAlign w:val="center"/>
          </w:tcPr>
          <w:p w14:paraId="56859122" w14:textId="37BBAD4C" w:rsidR="00A16E82" w:rsidRPr="00A14D28" w:rsidRDefault="00A16E82" w:rsidP="00A16E82">
            <w:pPr>
              <w:jc w:val="left"/>
              <w:rPr>
                <w:noProof/>
                <w:sz w:val="24"/>
                <w:szCs w:val="24"/>
              </w:rPr>
            </w:pPr>
            <w:r w:rsidRPr="00A425F6">
              <w:rPr>
                <w:noProof/>
                <w:sz w:val="24"/>
                <w:szCs w:val="24"/>
              </w:rPr>
              <w:t xml:space="preserve">Finite </w:t>
            </w:r>
            <w:r w:rsidRPr="00A425F6">
              <w:rPr>
                <w:rFonts w:hint="eastAsia"/>
                <w:noProof/>
                <w:sz w:val="24"/>
                <w:szCs w:val="24"/>
              </w:rPr>
              <w:t>D</w:t>
            </w:r>
            <w:r w:rsidRPr="00A425F6">
              <w:rPr>
                <w:noProof/>
                <w:sz w:val="24"/>
                <w:szCs w:val="24"/>
              </w:rPr>
              <w:t xml:space="preserve">ifference </w:t>
            </w:r>
            <w:r w:rsidRPr="00A425F6">
              <w:rPr>
                <w:rFonts w:hint="eastAsia"/>
                <w:noProof/>
                <w:sz w:val="24"/>
                <w:szCs w:val="24"/>
              </w:rPr>
              <w:t>T</w:t>
            </w:r>
            <w:r w:rsidRPr="00A425F6">
              <w:rPr>
                <w:noProof/>
                <w:sz w:val="24"/>
                <w:szCs w:val="24"/>
              </w:rPr>
              <w:t xml:space="preserve">ime </w:t>
            </w:r>
            <w:r w:rsidRPr="00A425F6">
              <w:rPr>
                <w:rFonts w:hint="eastAsia"/>
                <w:noProof/>
                <w:sz w:val="24"/>
                <w:szCs w:val="24"/>
              </w:rPr>
              <w:t>D</w:t>
            </w:r>
            <w:r w:rsidRPr="00A425F6">
              <w:rPr>
                <w:noProof/>
                <w:sz w:val="24"/>
                <w:szCs w:val="24"/>
              </w:rPr>
              <w:t>omain</w:t>
            </w:r>
          </w:p>
        </w:tc>
      </w:tr>
      <w:tr w:rsidR="00A16E82" w14:paraId="699634B3" w14:textId="77777777" w:rsidTr="00A16E82">
        <w:trPr>
          <w:trHeight w:val="285"/>
        </w:trPr>
        <w:tc>
          <w:tcPr>
            <w:tcW w:w="1175" w:type="dxa"/>
            <w:shd w:val="clear" w:color="auto" w:fill="auto"/>
            <w:vAlign w:val="center"/>
          </w:tcPr>
          <w:p w14:paraId="497ED9B3" w14:textId="22482D90" w:rsidR="00A16E82" w:rsidRDefault="00A16E82" w:rsidP="00A16E82">
            <w:pPr>
              <w:rPr>
                <w:rFonts w:cs="Times New Roman"/>
                <w:sz w:val="24"/>
                <w:szCs w:val="24"/>
              </w:rPr>
            </w:pPr>
            <w:r>
              <w:rPr>
                <w:rFonts w:hint="eastAsia"/>
                <w:noProof/>
                <w:sz w:val="24"/>
                <w:szCs w:val="24"/>
              </w:rPr>
              <w:t>G</w:t>
            </w:r>
            <w:r>
              <w:rPr>
                <w:noProof/>
                <w:sz w:val="24"/>
                <w:szCs w:val="24"/>
              </w:rPr>
              <w:t>A</w:t>
            </w:r>
          </w:p>
        </w:tc>
        <w:tc>
          <w:tcPr>
            <w:tcW w:w="2789" w:type="dxa"/>
            <w:shd w:val="clear" w:color="auto" w:fill="auto"/>
            <w:vAlign w:val="center"/>
          </w:tcPr>
          <w:p w14:paraId="2272726F" w14:textId="4608B53E" w:rsidR="00A16E82" w:rsidRPr="00670CC4" w:rsidRDefault="00A16E82" w:rsidP="00A16E82">
            <w:pPr>
              <w:rPr>
                <w:sz w:val="24"/>
                <w:szCs w:val="24"/>
              </w:rPr>
            </w:pPr>
            <w:r>
              <w:rPr>
                <w:rFonts w:hint="eastAsia"/>
                <w:noProof/>
                <w:sz w:val="24"/>
                <w:szCs w:val="24"/>
              </w:rPr>
              <w:t>遗传</w:t>
            </w:r>
            <w:r>
              <w:rPr>
                <w:noProof/>
                <w:sz w:val="24"/>
                <w:szCs w:val="24"/>
              </w:rPr>
              <w:t>算法</w:t>
            </w:r>
          </w:p>
        </w:tc>
        <w:tc>
          <w:tcPr>
            <w:tcW w:w="4824" w:type="dxa"/>
            <w:shd w:val="clear" w:color="auto" w:fill="auto"/>
            <w:vAlign w:val="center"/>
          </w:tcPr>
          <w:p w14:paraId="1B9CCDF7" w14:textId="571DF3BF" w:rsidR="00A16E82" w:rsidRDefault="00A16E82" w:rsidP="00A16E82">
            <w:pPr>
              <w:jc w:val="left"/>
              <w:rPr>
                <w:rFonts w:eastAsia="宋体" w:cs="Times New Roman"/>
                <w:sz w:val="24"/>
                <w:szCs w:val="24"/>
              </w:rPr>
            </w:pPr>
            <w:r w:rsidRPr="00A14D28">
              <w:rPr>
                <w:rFonts w:hint="eastAsia"/>
                <w:noProof/>
                <w:sz w:val="24"/>
                <w:szCs w:val="24"/>
              </w:rPr>
              <w:t>Genetic Algorithm</w:t>
            </w:r>
          </w:p>
        </w:tc>
      </w:tr>
      <w:tr w:rsidR="00A16E82" w14:paraId="49C2A4A0" w14:textId="77777777" w:rsidTr="00A16E82">
        <w:trPr>
          <w:trHeight w:val="285"/>
        </w:trPr>
        <w:tc>
          <w:tcPr>
            <w:tcW w:w="1175" w:type="dxa"/>
            <w:shd w:val="clear" w:color="auto" w:fill="auto"/>
            <w:vAlign w:val="center"/>
          </w:tcPr>
          <w:p w14:paraId="5F2BE1A1" w14:textId="13C46F1E" w:rsidR="00A16E82" w:rsidRDefault="00A16E82" w:rsidP="00A16E82">
            <w:pPr>
              <w:rPr>
                <w:noProof/>
                <w:sz w:val="24"/>
                <w:szCs w:val="24"/>
              </w:rPr>
            </w:pPr>
            <w:r w:rsidRPr="00AA420B">
              <w:rPr>
                <w:noProof/>
                <w:sz w:val="24"/>
                <w:szCs w:val="24"/>
              </w:rPr>
              <w:t>PSO</w:t>
            </w:r>
          </w:p>
        </w:tc>
        <w:tc>
          <w:tcPr>
            <w:tcW w:w="2789" w:type="dxa"/>
            <w:shd w:val="clear" w:color="auto" w:fill="auto"/>
            <w:vAlign w:val="center"/>
          </w:tcPr>
          <w:p w14:paraId="317BD90C" w14:textId="327BAF9E" w:rsidR="00A16E82" w:rsidRPr="00755C0D" w:rsidRDefault="00A16E82" w:rsidP="00A16E82">
            <w:pPr>
              <w:rPr>
                <w:sz w:val="24"/>
                <w:szCs w:val="24"/>
              </w:rPr>
            </w:pPr>
            <w:r w:rsidRPr="00AA420B">
              <w:rPr>
                <w:rFonts w:hint="eastAsia"/>
                <w:sz w:val="24"/>
                <w:szCs w:val="24"/>
              </w:rPr>
              <w:t>粒子群算法</w:t>
            </w:r>
          </w:p>
        </w:tc>
        <w:tc>
          <w:tcPr>
            <w:tcW w:w="4824" w:type="dxa"/>
            <w:shd w:val="clear" w:color="auto" w:fill="auto"/>
            <w:vAlign w:val="center"/>
          </w:tcPr>
          <w:p w14:paraId="774268FD" w14:textId="07A2D9BB" w:rsidR="00A16E82" w:rsidRPr="00A425F6" w:rsidRDefault="00A16E82" w:rsidP="00A16E82">
            <w:pPr>
              <w:jc w:val="left"/>
              <w:rPr>
                <w:noProof/>
                <w:sz w:val="24"/>
                <w:szCs w:val="24"/>
              </w:rPr>
            </w:pPr>
            <w:r w:rsidRPr="00AA420B">
              <w:rPr>
                <w:noProof/>
                <w:sz w:val="24"/>
                <w:szCs w:val="24"/>
              </w:rPr>
              <w:t>Particle Swarm Optimization</w:t>
            </w:r>
          </w:p>
        </w:tc>
      </w:tr>
      <w:tr w:rsidR="00A16E82" w14:paraId="411F02F7" w14:textId="77777777" w:rsidTr="00A16E82">
        <w:trPr>
          <w:trHeight w:val="285"/>
        </w:trPr>
        <w:tc>
          <w:tcPr>
            <w:tcW w:w="1175" w:type="dxa"/>
            <w:shd w:val="clear" w:color="auto" w:fill="auto"/>
            <w:vAlign w:val="center"/>
          </w:tcPr>
          <w:p w14:paraId="48CAFA5B" w14:textId="542EA3F0" w:rsidR="00A16E82" w:rsidRDefault="00A16E82" w:rsidP="00A16E82">
            <w:pPr>
              <w:rPr>
                <w:rFonts w:cs="Times New Roman"/>
                <w:sz w:val="24"/>
                <w:szCs w:val="24"/>
              </w:rPr>
            </w:pPr>
            <w:r>
              <w:rPr>
                <w:rFonts w:hint="eastAsia"/>
                <w:noProof/>
                <w:sz w:val="24"/>
                <w:szCs w:val="24"/>
              </w:rPr>
              <w:t>B</w:t>
            </w:r>
            <w:r w:rsidRPr="00B70E07">
              <w:rPr>
                <w:rFonts w:hint="eastAsia"/>
                <w:noProof/>
                <w:sz w:val="24"/>
                <w:szCs w:val="24"/>
              </w:rPr>
              <w:t>PSO</w:t>
            </w:r>
          </w:p>
        </w:tc>
        <w:tc>
          <w:tcPr>
            <w:tcW w:w="2789" w:type="dxa"/>
            <w:shd w:val="clear" w:color="auto" w:fill="auto"/>
            <w:vAlign w:val="center"/>
          </w:tcPr>
          <w:p w14:paraId="2DF35618" w14:textId="1C541272" w:rsidR="00A16E82" w:rsidRPr="00755C0D" w:rsidRDefault="00A16E82" w:rsidP="00A16E82">
            <w:pPr>
              <w:rPr>
                <w:sz w:val="24"/>
                <w:szCs w:val="24"/>
              </w:rPr>
            </w:pPr>
            <w:r>
              <w:rPr>
                <w:rFonts w:hint="eastAsia"/>
                <w:noProof/>
                <w:sz w:val="24"/>
                <w:szCs w:val="24"/>
              </w:rPr>
              <w:t>离散</w:t>
            </w:r>
            <w:r>
              <w:rPr>
                <w:noProof/>
                <w:sz w:val="24"/>
                <w:szCs w:val="24"/>
              </w:rPr>
              <w:t>粒子群算法</w:t>
            </w:r>
          </w:p>
        </w:tc>
        <w:tc>
          <w:tcPr>
            <w:tcW w:w="4824" w:type="dxa"/>
            <w:shd w:val="clear" w:color="auto" w:fill="auto"/>
            <w:vAlign w:val="center"/>
          </w:tcPr>
          <w:p w14:paraId="6B3A92CF" w14:textId="6054543D" w:rsidR="00A16E82" w:rsidRPr="00755C0D" w:rsidRDefault="00A16E82" w:rsidP="00A16E82">
            <w:pPr>
              <w:jc w:val="left"/>
              <w:rPr>
                <w:rFonts w:eastAsia="宋体" w:cs="Times New Roman"/>
                <w:sz w:val="24"/>
                <w:szCs w:val="24"/>
              </w:rPr>
            </w:pPr>
            <w:r>
              <w:rPr>
                <w:rFonts w:hint="eastAsia"/>
                <w:noProof/>
                <w:sz w:val="24"/>
                <w:szCs w:val="24"/>
              </w:rPr>
              <w:t>B</w:t>
            </w:r>
            <w:r>
              <w:rPr>
                <w:noProof/>
                <w:sz w:val="24"/>
                <w:szCs w:val="24"/>
              </w:rPr>
              <w:t xml:space="preserve">inary </w:t>
            </w:r>
            <w:r w:rsidRPr="00B70E07">
              <w:rPr>
                <w:rFonts w:hint="eastAsia"/>
                <w:noProof/>
                <w:sz w:val="24"/>
                <w:szCs w:val="24"/>
              </w:rPr>
              <w:t>Particle</w:t>
            </w:r>
            <w:r>
              <w:rPr>
                <w:noProof/>
                <w:sz w:val="24"/>
                <w:szCs w:val="24"/>
              </w:rPr>
              <w:t xml:space="preserve"> </w:t>
            </w:r>
            <w:r w:rsidRPr="00B70E07">
              <w:rPr>
                <w:rFonts w:hint="eastAsia"/>
                <w:noProof/>
                <w:sz w:val="24"/>
                <w:szCs w:val="24"/>
              </w:rPr>
              <w:t>Swarm</w:t>
            </w:r>
            <w:r>
              <w:rPr>
                <w:noProof/>
                <w:sz w:val="24"/>
                <w:szCs w:val="24"/>
              </w:rPr>
              <w:t xml:space="preserve"> </w:t>
            </w:r>
            <w:r w:rsidRPr="00B70E07">
              <w:rPr>
                <w:rFonts w:hint="eastAsia"/>
                <w:noProof/>
                <w:sz w:val="24"/>
                <w:szCs w:val="24"/>
              </w:rPr>
              <w:t>Optimization</w:t>
            </w:r>
          </w:p>
        </w:tc>
      </w:tr>
      <w:tr w:rsidR="00A16E82" w14:paraId="605B9958" w14:textId="77777777" w:rsidTr="00A16E82">
        <w:trPr>
          <w:trHeight w:val="285"/>
        </w:trPr>
        <w:tc>
          <w:tcPr>
            <w:tcW w:w="1175" w:type="dxa"/>
            <w:shd w:val="clear" w:color="auto" w:fill="auto"/>
            <w:vAlign w:val="center"/>
          </w:tcPr>
          <w:p w14:paraId="2CAB53D5" w14:textId="415BB40D" w:rsidR="00A16E82" w:rsidRPr="00283497" w:rsidRDefault="00A16E82" w:rsidP="00A16E82">
            <w:pPr>
              <w:rPr>
                <w:noProof/>
                <w:sz w:val="24"/>
                <w:szCs w:val="24"/>
              </w:rPr>
            </w:pPr>
            <w:r>
              <w:rPr>
                <w:rFonts w:hint="eastAsia"/>
                <w:noProof/>
                <w:sz w:val="24"/>
                <w:szCs w:val="24"/>
              </w:rPr>
              <w:t>S</w:t>
            </w:r>
            <w:r>
              <w:rPr>
                <w:noProof/>
                <w:sz w:val="24"/>
                <w:szCs w:val="24"/>
              </w:rPr>
              <w:t>A</w:t>
            </w:r>
          </w:p>
        </w:tc>
        <w:tc>
          <w:tcPr>
            <w:tcW w:w="2789" w:type="dxa"/>
            <w:shd w:val="clear" w:color="auto" w:fill="auto"/>
            <w:vAlign w:val="center"/>
          </w:tcPr>
          <w:p w14:paraId="43BBEE9E" w14:textId="7617314F" w:rsidR="00A16E82" w:rsidRPr="00283497" w:rsidRDefault="00A16E82" w:rsidP="00A16E82">
            <w:pPr>
              <w:rPr>
                <w:noProof/>
                <w:sz w:val="24"/>
                <w:szCs w:val="24"/>
              </w:rPr>
            </w:pPr>
            <w:r w:rsidRPr="005C67AD">
              <w:rPr>
                <w:rFonts w:hint="eastAsia"/>
                <w:noProof/>
                <w:sz w:val="24"/>
                <w:szCs w:val="24"/>
              </w:rPr>
              <w:t>模拟退火算法</w:t>
            </w:r>
          </w:p>
        </w:tc>
        <w:tc>
          <w:tcPr>
            <w:tcW w:w="4824" w:type="dxa"/>
            <w:shd w:val="clear" w:color="auto" w:fill="auto"/>
            <w:vAlign w:val="center"/>
          </w:tcPr>
          <w:p w14:paraId="1BBDEDE1" w14:textId="72CB94B0" w:rsidR="00A16E82" w:rsidRDefault="00A16E82" w:rsidP="00A16E82">
            <w:pPr>
              <w:jc w:val="left"/>
              <w:rPr>
                <w:noProof/>
                <w:sz w:val="24"/>
                <w:szCs w:val="24"/>
              </w:rPr>
            </w:pPr>
            <w:r>
              <w:rPr>
                <w:rFonts w:hint="eastAsia"/>
                <w:noProof/>
                <w:sz w:val="24"/>
                <w:szCs w:val="24"/>
              </w:rPr>
              <w:t>Simulate Anneal</w:t>
            </w:r>
          </w:p>
        </w:tc>
      </w:tr>
      <w:tr w:rsidR="00A16E82" w14:paraId="231B23C3" w14:textId="77777777" w:rsidTr="00A16E82">
        <w:trPr>
          <w:trHeight w:val="285"/>
        </w:trPr>
        <w:tc>
          <w:tcPr>
            <w:tcW w:w="1175" w:type="dxa"/>
            <w:shd w:val="clear" w:color="auto" w:fill="auto"/>
            <w:vAlign w:val="center"/>
          </w:tcPr>
          <w:p w14:paraId="22506E9F" w14:textId="434FC610" w:rsidR="00A16E82" w:rsidRPr="00283497" w:rsidRDefault="00A16E82" w:rsidP="00A16E82">
            <w:pPr>
              <w:rPr>
                <w:noProof/>
                <w:sz w:val="24"/>
                <w:szCs w:val="24"/>
              </w:rPr>
            </w:pPr>
            <w:r w:rsidRPr="00EB3BF0">
              <w:rPr>
                <w:rFonts w:hint="eastAsia"/>
                <w:noProof/>
                <w:sz w:val="24"/>
                <w:szCs w:val="24"/>
              </w:rPr>
              <w:t>DBS</w:t>
            </w:r>
          </w:p>
        </w:tc>
        <w:tc>
          <w:tcPr>
            <w:tcW w:w="2789" w:type="dxa"/>
            <w:shd w:val="clear" w:color="auto" w:fill="auto"/>
            <w:vAlign w:val="center"/>
          </w:tcPr>
          <w:p w14:paraId="02B08628" w14:textId="267733E9" w:rsidR="00A16E82" w:rsidRPr="00283497" w:rsidRDefault="00A16E82" w:rsidP="00A16E82">
            <w:pPr>
              <w:rPr>
                <w:noProof/>
                <w:sz w:val="24"/>
                <w:szCs w:val="24"/>
              </w:rPr>
            </w:pPr>
            <w:r w:rsidRPr="00EB3BF0">
              <w:rPr>
                <w:rFonts w:hint="eastAsia"/>
                <w:noProof/>
                <w:sz w:val="24"/>
                <w:szCs w:val="24"/>
              </w:rPr>
              <w:t>直接二进制</w:t>
            </w:r>
            <w:r w:rsidRPr="00EB3BF0">
              <w:rPr>
                <w:noProof/>
                <w:sz w:val="24"/>
                <w:szCs w:val="24"/>
              </w:rPr>
              <w:t>搜索算法</w:t>
            </w:r>
          </w:p>
        </w:tc>
        <w:tc>
          <w:tcPr>
            <w:tcW w:w="4824" w:type="dxa"/>
            <w:shd w:val="clear" w:color="auto" w:fill="auto"/>
            <w:vAlign w:val="center"/>
          </w:tcPr>
          <w:p w14:paraId="49176F71" w14:textId="4B74BF29" w:rsidR="00A16E82" w:rsidRDefault="00A16E82" w:rsidP="00A16E82">
            <w:pPr>
              <w:jc w:val="left"/>
              <w:rPr>
                <w:noProof/>
                <w:sz w:val="24"/>
                <w:szCs w:val="24"/>
              </w:rPr>
            </w:pPr>
            <w:r>
              <w:rPr>
                <w:noProof/>
                <w:sz w:val="24"/>
                <w:szCs w:val="24"/>
              </w:rPr>
              <w:t>D</w:t>
            </w:r>
            <w:r>
              <w:rPr>
                <w:rFonts w:hint="eastAsia"/>
                <w:noProof/>
                <w:sz w:val="24"/>
                <w:szCs w:val="24"/>
              </w:rPr>
              <w:t xml:space="preserve">irect </w:t>
            </w:r>
            <w:r>
              <w:rPr>
                <w:noProof/>
                <w:sz w:val="24"/>
                <w:szCs w:val="24"/>
              </w:rPr>
              <w:t>B</w:t>
            </w:r>
            <w:r w:rsidRPr="000B4BD7">
              <w:rPr>
                <w:rFonts w:hint="eastAsia"/>
                <w:noProof/>
                <w:sz w:val="24"/>
                <w:szCs w:val="24"/>
              </w:rPr>
              <w:t xml:space="preserve">inary </w:t>
            </w:r>
            <w:r>
              <w:rPr>
                <w:noProof/>
                <w:sz w:val="24"/>
                <w:szCs w:val="24"/>
              </w:rPr>
              <w:t>S</w:t>
            </w:r>
            <w:r w:rsidRPr="000B4BD7">
              <w:rPr>
                <w:rFonts w:hint="eastAsia"/>
                <w:noProof/>
                <w:sz w:val="24"/>
                <w:szCs w:val="24"/>
              </w:rPr>
              <w:t>earch</w:t>
            </w:r>
          </w:p>
        </w:tc>
      </w:tr>
      <w:tr w:rsidR="00A16E82" w14:paraId="354F0F54" w14:textId="77777777" w:rsidTr="00A16E82">
        <w:trPr>
          <w:trHeight w:val="285"/>
        </w:trPr>
        <w:tc>
          <w:tcPr>
            <w:tcW w:w="1175" w:type="dxa"/>
            <w:shd w:val="clear" w:color="auto" w:fill="auto"/>
            <w:vAlign w:val="center"/>
          </w:tcPr>
          <w:p w14:paraId="76534168" w14:textId="3FE40028" w:rsidR="00A16E82" w:rsidRPr="00283497" w:rsidRDefault="00A16E82" w:rsidP="00A16E82">
            <w:pPr>
              <w:rPr>
                <w:noProof/>
                <w:sz w:val="24"/>
                <w:szCs w:val="24"/>
              </w:rPr>
            </w:pPr>
            <w:r w:rsidRPr="00EB3BF0">
              <w:rPr>
                <w:rFonts w:hint="eastAsia"/>
                <w:noProof/>
                <w:sz w:val="24"/>
                <w:szCs w:val="24"/>
              </w:rPr>
              <w:t>MDBS</w:t>
            </w:r>
          </w:p>
        </w:tc>
        <w:tc>
          <w:tcPr>
            <w:tcW w:w="2789" w:type="dxa"/>
            <w:shd w:val="clear" w:color="auto" w:fill="auto"/>
            <w:vAlign w:val="center"/>
          </w:tcPr>
          <w:p w14:paraId="73013AD9" w14:textId="28E6CEEE" w:rsidR="00A16E82" w:rsidRPr="00283497" w:rsidRDefault="00A16E82" w:rsidP="00A16E82">
            <w:pPr>
              <w:rPr>
                <w:noProof/>
                <w:sz w:val="24"/>
                <w:szCs w:val="24"/>
              </w:rPr>
            </w:pPr>
            <w:r w:rsidRPr="00EB3BF0">
              <w:rPr>
                <w:rFonts w:hint="eastAsia"/>
                <w:noProof/>
                <w:sz w:val="24"/>
                <w:szCs w:val="24"/>
              </w:rPr>
              <w:t>多遍历直接二进制</w:t>
            </w:r>
            <w:r w:rsidRPr="00EB3BF0">
              <w:rPr>
                <w:noProof/>
                <w:sz w:val="24"/>
                <w:szCs w:val="24"/>
              </w:rPr>
              <w:t>搜索算法</w:t>
            </w:r>
          </w:p>
        </w:tc>
        <w:tc>
          <w:tcPr>
            <w:tcW w:w="4824" w:type="dxa"/>
            <w:shd w:val="clear" w:color="auto" w:fill="auto"/>
            <w:vAlign w:val="center"/>
          </w:tcPr>
          <w:p w14:paraId="113B91A5" w14:textId="399D567B" w:rsidR="00A16E82" w:rsidRDefault="00A16E82" w:rsidP="00A16E82">
            <w:pPr>
              <w:jc w:val="left"/>
              <w:rPr>
                <w:noProof/>
                <w:sz w:val="24"/>
                <w:szCs w:val="24"/>
              </w:rPr>
            </w:pPr>
            <w:r>
              <w:rPr>
                <w:noProof/>
                <w:sz w:val="24"/>
                <w:szCs w:val="24"/>
              </w:rPr>
              <w:t>M</w:t>
            </w:r>
            <w:r w:rsidRPr="00EB3BF0">
              <w:rPr>
                <w:rFonts w:hint="eastAsia"/>
                <w:noProof/>
                <w:sz w:val="24"/>
                <w:szCs w:val="24"/>
              </w:rPr>
              <w:t>ulti-</w:t>
            </w:r>
            <w:r>
              <w:rPr>
                <w:noProof/>
                <w:sz w:val="24"/>
                <w:szCs w:val="24"/>
              </w:rPr>
              <w:t>T</w:t>
            </w:r>
            <w:r w:rsidRPr="00EB3BF0">
              <w:rPr>
                <w:rFonts w:hint="eastAsia"/>
                <w:noProof/>
                <w:sz w:val="24"/>
                <w:szCs w:val="24"/>
              </w:rPr>
              <w:t xml:space="preserve">raversal </w:t>
            </w:r>
            <w:r>
              <w:rPr>
                <w:noProof/>
                <w:sz w:val="24"/>
                <w:szCs w:val="24"/>
              </w:rPr>
              <w:t>D</w:t>
            </w:r>
            <w:r>
              <w:rPr>
                <w:rFonts w:hint="eastAsia"/>
                <w:noProof/>
                <w:sz w:val="24"/>
                <w:szCs w:val="24"/>
              </w:rPr>
              <w:t xml:space="preserve">irect </w:t>
            </w:r>
            <w:r>
              <w:rPr>
                <w:noProof/>
                <w:sz w:val="24"/>
                <w:szCs w:val="24"/>
              </w:rPr>
              <w:t>B</w:t>
            </w:r>
            <w:r w:rsidRPr="000B4BD7">
              <w:rPr>
                <w:rFonts w:hint="eastAsia"/>
                <w:noProof/>
                <w:sz w:val="24"/>
                <w:szCs w:val="24"/>
              </w:rPr>
              <w:t xml:space="preserve">inary </w:t>
            </w:r>
            <w:r>
              <w:rPr>
                <w:noProof/>
                <w:sz w:val="24"/>
                <w:szCs w:val="24"/>
              </w:rPr>
              <w:t>S</w:t>
            </w:r>
            <w:r w:rsidRPr="000B4BD7">
              <w:rPr>
                <w:rFonts w:hint="eastAsia"/>
                <w:noProof/>
                <w:sz w:val="24"/>
                <w:szCs w:val="24"/>
              </w:rPr>
              <w:t>earch</w:t>
            </w:r>
          </w:p>
        </w:tc>
      </w:tr>
      <w:tr w:rsidR="00A16E82" w14:paraId="363C08AE" w14:textId="77777777" w:rsidTr="00A16E82">
        <w:trPr>
          <w:trHeight w:val="285"/>
        </w:trPr>
        <w:tc>
          <w:tcPr>
            <w:tcW w:w="1175" w:type="dxa"/>
            <w:shd w:val="clear" w:color="auto" w:fill="auto"/>
            <w:vAlign w:val="center"/>
          </w:tcPr>
          <w:p w14:paraId="6C579190" w14:textId="251AC854" w:rsidR="00A16E82" w:rsidRPr="0072606C" w:rsidRDefault="0072606C" w:rsidP="00A16E82">
            <w:pPr>
              <w:rPr>
                <w:noProof/>
                <w:sz w:val="24"/>
                <w:szCs w:val="24"/>
              </w:rPr>
            </w:pPr>
            <w:r w:rsidRPr="0072606C">
              <w:rPr>
                <w:rFonts w:hint="eastAsia"/>
                <w:noProof/>
                <w:sz w:val="24"/>
                <w:szCs w:val="24"/>
              </w:rPr>
              <w:t>PoS</w:t>
            </w:r>
          </w:p>
        </w:tc>
        <w:tc>
          <w:tcPr>
            <w:tcW w:w="2789" w:type="dxa"/>
            <w:shd w:val="clear" w:color="auto" w:fill="auto"/>
            <w:vAlign w:val="center"/>
          </w:tcPr>
          <w:p w14:paraId="76782AA9" w14:textId="07044ECA" w:rsidR="00A16E82" w:rsidRDefault="00A16E82" w:rsidP="00A16E82">
            <w:pPr>
              <w:rPr>
                <w:noProof/>
                <w:sz w:val="24"/>
                <w:szCs w:val="24"/>
              </w:rPr>
            </w:pPr>
            <w:r>
              <w:rPr>
                <w:rFonts w:hint="eastAsia"/>
                <w:noProof/>
                <w:sz w:val="24"/>
                <w:szCs w:val="24"/>
              </w:rPr>
              <w:t>种群</w:t>
            </w:r>
            <w:r>
              <w:rPr>
                <w:noProof/>
                <w:sz w:val="24"/>
                <w:szCs w:val="24"/>
              </w:rPr>
              <w:t>数量</w:t>
            </w:r>
          </w:p>
        </w:tc>
        <w:tc>
          <w:tcPr>
            <w:tcW w:w="4824" w:type="dxa"/>
            <w:shd w:val="clear" w:color="auto" w:fill="auto"/>
            <w:vAlign w:val="center"/>
          </w:tcPr>
          <w:p w14:paraId="7B097E37" w14:textId="4B4F444B" w:rsidR="00A16E82" w:rsidRPr="00D154CF" w:rsidRDefault="00A16E82" w:rsidP="00A16E82">
            <w:pPr>
              <w:jc w:val="left"/>
              <w:rPr>
                <w:noProof/>
                <w:sz w:val="24"/>
                <w:szCs w:val="24"/>
              </w:rPr>
            </w:pPr>
            <w:r>
              <w:rPr>
                <w:noProof/>
                <w:sz w:val="24"/>
                <w:szCs w:val="24"/>
              </w:rPr>
              <w:t>P</w:t>
            </w:r>
            <w:r w:rsidRPr="00932D6D">
              <w:rPr>
                <w:noProof/>
                <w:sz w:val="24"/>
                <w:szCs w:val="24"/>
              </w:rPr>
              <w:t xml:space="preserve">opulation </w:t>
            </w:r>
            <w:r>
              <w:rPr>
                <w:noProof/>
                <w:sz w:val="24"/>
                <w:szCs w:val="24"/>
              </w:rPr>
              <w:t>S</w:t>
            </w:r>
            <w:r w:rsidRPr="00932D6D">
              <w:rPr>
                <w:noProof/>
                <w:sz w:val="24"/>
                <w:szCs w:val="24"/>
              </w:rPr>
              <w:t>izes</w:t>
            </w:r>
          </w:p>
        </w:tc>
      </w:tr>
      <w:tr w:rsidR="00A16E82" w14:paraId="2314B53C" w14:textId="77777777" w:rsidTr="00A16E82">
        <w:trPr>
          <w:trHeight w:val="285"/>
        </w:trPr>
        <w:tc>
          <w:tcPr>
            <w:tcW w:w="1175" w:type="dxa"/>
            <w:shd w:val="clear" w:color="auto" w:fill="auto"/>
            <w:vAlign w:val="center"/>
          </w:tcPr>
          <w:p w14:paraId="6576CC00" w14:textId="3E4EDDC4" w:rsidR="00A16E82" w:rsidRPr="00283497" w:rsidRDefault="00A16E82" w:rsidP="00A16E82">
            <w:pPr>
              <w:rPr>
                <w:noProof/>
                <w:sz w:val="24"/>
                <w:szCs w:val="24"/>
              </w:rPr>
            </w:pPr>
            <w:r w:rsidRPr="000C13E7">
              <w:rPr>
                <w:noProof/>
                <w:sz w:val="24"/>
                <w:szCs w:val="24"/>
              </w:rPr>
              <w:t>GGAP</w:t>
            </w:r>
          </w:p>
        </w:tc>
        <w:tc>
          <w:tcPr>
            <w:tcW w:w="2789" w:type="dxa"/>
            <w:shd w:val="clear" w:color="auto" w:fill="auto"/>
            <w:vAlign w:val="center"/>
          </w:tcPr>
          <w:p w14:paraId="197CFA43" w14:textId="729E7886" w:rsidR="00A16E82" w:rsidRPr="00283497" w:rsidRDefault="00A16E82" w:rsidP="00A16E82">
            <w:pPr>
              <w:rPr>
                <w:noProof/>
                <w:sz w:val="24"/>
                <w:szCs w:val="24"/>
              </w:rPr>
            </w:pPr>
            <w:r>
              <w:rPr>
                <w:rFonts w:hint="eastAsia"/>
                <w:noProof/>
                <w:sz w:val="24"/>
                <w:szCs w:val="24"/>
              </w:rPr>
              <w:t>代沟</w:t>
            </w:r>
          </w:p>
        </w:tc>
        <w:tc>
          <w:tcPr>
            <w:tcW w:w="4824" w:type="dxa"/>
            <w:shd w:val="clear" w:color="auto" w:fill="auto"/>
            <w:vAlign w:val="center"/>
          </w:tcPr>
          <w:p w14:paraId="6A99A325" w14:textId="4482A218" w:rsidR="00A16E82" w:rsidRDefault="00A16E82" w:rsidP="00A16E82">
            <w:pPr>
              <w:jc w:val="left"/>
              <w:rPr>
                <w:noProof/>
                <w:sz w:val="24"/>
                <w:szCs w:val="24"/>
              </w:rPr>
            </w:pPr>
            <w:r w:rsidRPr="00D154CF">
              <w:rPr>
                <w:noProof/>
                <w:sz w:val="24"/>
                <w:szCs w:val="24"/>
              </w:rPr>
              <w:t xml:space="preserve">Generation </w:t>
            </w:r>
            <w:r>
              <w:rPr>
                <w:noProof/>
                <w:sz w:val="24"/>
                <w:szCs w:val="24"/>
              </w:rPr>
              <w:t>G</w:t>
            </w:r>
            <w:r w:rsidRPr="00D154CF">
              <w:rPr>
                <w:noProof/>
                <w:sz w:val="24"/>
                <w:szCs w:val="24"/>
              </w:rPr>
              <w:t>ap</w:t>
            </w:r>
          </w:p>
        </w:tc>
      </w:tr>
      <w:tr w:rsidR="00A16E82" w14:paraId="7380D571" w14:textId="77777777" w:rsidTr="00A16E82">
        <w:trPr>
          <w:trHeight w:val="285"/>
        </w:trPr>
        <w:tc>
          <w:tcPr>
            <w:tcW w:w="1175" w:type="dxa"/>
            <w:shd w:val="clear" w:color="auto" w:fill="auto"/>
            <w:vAlign w:val="center"/>
          </w:tcPr>
          <w:p w14:paraId="1B46C319" w14:textId="44633104" w:rsidR="00A16E82" w:rsidRPr="00283497" w:rsidRDefault="00A16E82" w:rsidP="00A16E82">
            <w:pPr>
              <w:rPr>
                <w:noProof/>
                <w:sz w:val="24"/>
                <w:szCs w:val="24"/>
              </w:rPr>
            </w:pPr>
            <w:r>
              <w:rPr>
                <w:rFonts w:hint="eastAsia"/>
                <w:noProof/>
                <w:sz w:val="24"/>
                <w:szCs w:val="24"/>
              </w:rPr>
              <w:t>C</w:t>
            </w:r>
            <w:r>
              <w:rPr>
                <w:noProof/>
                <w:sz w:val="24"/>
                <w:szCs w:val="24"/>
              </w:rPr>
              <w:t>P</w:t>
            </w:r>
          </w:p>
        </w:tc>
        <w:tc>
          <w:tcPr>
            <w:tcW w:w="2789" w:type="dxa"/>
            <w:shd w:val="clear" w:color="auto" w:fill="auto"/>
            <w:vAlign w:val="center"/>
          </w:tcPr>
          <w:p w14:paraId="04B75F4A" w14:textId="2C5C2E3C" w:rsidR="00A16E82" w:rsidRPr="00283497" w:rsidRDefault="00A16E82" w:rsidP="00A16E82">
            <w:pPr>
              <w:rPr>
                <w:noProof/>
                <w:sz w:val="24"/>
                <w:szCs w:val="24"/>
              </w:rPr>
            </w:pPr>
            <w:r>
              <w:rPr>
                <w:noProof/>
                <w:sz w:val="24"/>
                <w:szCs w:val="24"/>
              </w:rPr>
              <w:t>交叉概率</w:t>
            </w:r>
          </w:p>
        </w:tc>
        <w:tc>
          <w:tcPr>
            <w:tcW w:w="4824" w:type="dxa"/>
            <w:shd w:val="clear" w:color="auto" w:fill="auto"/>
            <w:vAlign w:val="center"/>
          </w:tcPr>
          <w:p w14:paraId="09CF5F1F" w14:textId="67668E15" w:rsidR="00A16E82" w:rsidRDefault="00A16E82" w:rsidP="00A16E82">
            <w:pPr>
              <w:jc w:val="left"/>
              <w:rPr>
                <w:noProof/>
                <w:sz w:val="24"/>
                <w:szCs w:val="24"/>
              </w:rPr>
            </w:pPr>
            <w:r>
              <w:rPr>
                <w:noProof/>
                <w:sz w:val="24"/>
                <w:szCs w:val="24"/>
              </w:rPr>
              <w:t>C</w:t>
            </w:r>
            <w:r w:rsidRPr="00932D6D">
              <w:rPr>
                <w:noProof/>
                <w:sz w:val="24"/>
                <w:szCs w:val="24"/>
              </w:rPr>
              <w:t xml:space="preserve">rossover </w:t>
            </w:r>
            <w:r>
              <w:rPr>
                <w:noProof/>
                <w:sz w:val="24"/>
                <w:szCs w:val="24"/>
              </w:rPr>
              <w:t>P</w:t>
            </w:r>
            <w:r w:rsidRPr="00932D6D">
              <w:rPr>
                <w:noProof/>
                <w:sz w:val="24"/>
                <w:szCs w:val="24"/>
              </w:rPr>
              <w:t>robabilities</w:t>
            </w:r>
          </w:p>
        </w:tc>
      </w:tr>
      <w:tr w:rsidR="00A16E82" w14:paraId="13A1B606" w14:textId="77777777" w:rsidTr="00A16E82">
        <w:trPr>
          <w:trHeight w:val="285"/>
        </w:trPr>
        <w:tc>
          <w:tcPr>
            <w:tcW w:w="1175" w:type="dxa"/>
            <w:shd w:val="clear" w:color="auto" w:fill="auto"/>
            <w:vAlign w:val="center"/>
          </w:tcPr>
          <w:p w14:paraId="6A8AAA55" w14:textId="2BCC770F" w:rsidR="00A16E82" w:rsidRPr="0072606C" w:rsidRDefault="0072606C" w:rsidP="00A16E82">
            <w:pPr>
              <w:rPr>
                <w:noProof/>
                <w:sz w:val="24"/>
                <w:szCs w:val="24"/>
              </w:rPr>
            </w:pPr>
            <w:r w:rsidRPr="0072606C">
              <w:rPr>
                <w:rFonts w:hint="eastAsia"/>
                <w:noProof/>
                <w:sz w:val="24"/>
                <w:szCs w:val="24"/>
              </w:rPr>
              <w:t>MP</w:t>
            </w:r>
          </w:p>
        </w:tc>
        <w:tc>
          <w:tcPr>
            <w:tcW w:w="2789" w:type="dxa"/>
            <w:shd w:val="clear" w:color="auto" w:fill="auto"/>
            <w:vAlign w:val="center"/>
          </w:tcPr>
          <w:p w14:paraId="64B56754" w14:textId="2D2E9433" w:rsidR="00A16E82" w:rsidRPr="00283497" w:rsidRDefault="00A16E82" w:rsidP="00A16E82">
            <w:pPr>
              <w:rPr>
                <w:noProof/>
                <w:sz w:val="24"/>
                <w:szCs w:val="24"/>
              </w:rPr>
            </w:pPr>
            <w:r>
              <w:rPr>
                <w:rFonts w:hint="eastAsia"/>
                <w:noProof/>
                <w:sz w:val="24"/>
                <w:szCs w:val="24"/>
              </w:rPr>
              <w:t>变异</w:t>
            </w:r>
            <w:r>
              <w:rPr>
                <w:noProof/>
                <w:sz w:val="24"/>
                <w:szCs w:val="24"/>
              </w:rPr>
              <w:t>概率</w:t>
            </w:r>
          </w:p>
        </w:tc>
        <w:tc>
          <w:tcPr>
            <w:tcW w:w="4824" w:type="dxa"/>
            <w:shd w:val="clear" w:color="auto" w:fill="auto"/>
            <w:vAlign w:val="center"/>
          </w:tcPr>
          <w:p w14:paraId="1E49E34D" w14:textId="6EF838FF" w:rsidR="00A16E82" w:rsidRDefault="00A16E82" w:rsidP="00A16E82">
            <w:pPr>
              <w:jc w:val="left"/>
              <w:rPr>
                <w:noProof/>
                <w:sz w:val="24"/>
                <w:szCs w:val="24"/>
              </w:rPr>
            </w:pPr>
            <w:r>
              <w:rPr>
                <w:noProof/>
                <w:sz w:val="24"/>
                <w:szCs w:val="24"/>
              </w:rPr>
              <w:t>M</w:t>
            </w:r>
            <w:r w:rsidRPr="00C63E64">
              <w:rPr>
                <w:noProof/>
                <w:sz w:val="24"/>
                <w:szCs w:val="24"/>
              </w:rPr>
              <w:t xml:space="preserve">utation </w:t>
            </w:r>
            <w:r>
              <w:rPr>
                <w:noProof/>
                <w:sz w:val="24"/>
                <w:szCs w:val="24"/>
              </w:rPr>
              <w:t>P</w:t>
            </w:r>
            <w:r w:rsidRPr="00C63E64">
              <w:rPr>
                <w:noProof/>
                <w:sz w:val="24"/>
                <w:szCs w:val="24"/>
              </w:rPr>
              <w:t>robabilities</w:t>
            </w:r>
          </w:p>
        </w:tc>
      </w:tr>
      <w:tr w:rsidR="00A16E82" w14:paraId="5CF49DBD" w14:textId="77777777" w:rsidTr="00A16E82">
        <w:trPr>
          <w:trHeight w:val="285"/>
        </w:trPr>
        <w:tc>
          <w:tcPr>
            <w:tcW w:w="1175" w:type="dxa"/>
            <w:shd w:val="clear" w:color="auto" w:fill="auto"/>
            <w:vAlign w:val="center"/>
          </w:tcPr>
          <w:p w14:paraId="571FE818" w14:textId="43A920CB" w:rsidR="00A16E82" w:rsidRDefault="00A16E82" w:rsidP="00A16E82">
            <w:pPr>
              <w:rPr>
                <w:noProof/>
                <w:sz w:val="24"/>
                <w:szCs w:val="24"/>
              </w:rPr>
            </w:pPr>
            <w:r w:rsidRPr="00A16E82">
              <w:rPr>
                <w:noProof/>
                <w:sz w:val="24"/>
                <w:szCs w:val="24"/>
              </w:rPr>
              <w:t>MDM</w:t>
            </w:r>
          </w:p>
        </w:tc>
        <w:tc>
          <w:tcPr>
            <w:tcW w:w="2789" w:type="dxa"/>
            <w:shd w:val="clear" w:color="auto" w:fill="auto"/>
            <w:vAlign w:val="center"/>
          </w:tcPr>
          <w:p w14:paraId="7E17B409" w14:textId="28314D68" w:rsidR="00A16E82" w:rsidRPr="00755C0D" w:rsidRDefault="00A16E82" w:rsidP="00A16E82">
            <w:pPr>
              <w:rPr>
                <w:sz w:val="24"/>
                <w:szCs w:val="24"/>
              </w:rPr>
            </w:pPr>
            <w:r w:rsidRPr="00A16E82">
              <w:rPr>
                <w:rFonts w:hint="eastAsia"/>
                <w:sz w:val="24"/>
                <w:szCs w:val="24"/>
              </w:rPr>
              <w:t>金属</w:t>
            </w:r>
            <w:r w:rsidRPr="00A16E82">
              <w:rPr>
                <w:rFonts w:hint="eastAsia"/>
                <w:sz w:val="24"/>
                <w:szCs w:val="24"/>
              </w:rPr>
              <w:t>-</w:t>
            </w:r>
            <w:r w:rsidR="004C3B84">
              <w:rPr>
                <w:rFonts w:hint="eastAsia"/>
                <w:sz w:val="24"/>
                <w:szCs w:val="24"/>
              </w:rPr>
              <w:t>电</w:t>
            </w:r>
            <w:r w:rsidRPr="00A16E82">
              <w:rPr>
                <w:rFonts w:hint="eastAsia"/>
                <w:sz w:val="24"/>
                <w:szCs w:val="24"/>
              </w:rPr>
              <w:t>介质</w:t>
            </w:r>
            <w:r w:rsidRPr="00A16E82">
              <w:rPr>
                <w:rFonts w:hint="eastAsia"/>
                <w:sz w:val="24"/>
                <w:szCs w:val="24"/>
              </w:rPr>
              <w:t>-</w:t>
            </w:r>
            <w:r w:rsidRPr="00A16E82">
              <w:rPr>
                <w:rFonts w:hint="eastAsia"/>
                <w:sz w:val="24"/>
                <w:szCs w:val="24"/>
              </w:rPr>
              <w:t>金属</w:t>
            </w:r>
          </w:p>
        </w:tc>
        <w:tc>
          <w:tcPr>
            <w:tcW w:w="4824" w:type="dxa"/>
            <w:shd w:val="clear" w:color="auto" w:fill="auto"/>
            <w:vAlign w:val="center"/>
          </w:tcPr>
          <w:p w14:paraId="6E62BCDF" w14:textId="30336554" w:rsidR="00A16E82" w:rsidRPr="00A425F6" w:rsidRDefault="00A16E82" w:rsidP="00A16E82">
            <w:pPr>
              <w:jc w:val="left"/>
              <w:rPr>
                <w:noProof/>
                <w:sz w:val="24"/>
                <w:szCs w:val="24"/>
              </w:rPr>
            </w:pPr>
            <w:r w:rsidRPr="00A16E82">
              <w:rPr>
                <w:noProof/>
                <w:sz w:val="24"/>
                <w:szCs w:val="24"/>
              </w:rPr>
              <w:t>Metal-Dielectric-Metal</w:t>
            </w:r>
          </w:p>
        </w:tc>
      </w:tr>
      <w:tr w:rsidR="00A16E82" w14:paraId="541BD9BF" w14:textId="77777777" w:rsidTr="00A16E82">
        <w:trPr>
          <w:trHeight w:val="285"/>
        </w:trPr>
        <w:tc>
          <w:tcPr>
            <w:tcW w:w="1175" w:type="dxa"/>
            <w:shd w:val="clear" w:color="auto" w:fill="auto"/>
            <w:vAlign w:val="center"/>
          </w:tcPr>
          <w:p w14:paraId="0CE28F7E" w14:textId="44D17E1C" w:rsidR="00A16E82" w:rsidRPr="00283497" w:rsidRDefault="00A16E82" w:rsidP="00A16E82">
            <w:pPr>
              <w:rPr>
                <w:noProof/>
                <w:sz w:val="24"/>
                <w:szCs w:val="24"/>
              </w:rPr>
            </w:pPr>
            <w:r>
              <w:rPr>
                <w:rFonts w:hint="eastAsia"/>
                <w:noProof/>
                <w:sz w:val="24"/>
                <w:szCs w:val="24"/>
              </w:rPr>
              <w:t>M</w:t>
            </w:r>
            <w:r>
              <w:rPr>
                <w:noProof/>
                <w:sz w:val="24"/>
                <w:szCs w:val="24"/>
              </w:rPr>
              <w:t>IM</w:t>
            </w:r>
          </w:p>
        </w:tc>
        <w:tc>
          <w:tcPr>
            <w:tcW w:w="2789" w:type="dxa"/>
            <w:shd w:val="clear" w:color="auto" w:fill="auto"/>
            <w:vAlign w:val="center"/>
          </w:tcPr>
          <w:p w14:paraId="6AA78673" w14:textId="7742D514" w:rsidR="00A16E82" w:rsidRPr="00283497" w:rsidRDefault="00A16E82" w:rsidP="00A16E82">
            <w:pPr>
              <w:rPr>
                <w:noProof/>
                <w:sz w:val="24"/>
                <w:szCs w:val="24"/>
              </w:rPr>
            </w:pPr>
            <w:r w:rsidRPr="002C0A59">
              <w:rPr>
                <w:rFonts w:hint="eastAsia"/>
                <w:noProof/>
                <w:sz w:val="24"/>
                <w:szCs w:val="24"/>
              </w:rPr>
              <w:t>金属</w:t>
            </w:r>
            <w:r>
              <w:rPr>
                <w:rFonts w:hint="eastAsia"/>
                <w:noProof/>
                <w:sz w:val="24"/>
                <w:szCs w:val="24"/>
              </w:rPr>
              <w:t>-</w:t>
            </w:r>
            <w:r w:rsidRPr="002C0A59">
              <w:rPr>
                <w:rFonts w:hint="eastAsia"/>
                <w:noProof/>
                <w:sz w:val="24"/>
                <w:szCs w:val="24"/>
              </w:rPr>
              <w:t>绝缘体</w:t>
            </w:r>
            <w:r>
              <w:rPr>
                <w:rFonts w:hint="eastAsia"/>
                <w:noProof/>
                <w:sz w:val="24"/>
                <w:szCs w:val="24"/>
              </w:rPr>
              <w:t>-</w:t>
            </w:r>
            <w:r w:rsidRPr="002C0A59">
              <w:rPr>
                <w:rFonts w:hint="eastAsia"/>
                <w:noProof/>
                <w:sz w:val="24"/>
                <w:szCs w:val="24"/>
              </w:rPr>
              <w:t>金属</w:t>
            </w:r>
          </w:p>
        </w:tc>
        <w:tc>
          <w:tcPr>
            <w:tcW w:w="4824" w:type="dxa"/>
            <w:shd w:val="clear" w:color="auto" w:fill="auto"/>
            <w:vAlign w:val="center"/>
          </w:tcPr>
          <w:p w14:paraId="37DDD407" w14:textId="1FE89974" w:rsidR="00A16E82" w:rsidRDefault="00A16E82" w:rsidP="00A16E82">
            <w:pPr>
              <w:jc w:val="left"/>
              <w:rPr>
                <w:noProof/>
                <w:sz w:val="24"/>
                <w:szCs w:val="24"/>
              </w:rPr>
            </w:pPr>
            <w:bookmarkStart w:id="48" w:name="_Hlk36752047"/>
            <w:r>
              <w:rPr>
                <w:noProof/>
                <w:sz w:val="24"/>
                <w:szCs w:val="24"/>
              </w:rPr>
              <w:t>Metal-I</w:t>
            </w:r>
            <w:r w:rsidRPr="009A3CDA">
              <w:rPr>
                <w:noProof/>
                <w:sz w:val="24"/>
                <w:szCs w:val="24"/>
              </w:rPr>
              <w:t>nsulator</w:t>
            </w:r>
            <w:r>
              <w:rPr>
                <w:noProof/>
                <w:sz w:val="24"/>
                <w:szCs w:val="24"/>
              </w:rPr>
              <w:t>-Metal</w:t>
            </w:r>
            <w:bookmarkEnd w:id="48"/>
          </w:p>
        </w:tc>
      </w:tr>
      <w:tr w:rsidR="00A16E82" w14:paraId="75411274" w14:textId="77777777" w:rsidTr="00A16E82">
        <w:trPr>
          <w:trHeight w:val="285"/>
        </w:trPr>
        <w:tc>
          <w:tcPr>
            <w:tcW w:w="1175" w:type="dxa"/>
            <w:shd w:val="clear" w:color="auto" w:fill="auto"/>
            <w:vAlign w:val="center"/>
          </w:tcPr>
          <w:p w14:paraId="00D68BDC" w14:textId="6B521588" w:rsidR="00A16E82" w:rsidRPr="00283497" w:rsidRDefault="00A16E82" w:rsidP="00A16E82">
            <w:pPr>
              <w:rPr>
                <w:noProof/>
                <w:sz w:val="24"/>
                <w:szCs w:val="24"/>
              </w:rPr>
            </w:pPr>
            <w:r>
              <w:rPr>
                <w:rFonts w:cs="Times New Roman" w:hint="eastAsia"/>
                <w:sz w:val="24"/>
                <w:szCs w:val="24"/>
              </w:rPr>
              <w:t>S</w:t>
            </w:r>
            <w:r>
              <w:rPr>
                <w:rFonts w:cs="Times New Roman"/>
                <w:sz w:val="24"/>
                <w:szCs w:val="24"/>
              </w:rPr>
              <w:t>OI</w:t>
            </w:r>
          </w:p>
        </w:tc>
        <w:tc>
          <w:tcPr>
            <w:tcW w:w="2789" w:type="dxa"/>
            <w:shd w:val="clear" w:color="auto" w:fill="auto"/>
            <w:vAlign w:val="center"/>
          </w:tcPr>
          <w:p w14:paraId="41C01AEB" w14:textId="4710FF03" w:rsidR="00A16E82" w:rsidRPr="00283497" w:rsidRDefault="00A16E82" w:rsidP="00A16E82">
            <w:pPr>
              <w:rPr>
                <w:noProof/>
                <w:sz w:val="24"/>
                <w:szCs w:val="24"/>
              </w:rPr>
            </w:pPr>
            <w:r w:rsidRPr="00670CC4">
              <w:rPr>
                <w:rFonts w:hint="eastAsia"/>
                <w:sz w:val="24"/>
                <w:szCs w:val="24"/>
              </w:rPr>
              <w:t>绝缘体上硅</w:t>
            </w:r>
          </w:p>
        </w:tc>
        <w:tc>
          <w:tcPr>
            <w:tcW w:w="4824" w:type="dxa"/>
            <w:shd w:val="clear" w:color="auto" w:fill="auto"/>
            <w:vAlign w:val="center"/>
          </w:tcPr>
          <w:p w14:paraId="01D576F4" w14:textId="7213F2A0" w:rsidR="00A16E82" w:rsidRDefault="00A16E82" w:rsidP="00A16E82">
            <w:pPr>
              <w:jc w:val="left"/>
              <w:rPr>
                <w:noProof/>
                <w:sz w:val="24"/>
                <w:szCs w:val="24"/>
              </w:rPr>
            </w:pPr>
            <w:r>
              <w:rPr>
                <w:rFonts w:eastAsia="宋体" w:cs="Times New Roman"/>
                <w:sz w:val="24"/>
                <w:szCs w:val="24"/>
              </w:rPr>
              <w:t>S</w:t>
            </w:r>
            <w:r w:rsidRPr="00755C0D">
              <w:rPr>
                <w:rFonts w:eastAsia="宋体" w:cs="Times New Roman"/>
                <w:sz w:val="24"/>
                <w:szCs w:val="24"/>
              </w:rPr>
              <w:t xml:space="preserve">ilicone </w:t>
            </w:r>
            <w:r>
              <w:rPr>
                <w:rFonts w:eastAsia="宋体" w:cs="Times New Roman"/>
                <w:sz w:val="24"/>
                <w:szCs w:val="24"/>
              </w:rPr>
              <w:t>O</w:t>
            </w:r>
            <w:r w:rsidRPr="00755C0D">
              <w:rPr>
                <w:rFonts w:eastAsia="宋体" w:cs="Times New Roman"/>
                <w:sz w:val="24"/>
                <w:szCs w:val="24"/>
              </w:rPr>
              <w:t xml:space="preserve">n </w:t>
            </w:r>
            <w:r>
              <w:rPr>
                <w:rFonts w:eastAsia="宋体" w:cs="Times New Roman"/>
                <w:sz w:val="24"/>
                <w:szCs w:val="24"/>
              </w:rPr>
              <w:t>I</w:t>
            </w:r>
            <w:r w:rsidRPr="00755C0D">
              <w:rPr>
                <w:rFonts w:eastAsia="宋体" w:cs="Times New Roman"/>
                <w:sz w:val="24"/>
                <w:szCs w:val="24"/>
              </w:rPr>
              <w:t>nsulator</w:t>
            </w:r>
          </w:p>
        </w:tc>
      </w:tr>
      <w:tr w:rsidR="00A16E82" w14:paraId="25F25059" w14:textId="77777777" w:rsidTr="00A16E82">
        <w:trPr>
          <w:trHeight w:val="285"/>
        </w:trPr>
        <w:tc>
          <w:tcPr>
            <w:tcW w:w="1175" w:type="dxa"/>
            <w:shd w:val="clear" w:color="auto" w:fill="auto"/>
            <w:vAlign w:val="center"/>
          </w:tcPr>
          <w:p w14:paraId="3CE9CBC7" w14:textId="24969F55" w:rsidR="00A16E82" w:rsidRDefault="00A16E82" w:rsidP="00A16E82">
            <w:pPr>
              <w:rPr>
                <w:noProof/>
                <w:sz w:val="24"/>
                <w:szCs w:val="24"/>
              </w:rPr>
            </w:pPr>
            <w:r>
              <w:rPr>
                <w:rFonts w:cs="Times New Roman" w:hint="eastAsia"/>
                <w:sz w:val="24"/>
                <w:szCs w:val="24"/>
              </w:rPr>
              <w:t>C</w:t>
            </w:r>
            <w:r>
              <w:rPr>
                <w:rFonts w:cs="Times New Roman"/>
                <w:sz w:val="24"/>
                <w:szCs w:val="24"/>
              </w:rPr>
              <w:t>MOS</w:t>
            </w:r>
          </w:p>
        </w:tc>
        <w:tc>
          <w:tcPr>
            <w:tcW w:w="2789" w:type="dxa"/>
            <w:shd w:val="clear" w:color="auto" w:fill="auto"/>
            <w:vAlign w:val="center"/>
          </w:tcPr>
          <w:p w14:paraId="703B6E20" w14:textId="416B4351" w:rsidR="00A16E82" w:rsidRPr="0098622E" w:rsidRDefault="00A16E82" w:rsidP="00A16E82">
            <w:pPr>
              <w:rPr>
                <w:noProof/>
                <w:sz w:val="24"/>
                <w:szCs w:val="24"/>
              </w:rPr>
            </w:pPr>
            <w:r w:rsidRPr="00755C0D">
              <w:rPr>
                <w:rFonts w:hint="eastAsia"/>
                <w:sz w:val="24"/>
                <w:szCs w:val="24"/>
              </w:rPr>
              <w:t>互补金属氧化物半导体</w:t>
            </w:r>
          </w:p>
        </w:tc>
        <w:tc>
          <w:tcPr>
            <w:tcW w:w="4824" w:type="dxa"/>
            <w:shd w:val="clear" w:color="auto" w:fill="auto"/>
            <w:vAlign w:val="center"/>
          </w:tcPr>
          <w:p w14:paraId="32FCC3DA" w14:textId="4B02402F" w:rsidR="00A16E82" w:rsidRPr="0098622E" w:rsidRDefault="00A16E82" w:rsidP="00A16E82">
            <w:pPr>
              <w:jc w:val="left"/>
              <w:rPr>
                <w:noProof/>
                <w:sz w:val="24"/>
                <w:szCs w:val="24"/>
              </w:rPr>
            </w:pPr>
            <w:r w:rsidRPr="00755C0D">
              <w:rPr>
                <w:rFonts w:eastAsia="宋体" w:cs="Times New Roman"/>
                <w:sz w:val="24"/>
                <w:szCs w:val="24"/>
              </w:rPr>
              <w:t>Complementary Metal Oxide Semiconductor</w:t>
            </w:r>
          </w:p>
        </w:tc>
      </w:tr>
    </w:tbl>
    <w:p w14:paraId="69D7B06B" w14:textId="48876227" w:rsidR="00D93D17" w:rsidRPr="00D93D17" w:rsidRDefault="00D93D17" w:rsidP="00D93D17">
      <w:pPr>
        <w:sectPr w:rsidR="00D93D17" w:rsidRPr="00D93D17" w:rsidSect="00DB5BE2">
          <w:headerReference w:type="default" r:id="rId10"/>
          <w:footerReference w:type="first" r:id="rId11"/>
          <w:type w:val="continuous"/>
          <w:pgSz w:w="11906" w:h="16838" w:code="9"/>
          <w:pgMar w:top="1440" w:right="1797" w:bottom="1440" w:left="1797" w:header="851" w:footer="992" w:gutter="0"/>
          <w:pgNumType w:start="1"/>
          <w:cols w:space="425"/>
          <w:docGrid w:type="lines" w:linePitch="312"/>
        </w:sectPr>
      </w:pPr>
    </w:p>
    <w:p w14:paraId="7BF9036E" w14:textId="25B78EF5" w:rsidR="00B51CD1" w:rsidRDefault="008106EE" w:rsidP="008106EE">
      <w:pPr>
        <w:pStyle w:val="1"/>
        <w:spacing w:after="624"/>
      </w:pPr>
      <w:bookmarkStart w:id="49" w:name="_Toc38644586"/>
      <w:r>
        <w:rPr>
          <w:rFonts w:hint="eastAsia"/>
        </w:rPr>
        <w:lastRenderedPageBreak/>
        <w:t>第一章</w:t>
      </w:r>
      <w:r>
        <w:rPr>
          <w:rFonts w:hint="eastAsia"/>
        </w:rPr>
        <w:t xml:space="preserve"> </w:t>
      </w:r>
      <w:r w:rsidR="00B51CD1">
        <w:rPr>
          <w:rFonts w:hint="eastAsia"/>
        </w:rPr>
        <w:t>绪论</w:t>
      </w:r>
      <w:bookmarkEnd w:id="49"/>
    </w:p>
    <w:p w14:paraId="28F12DBC" w14:textId="39425CE0" w:rsidR="003B65EB" w:rsidRDefault="003B65EB" w:rsidP="00F849BE">
      <w:pPr>
        <w:spacing w:line="400" w:lineRule="exact"/>
        <w:ind w:firstLineChars="200" w:firstLine="480"/>
        <w:rPr>
          <w:noProof/>
          <w:sz w:val="24"/>
          <w:szCs w:val="24"/>
        </w:rPr>
      </w:pPr>
      <w:r>
        <w:rPr>
          <w:rFonts w:hint="eastAsia"/>
          <w:noProof/>
          <w:sz w:val="24"/>
          <w:szCs w:val="24"/>
        </w:rPr>
        <w:t>本章对硅基</w:t>
      </w:r>
      <w:r>
        <w:rPr>
          <w:noProof/>
          <w:sz w:val="24"/>
          <w:szCs w:val="24"/>
        </w:rPr>
        <w:t>光子学</w:t>
      </w:r>
      <w:r>
        <w:rPr>
          <w:rFonts w:hint="eastAsia"/>
          <w:noProof/>
          <w:sz w:val="24"/>
          <w:szCs w:val="24"/>
        </w:rPr>
        <w:t>以及硅基光子</w:t>
      </w:r>
      <w:r w:rsidR="003310D0">
        <w:rPr>
          <w:noProof/>
          <w:sz w:val="24"/>
          <w:szCs w:val="24"/>
        </w:rPr>
        <w:t>器件</w:t>
      </w:r>
      <w:r w:rsidR="003310D0">
        <w:rPr>
          <w:rFonts w:hint="eastAsia"/>
          <w:noProof/>
          <w:sz w:val="24"/>
          <w:szCs w:val="24"/>
        </w:rPr>
        <w:t>的</w:t>
      </w:r>
      <w:r w:rsidR="003310D0">
        <w:rPr>
          <w:noProof/>
          <w:sz w:val="24"/>
          <w:szCs w:val="24"/>
        </w:rPr>
        <w:t>发展现状</w:t>
      </w:r>
      <w:r w:rsidR="003310D0">
        <w:rPr>
          <w:rFonts w:hint="eastAsia"/>
          <w:noProof/>
          <w:sz w:val="24"/>
          <w:szCs w:val="24"/>
        </w:rPr>
        <w:t>做出</w:t>
      </w:r>
      <w:r w:rsidR="003310D0">
        <w:rPr>
          <w:noProof/>
          <w:sz w:val="24"/>
          <w:szCs w:val="24"/>
        </w:rPr>
        <w:t>了详细的阐述。</w:t>
      </w:r>
      <w:r w:rsidR="003310D0">
        <w:rPr>
          <w:rFonts w:hint="eastAsia"/>
          <w:noProof/>
          <w:sz w:val="24"/>
          <w:szCs w:val="24"/>
        </w:rPr>
        <w:t>其中</w:t>
      </w:r>
      <w:r w:rsidR="003310D0">
        <w:rPr>
          <w:noProof/>
          <w:sz w:val="24"/>
          <w:szCs w:val="24"/>
        </w:rPr>
        <w:t>，第一节重点介绍</w:t>
      </w:r>
      <w:r w:rsidR="009503EE" w:rsidRPr="009503EE">
        <w:rPr>
          <w:rFonts w:hint="eastAsia"/>
          <w:noProof/>
          <w:sz w:val="24"/>
          <w:szCs w:val="24"/>
        </w:rPr>
        <w:t>以光子作为信息载体的集成光学的</w:t>
      </w:r>
      <w:r w:rsidR="0049253F">
        <w:rPr>
          <w:noProof/>
          <w:sz w:val="24"/>
          <w:szCs w:val="24"/>
        </w:rPr>
        <w:t>发展</w:t>
      </w:r>
      <w:r w:rsidR="0049253F">
        <w:rPr>
          <w:rFonts w:hint="eastAsia"/>
          <w:noProof/>
          <w:sz w:val="24"/>
          <w:szCs w:val="24"/>
        </w:rPr>
        <w:t>背景以及</w:t>
      </w:r>
      <w:r w:rsidR="0049253F">
        <w:rPr>
          <w:noProof/>
          <w:sz w:val="24"/>
          <w:szCs w:val="24"/>
        </w:rPr>
        <w:t>优势</w:t>
      </w:r>
      <w:r w:rsidR="009503EE">
        <w:rPr>
          <w:rFonts w:hint="eastAsia"/>
          <w:noProof/>
          <w:sz w:val="24"/>
          <w:szCs w:val="24"/>
        </w:rPr>
        <w:t>，</w:t>
      </w:r>
      <w:r w:rsidR="009503EE">
        <w:rPr>
          <w:noProof/>
          <w:sz w:val="24"/>
          <w:szCs w:val="24"/>
        </w:rPr>
        <w:t>第二节重点介绍了</w:t>
      </w:r>
      <w:r w:rsidR="009503EE">
        <w:rPr>
          <w:rFonts w:hint="eastAsia"/>
          <w:noProof/>
          <w:sz w:val="24"/>
          <w:szCs w:val="24"/>
        </w:rPr>
        <w:t>目前</w:t>
      </w:r>
      <w:r w:rsidR="009503EE">
        <w:rPr>
          <w:noProof/>
          <w:sz w:val="24"/>
          <w:szCs w:val="24"/>
        </w:rPr>
        <w:t>的</w:t>
      </w:r>
      <w:r w:rsidR="005262C6">
        <w:rPr>
          <w:rFonts w:hint="eastAsia"/>
          <w:noProof/>
          <w:sz w:val="24"/>
          <w:szCs w:val="24"/>
        </w:rPr>
        <w:t>硅（</w:t>
      </w:r>
      <w:r w:rsidR="005262C6">
        <w:rPr>
          <w:rFonts w:hint="eastAsia"/>
          <w:noProof/>
          <w:sz w:val="24"/>
          <w:szCs w:val="24"/>
        </w:rPr>
        <w:t>S</w:t>
      </w:r>
      <w:r w:rsidR="005262C6">
        <w:rPr>
          <w:noProof/>
          <w:sz w:val="24"/>
          <w:szCs w:val="24"/>
        </w:rPr>
        <w:t>i</w:t>
      </w:r>
      <w:r w:rsidR="005262C6">
        <w:rPr>
          <w:rFonts w:hint="eastAsia"/>
          <w:noProof/>
          <w:sz w:val="24"/>
          <w:szCs w:val="24"/>
        </w:rPr>
        <w:t>）</w:t>
      </w:r>
      <w:r w:rsidR="00F849BE">
        <w:rPr>
          <w:rFonts w:hint="eastAsia"/>
          <w:noProof/>
          <w:sz w:val="24"/>
          <w:szCs w:val="24"/>
        </w:rPr>
        <w:t>-</w:t>
      </w:r>
      <w:r w:rsidR="005262C6" w:rsidRPr="005262C6">
        <w:rPr>
          <w:rFonts w:hint="eastAsia"/>
          <w:noProof/>
          <w:sz w:val="24"/>
          <w:szCs w:val="24"/>
        </w:rPr>
        <w:t>表面等离激元</w:t>
      </w:r>
      <w:r w:rsidR="00EC00E3">
        <w:rPr>
          <w:rFonts w:hint="eastAsia"/>
          <w:noProof/>
          <w:sz w:val="24"/>
          <w:szCs w:val="24"/>
        </w:rPr>
        <w:t>（</w:t>
      </w:r>
      <w:r w:rsidR="00EC00E3">
        <w:rPr>
          <w:rFonts w:hint="eastAsia"/>
          <w:noProof/>
          <w:sz w:val="24"/>
          <w:szCs w:val="24"/>
        </w:rPr>
        <w:t>Surface Plasmon P</w:t>
      </w:r>
      <w:r w:rsidR="00EC00E3" w:rsidRPr="005262C6">
        <w:rPr>
          <w:rFonts w:hint="eastAsia"/>
          <w:noProof/>
          <w:sz w:val="24"/>
          <w:szCs w:val="24"/>
        </w:rPr>
        <w:t>olaritons</w:t>
      </w:r>
      <w:r w:rsidR="00EC00E3" w:rsidRPr="005262C6">
        <w:rPr>
          <w:rFonts w:hint="eastAsia"/>
          <w:noProof/>
          <w:sz w:val="24"/>
          <w:szCs w:val="24"/>
        </w:rPr>
        <w:t>，</w:t>
      </w:r>
      <w:r w:rsidR="00EC00E3" w:rsidRPr="005262C6">
        <w:rPr>
          <w:rFonts w:hint="eastAsia"/>
          <w:noProof/>
          <w:sz w:val="24"/>
          <w:szCs w:val="24"/>
        </w:rPr>
        <w:t>SPPs</w:t>
      </w:r>
      <w:r w:rsidR="00EC00E3">
        <w:rPr>
          <w:rFonts w:hint="eastAsia"/>
          <w:noProof/>
          <w:sz w:val="24"/>
          <w:szCs w:val="24"/>
        </w:rPr>
        <w:t>）</w:t>
      </w:r>
      <w:r w:rsidR="00856AEE" w:rsidRPr="00856AEE">
        <w:rPr>
          <w:rFonts w:hint="eastAsia"/>
          <w:noProof/>
          <w:sz w:val="24"/>
          <w:szCs w:val="24"/>
        </w:rPr>
        <w:t>波导耦合器</w:t>
      </w:r>
      <w:r w:rsidR="005262C6" w:rsidRPr="005262C6">
        <w:rPr>
          <w:rFonts w:hint="eastAsia"/>
          <w:noProof/>
          <w:sz w:val="24"/>
          <w:szCs w:val="24"/>
        </w:rPr>
        <w:t>（</w:t>
      </w:r>
      <w:r w:rsidR="005262C6">
        <w:rPr>
          <w:rFonts w:hint="eastAsia"/>
          <w:noProof/>
          <w:sz w:val="24"/>
          <w:szCs w:val="24"/>
        </w:rPr>
        <w:t>Plasmonic Mode C</w:t>
      </w:r>
      <w:r w:rsidR="005262C6" w:rsidRPr="005262C6">
        <w:rPr>
          <w:rFonts w:hint="eastAsia"/>
          <w:noProof/>
          <w:sz w:val="24"/>
          <w:szCs w:val="24"/>
        </w:rPr>
        <w:t>onverter</w:t>
      </w:r>
      <w:r w:rsidR="005262C6" w:rsidRPr="005262C6">
        <w:rPr>
          <w:rFonts w:hint="eastAsia"/>
          <w:noProof/>
          <w:sz w:val="24"/>
          <w:szCs w:val="24"/>
        </w:rPr>
        <w:t>，</w:t>
      </w:r>
      <w:r w:rsidR="005262C6" w:rsidRPr="005262C6">
        <w:rPr>
          <w:rFonts w:hint="eastAsia"/>
          <w:noProof/>
          <w:sz w:val="24"/>
          <w:szCs w:val="24"/>
        </w:rPr>
        <w:t>PMC</w:t>
      </w:r>
      <w:r w:rsidR="005262C6" w:rsidRPr="005262C6">
        <w:rPr>
          <w:rFonts w:hint="eastAsia"/>
          <w:noProof/>
          <w:sz w:val="24"/>
          <w:szCs w:val="24"/>
        </w:rPr>
        <w:t>）</w:t>
      </w:r>
      <w:r w:rsidR="00416D3F">
        <w:rPr>
          <w:rFonts w:hint="eastAsia"/>
          <w:noProof/>
          <w:sz w:val="24"/>
          <w:szCs w:val="24"/>
        </w:rPr>
        <w:t>与</w:t>
      </w:r>
      <w:r w:rsidR="00CE0EFB" w:rsidRPr="005262C6">
        <w:rPr>
          <w:rFonts w:hint="eastAsia"/>
          <w:noProof/>
          <w:sz w:val="24"/>
          <w:szCs w:val="24"/>
        </w:rPr>
        <w:t>表面等离激元</w:t>
      </w:r>
      <w:r w:rsidR="00416D3F">
        <w:rPr>
          <w:noProof/>
          <w:sz w:val="24"/>
          <w:szCs w:val="24"/>
        </w:rPr>
        <w:t>功率分束器</w:t>
      </w:r>
      <w:r w:rsidR="005262C6" w:rsidRPr="005262C6">
        <w:rPr>
          <w:rFonts w:hint="eastAsia"/>
          <w:noProof/>
          <w:sz w:val="24"/>
          <w:szCs w:val="24"/>
        </w:rPr>
        <w:t>（</w:t>
      </w:r>
      <w:r w:rsidR="00CE0EFB">
        <w:rPr>
          <w:rFonts w:hint="eastAsia"/>
          <w:noProof/>
          <w:sz w:val="24"/>
          <w:szCs w:val="24"/>
        </w:rPr>
        <w:t>Plasmonic</w:t>
      </w:r>
      <w:r w:rsidR="003349CD">
        <w:rPr>
          <w:noProof/>
          <w:sz w:val="24"/>
          <w:szCs w:val="24"/>
        </w:rPr>
        <w:t xml:space="preserve"> </w:t>
      </w:r>
      <w:r w:rsidR="005262C6" w:rsidRPr="005262C6">
        <w:rPr>
          <w:rFonts w:hint="eastAsia"/>
          <w:noProof/>
          <w:sz w:val="24"/>
          <w:szCs w:val="24"/>
        </w:rPr>
        <w:t>Power Splitter</w:t>
      </w:r>
      <w:r w:rsidR="005262C6" w:rsidRPr="005262C6">
        <w:rPr>
          <w:rFonts w:hint="eastAsia"/>
          <w:noProof/>
          <w:sz w:val="24"/>
          <w:szCs w:val="24"/>
        </w:rPr>
        <w:t>，</w:t>
      </w:r>
      <w:r w:rsidR="00CE0EFB">
        <w:rPr>
          <w:rFonts w:hint="eastAsia"/>
          <w:noProof/>
          <w:sz w:val="24"/>
          <w:szCs w:val="24"/>
        </w:rPr>
        <w:t>P</w:t>
      </w:r>
      <w:r w:rsidR="005262C6" w:rsidRPr="005262C6">
        <w:rPr>
          <w:rFonts w:hint="eastAsia"/>
          <w:noProof/>
          <w:sz w:val="24"/>
          <w:szCs w:val="24"/>
        </w:rPr>
        <w:t>PS</w:t>
      </w:r>
      <w:r w:rsidR="005262C6" w:rsidRPr="005262C6">
        <w:rPr>
          <w:rFonts w:hint="eastAsia"/>
          <w:noProof/>
          <w:sz w:val="24"/>
          <w:szCs w:val="24"/>
        </w:rPr>
        <w:t>）</w:t>
      </w:r>
      <w:r w:rsidR="00856AEE" w:rsidRPr="00856AEE">
        <w:rPr>
          <w:rFonts w:hint="eastAsia"/>
          <w:noProof/>
          <w:sz w:val="24"/>
          <w:szCs w:val="24"/>
        </w:rPr>
        <w:t>的研究现状</w:t>
      </w:r>
      <w:r w:rsidR="00733660">
        <w:rPr>
          <w:rFonts w:hint="eastAsia"/>
          <w:noProof/>
          <w:sz w:val="24"/>
          <w:szCs w:val="24"/>
        </w:rPr>
        <w:t>，第三节</w:t>
      </w:r>
      <w:r w:rsidR="00E96A6C">
        <w:rPr>
          <w:rFonts w:hint="eastAsia"/>
          <w:noProof/>
          <w:sz w:val="24"/>
          <w:szCs w:val="24"/>
        </w:rPr>
        <w:t>针对</w:t>
      </w:r>
      <w:r w:rsidR="00C96040">
        <w:rPr>
          <w:rFonts w:hint="eastAsia"/>
          <w:noProof/>
          <w:sz w:val="24"/>
          <w:szCs w:val="24"/>
        </w:rPr>
        <w:t>基于反向</w:t>
      </w:r>
      <w:r w:rsidR="00C96040">
        <w:rPr>
          <w:noProof/>
          <w:sz w:val="24"/>
          <w:szCs w:val="24"/>
        </w:rPr>
        <w:t>设计</w:t>
      </w:r>
      <w:r w:rsidR="00C96040">
        <w:rPr>
          <w:rFonts w:hint="eastAsia"/>
          <w:noProof/>
          <w:sz w:val="24"/>
          <w:szCs w:val="24"/>
        </w:rPr>
        <w:t>方法的</w:t>
      </w:r>
      <w:r w:rsidR="00C96040">
        <w:rPr>
          <w:noProof/>
          <w:sz w:val="24"/>
          <w:szCs w:val="24"/>
        </w:rPr>
        <w:t>硅</w:t>
      </w:r>
      <w:r w:rsidR="00C96040">
        <w:rPr>
          <w:rFonts w:hint="eastAsia"/>
          <w:noProof/>
          <w:sz w:val="24"/>
          <w:szCs w:val="24"/>
        </w:rPr>
        <w:t>基</w:t>
      </w:r>
      <w:r w:rsidR="00C96040">
        <w:rPr>
          <w:noProof/>
          <w:sz w:val="24"/>
          <w:szCs w:val="24"/>
        </w:rPr>
        <w:t>光子集成器件</w:t>
      </w:r>
      <w:r w:rsidR="00C96040">
        <w:rPr>
          <w:rFonts w:hint="eastAsia"/>
          <w:noProof/>
          <w:sz w:val="24"/>
          <w:szCs w:val="24"/>
        </w:rPr>
        <w:t>做出</w:t>
      </w:r>
      <w:r w:rsidR="00C96040">
        <w:rPr>
          <w:noProof/>
          <w:sz w:val="24"/>
          <w:szCs w:val="24"/>
        </w:rPr>
        <w:t>了介绍。</w:t>
      </w:r>
      <w:r w:rsidR="00142243">
        <w:rPr>
          <w:rFonts w:hint="eastAsia"/>
          <w:noProof/>
          <w:sz w:val="24"/>
          <w:szCs w:val="24"/>
        </w:rPr>
        <w:t>最后</w:t>
      </w:r>
      <w:r w:rsidR="00E96A6C">
        <w:rPr>
          <w:noProof/>
          <w:sz w:val="24"/>
          <w:szCs w:val="24"/>
        </w:rPr>
        <w:t>，第四节</w:t>
      </w:r>
      <w:r w:rsidR="00E96A6C">
        <w:rPr>
          <w:rFonts w:hint="eastAsia"/>
          <w:noProof/>
          <w:sz w:val="24"/>
          <w:szCs w:val="24"/>
        </w:rPr>
        <w:t>说明了</w:t>
      </w:r>
      <w:r w:rsidR="00142243">
        <w:rPr>
          <w:noProof/>
          <w:sz w:val="24"/>
          <w:szCs w:val="24"/>
        </w:rPr>
        <w:t>本论文的具体</w:t>
      </w:r>
      <w:r w:rsidR="00E96A6C">
        <w:rPr>
          <w:rFonts w:hint="eastAsia"/>
          <w:noProof/>
          <w:sz w:val="24"/>
          <w:szCs w:val="24"/>
        </w:rPr>
        <w:t>工作</w:t>
      </w:r>
      <w:r w:rsidR="00142243">
        <w:rPr>
          <w:rFonts w:hint="eastAsia"/>
          <w:noProof/>
          <w:sz w:val="24"/>
          <w:szCs w:val="24"/>
        </w:rPr>
        <w:t>内容</w:t>
      </w:r>
      <w:r w:rsidR="00E96A6C">
        <w:rPr>
          <w:rFonts w:hint="eastAsia"/>
          <w:noProof/>
          <w:sz w:val="24"/>
          <w:szCs w:val="24"/>
        </w:rPr>
        <w:t>安排</w:t>
      </w:r>
      <w:r w:rsidR="00142243">
        <w:rPr>
          <w:noProof/>
          <w:sz w:val="24"/>
          <w:szCs w:val="24"/>
        </w:rPr>
        <w:t>。</w:t>
      </w:r>
    </w:p>
    <w:p w14:paraId="1B05914C" w14:textId="3D989D71" w:rsidR="00B51CD1" w:rsidRDefault="00B51CD1" w:rsidP="00864345">
      <w:pPr>
        <w:pStyle w:val="2"/>
        <w:spacing w:before="100" w:beforeAutospacing="1" w:after="312"/>
      </w:pPr>
      <w:bookmarkStart w:id="50" w:name="_Toc38644587"/>
      <w:r>
        <w:rPr>
          <w:rFonts w:hint="eastAsia"/>
        </w:rPr>
        <w:t>1.1</w:t>
      </w:r>
      <w:r>
        <w:rPr>
          <w:rFonts w:hint="eastAsia"/>
        </w:rPr>
        <w:t>论文研究背景</w:t>
      </w:r>
      <w:bookmarkEnd w:id="50"/>
    </w:p>
    <w:p w14:paraId="502CADF9" w14:textId="7910A9C9" w:rsidR="004C3B84" w:rsidRDefault="004C3B84" w:rsidP="00B51CD1">
      <w:pPr>
        <w:pStyle w:val="a9"/>
        <w:ind w:firstLineChars="200" w:firstLine="480"/>
      </w:pPr>
      <w:r w:rsidRPr="004C3B84">
        <w:rPr>
          <w:rFonts w:hint="eastAsia"/>
        </w:rPr>
        <w:t>如今，已进入信息化社会，各种先进的技术，比如大数据、云计算、</w:t>
      </w:r>
      <w:r w:rsidRPr="004C3B84">
        <w:rPr>
          <w:rFonts w:hint="eastAsia"/>
        </w:rPr>
        <w:t>5G</w:t>
      </w:r>
      <w:r w:rsidRPr="004C3B84">
        <w:rPr>
          <w:rFonts w:hint="eastAsia"/>
        </w:rPr>
        <w:t>以及人工智能等蓬勃发展，信息爆炸使得我们迫切需要高速率和大容量的信息载体来进行信息传播。回溯被称为“电子学时代”的</w:t>
      </w:r>
      <w:r w:rsidRPr="004C3B84">
        <w:rPr>
          <w:rFonts w:hint="eastAsia"/>
        </w:rPr>
        <w:t>19</w:t>
      </w:r>
      <w:r w:rsidRPr="004C3B84">
        <w:rPr>
          <w:rFonts w:hint="eastAsia"/>
        </w:rPr>
        <w:t>与</w:t>
      </w:r>
      <w:r w:rsidRPr="004C3B84">
        <w:rPr>
          <w:rFonts w:hint="eastAsia"/>
        </w:rPr>
        <w:t>20</w:t>
      </w:r>
      <w:r w:rsidRPr="004C3B84">
        <w:rPr>
          <w:rFonts w:hint="eastAsia"/>
        </w:rPr>
        <w:t>世纪，从最早于</w:t>
      </w:r>
      <w:r w:rsidRPr="004C3B84">
        <w:rPr>
          <w:rFonts w:hint="eastAsia"/>
        </w:rPr>
        <w:t>1876</w:t>
      </w:r>
      <w:r w:rsidRPr="004C3B84">
        <w:rPr>
          <w:rFonts w:hint="eastAsia"/>
        </w:rPr>
        <w:t>年贝尔发明无线电话开始，人们逐渐意识到电磁波可以作为一种传输的载体用于信息的传递，到后来的诞生于贝尔实验室的半导体晶体管</w:t>
      </w:r>
      <w:r w:rsidRPr="00B71C7C">
        <w:rPr>
          <w:rFonts w:hint="eastAsia"/>
          <w:vertAlign w:val="superscript"/>
        </w:rPr>
        <w:t>[1]</w:t>
      </w:r>
      <w:r w:rsidRPr="004C3B84">
        <w:rPr>
          <w:rFonts w:hint="eastAsia"/>
        </w:rPr>
        <w:t>，成功的促成了微电子学的发展，电子器件可以小体积、低功耗地在集成在芯片上，这是在电子学领域的一次重大飞跃。从此，以电子学为基础的发明与创新层出不穷，渗透到了生活中的方方面面。</w:t>
      </w:r>
      <w:r w:rsidRPr="004C3B84">
        <w:rPr>
          <w:rFonts w:hint="eastAsia"/>
        </w:rPr>
        <w:t>21</w:t>
      </w:r>
      <w:r w:rsidRPr="004C3B84">
        <w:rPr>
          <w:rFonts w:hint="eastAsia"/>
        </w:rPr>
        <w:t>世纪被誉为“信息化时代”，对信息量的需求呈现爆炸式增长，对于速度与传输容量的要求甚至达到了太比特每秒。然而现实资源是有限的，电磁波的有限频域直接导致了信道拥挤不堪，不仅如此，由于电子载体的“瓶颈效应”导致的延迟时间极限值为纳秒量级，比信息码的载入时间大了将近一千倍，使得单机运算的速度难以突破</w:t>
      </w:r>
      <w:r w:rsidR="006F02BB">
        <w:t>10</w:t>
      </w:r>
      <w:r w:rsidR="006F02BB" w:rsidRPr="006F02BB">
        <w:rPr>
          <w:vertAlign w:val="superscript"/>
        </w:rPr>
        <w:t>9</w:t>
      </w:r>
      <w:r w:rsidRPr="004C3B84">
        <w:rPr>
          <w:rFonts w:hint="eastAsia"/>
        </w:rPr>
        <w:t>/s</w:t>
      </w:r>
      <w:r w:rsidRPr="004C3B84">
        <w:rPr>
          <w:rFonts w:hint="eastAsia"/>
        </w:rPr>
        <w:t>，这严重限制了计算机的运行速度。亟需一种新的载体来满足速度更高、容量更大的信息传输方式。</w:t>
      </w:r>
    </w:p>
    <w:p w14:paraId="07C61BC1" w14:textId="2D5CEDA2" w:rsidR="00B51CD1" w:rsidRDefault="00B51CD1" w:rsidP="00B51CD1">
      <w:pPr>
        <w:pStyle w:val="a9"/>
        <w:ind w:firstLineChars="200" w:firstLine="480"/>
      </w:pPr>
      <w:r>
        <w:rPr>
          <w:rFonts w:hint="eastAsia"/>
        </w:rPr>
        <w:t>幸运的是，随着研究的发展，</w:t>
      </w:r>
      <w:r w:rsidR="00B50752">
        <w:rPr>
          <w:rFonts w:hint="eastAsia"/>
        </w:rPr>
        <w:t>人们已经找到了在信息容量和速率上比电子学都更具有优势的接班者—</w:t>
      </w:r>
      <w:r>
        <w:rPr>
          <w:rFonts w:hint="eastAsia"/>
        </w:rPr>
        <w:t>光子学。早在</w:t>
      </w:r>
      <w:r>
        <w:t>中国</w:t>
      </w:r>
      <w:r>
        <w:rPr>
          <w:rFonts w:hint="eastAsia"/>
        </w:rPr>
        <w:t>古代，光</w:t>
      </w:r>
      <w:r>
        <w:t>就已经被用于信息传递，</w:t>
      </w:r>
      <w:r>
        <w:rPr>
          <w:rFonts w:hint="eastAsia"/>
        </w:rPr>
        <w:t>但那时</w:t>
      </w:r>
      <w:r>
        <w:t>人们并没有对光</w:t>
      </w:r>
      <w:r>
        <w:rPr>
          <w:rFonts w:hint="eastAsia"/>
        </w:rPr>
        <w:t>具有</w:t>
      </w:r>
      <w:r>
        <w:t>系统和本质的理解</w:t>
      </w:r>
      <w:r w:rsidR="004C3B84">
        <w:rPr>
          <w:rFonts w:hint="eastAsia"/>
        </w:rPr>
        <w:t>。</w:t>
      </w:r>
      <w:r>
        <w:rPr>
          <w:rFonts w:hint="eastAsia"/>
        </w:rPr>
        <w:t>直到</w:t>
      </w:r>
      <w:r>
        <w:rPr>
          <w:rFonts w:hint="eastAsia"/>
        </w:rPr>
        <w:t>19</w:t>
      </w:r>
      <w:r>
        <w:rPr>
          <w:rFonts w:hint="eastAsia"/>
        </w:rPr>
        <w:t>世纪</w:t>
      </w:r>
      <w:r>
        <w:t>麦克斯韦提出电磁场理论，</w:t>
      </w:r>
      <w:r>
        <w:rPr>
          <w:rFonts w:hint="eastAsia"/>
        </w:rPr>
        <w:t>光的电磁波</w:t>
      </w:r>
      <w:r>
        <w:t>属性才逐渐被人们所理解和熟知。</w:t>
      </w:r>
      <w:r>
        <w:rPr>
          <w:rFonts w:hint="eastAsia"/>
        </w:rPr>
        <w:t>光子没有电荷性能，因此它没有</w:t>
      </w:r>
      <w:r w:rsidR="006F02BB">
        <w:rPr>
          <w:rFonts w:hint="eastAsia"/>
        </w:rPr>
        <w:t>RC</w:t>
      </w:r>
      <w:r>
        <w:rPr>
          <w:rFonts w:hint="eastAsia"/>
        </w:rPr>
        <w:t>瓶颈效应，亦不存在电磁串扰，同时能够以光速在空间中自由传播，</w:t>
      </w:r>
      <w:r>
        <w:t>信息安全性也有了更高的保障</w:t>
      </w:r>
      <w:r>
        <w:rPr>
          <w:rFonts w:hint="eastAsia"/>
        </w:rPr>
        <w:t>。作为信息载体的光子的信息容量比电子高出</w:t>
      </w:r>
      <w:r>
        <w:rPr>
          <w:rFonts w:hint="eastAsia"/>
        </w:rPr>
        <w:t>3-4</w:t>
      </w:r>
      <w:r>
        <w:rPr>
          <w:rFonts w:hint="eastAsia"/>
        </w:rPr>
        <w:t>个数量级，同时</w:t>
      </w:r>
      <w:r>
        <w:t>其具有极高的速度响应能力</w:t>
      </w:r>
      <w:r>
        <w:rPr>
          <w:rFonts w:hint="eastAsia"/>
        </w:rPr>
        <w:t>。</w:t>
      </w:r>
      <w:r>
        <w:t>相比于</w:t>
      </w:r>
      <w:r>
        <w:rPr>
          <w:rFonts w:hint="eastAsia"/>
        </w:rPr>
        <w:t>电子</w:t>
      </w:r>
      <w:r>
        <w:t>的脉冲宽度在</w:t>
      </w:r>
      <w:r>
        <w:rPr>
          <w:rFonts w:hint="eastAsia"/>
        </w:rPr>
        <w:t>纳秒量级，</w:t>
      </w:r>
      <w:r>
        <w:t>光脉冲的</w:t>
      </w:r>
      <w:r>
        <w:rPr>
          <w:rFonts w:hint="eastAsia"/>
        </w:rPr>
        <w:t>宽度</w:t>
      </w:r>
      <w:r w:rsidR="00212844">
        <w:rPr>
          <w:rFonts w:hint="eastAsia"/>
        </w:rPr>
        <w:t>更小</w:t>
      </w:r>
      <w:r w:rsidR="00212844">
        <w:t>，</w:t>
      </w:r>
      <w:r>
        <w:rPr>
          <w:rFonts w:hint="eastAsia"/>
        </w:rPr>
        <w:t>可到皮秒、飞秒甚至阿秒的量级，</w:t>
      </w:r>
      <w:r>
        <w:t>相应的其传输速率</w:t>
      </w:r>
      <w:r>
        <w:rPr>
          <w:rFonts w:hint="eastAsia"/>
        </w:rPr>
        <w:t>可以</w:t>
      </w:r>
      <w:r>
        <w:t>达到</w:t>
      </w:r>
      <w:r>
        <w:rPr>
          <w:rFonts w:hint="eastAsia"/>
        </w:rPr>
        <w:t>几个吉比特每秒，甚至到几十个太比特每秒。</w:t>
      </w:r>
    </w:p>
    <w:p w14:paraId="56237CAD" w14:textId="0AD6F937" w:rsidR="00B51CD1" w:rsidRDefault="00212844" w:rsidP="00B51CD1">
      <w:pPr>
        <w:pStyle w:val="a9"/>
        <w:ind w:firstLineChars="200" w:firstLine="480"/>
      </w:pPr>
      <w:r>
        <w:rPr>
          <w:rFonts w:hint="eastAsia"/>
        </w:rPr>
        <w:lastRenderedPageBreak/>
        <w:t>以光子作为信息载体的集成光学在不论是市场还是科研</w:t>
      </w:r>
      <w:r w:rsidR="00B51CD1" w:rsidRPr="00487103">
        <w:rPr>
          <w:rFonts w:hint="eastAsia"/>
        </w:rPr>
        <w:t>上，都广受青睐。一些大型的硬件公司，比如</w:t>
      </w:r>
      <w:r w:rsidR="006879A0">
        <w:rPr>
          <w:rFonts w:hint="eastAsia"/>
        </w:rPr>
        <w:t>I</w:t>
      </w:r>
      <w:r w:rsidR="00B51CD1" w:rsidRPr="00487103">
        <w:rPr>
          <w:rFonts w:hint="eastAsia"/>
        </w:rPr>
        <w:t>BM</w:t>
      </w:r>
      <w:r w:rsidR="00B51CD1" w:rsidRPr="00487103">
        <w:rPr>
          <w:rFonts w:hint="eastAsia"/>
        </w:rPr>
        <w:t>和</w:t>
      </w:r>
      <w:r w:rsidR="00B51CD1" w:rsidRPr="00487103">
        <w:rPr>
          <w:rFonts w:hint="eastAsia"/>
        </w:rPr>
        <w:t>Intel</w:t>
      </w:r>
      <w:r>
        <w:rPr>
          <w:rFonts w:hint="eastAsia"/>
        </w:rPr>
        <w:t>，都</w:t>
      </w:r>
      <w:r w:rsidR="00B51CD1" w:rsidRPr="00487103">
        <w:rPr>
          <w:rFonts w:hint="eastAsia"/>
        </w:rPr>
        <w:t>投入了大量的金钱</w:t>
      </w:r>
      <w:r>
        <w:rPr>
          <w:rFonts w:hint="eastAsia"/>
        </w:rPr>
        <w:t>精力</w:t>
      </w:r>
      <w:r w:rsidR="00B51CD1" w:rsidRPr="00487103">
        <w:rPr>
          <w:rFonts w:hint="eastAsia"/>
        </w:rPr>
        <w:t>对集成光学进行了研究</w:t>
      </w:r>
      <w:r w:rsidR="00EE098A" w:rsidRPr="00EE098A">
        <w:rPr>
          <w:rFonts w:hint="eastAsia"/>
          <w:vertAlign w:val="superscript"/>
        </w:rPr>
        <w:t>[2]</w:t>
      </w:r>
      <w:r w:rsidR="00B51CD1" w:rsidRPr="00487103">
        <w:rPr>
          <w:rFonts w:hint="eastAsia"/>
        </w:rPr>
        <w:t>。最近几年，集成光电子器件的尺度达到纳米量级，在众多领域起到了不可或缺的作用。</w:t>
      </w:r>
      <w:r w:rsidR="00B51CD1" w:rsidRPr="00487103">
        <w:rPr>
          <w:rFonts w:hint="eastAsia"/>
        </w:rPr>
        <w:t>MONA</w:t>
      </w:r>
      <w:r w:rsidR="00EE098A">
        <w:rPr>
          <w:rFonts w:hint="eastAsia"/>
        </w:rPr>
        <w:t>（</w:t>
      </w:r>
      <w:r w:rsidR="00EE098A" w:rsidRPr="00487103">
        <w:rPr>
          <w:rFonts w:hint="eastAsia"/>
        </w:rPr>
        <w:t>Merging Optics and</w:t>
      </w:r>
      <w:r w:rsidR="00EE098A">
        <w:t xml:space="preserve"> </w:t>
      </w:r>
      <w:r w:rsidR="00EE098A" w:rsidRPr="00487103">
        <w:rPr>
          <w:rFonts w:hint="eastAsia"/>
        </w:rPr>
        <w:t>Nanotechnologies</w:t>
      </w:r>
      <w:r w:rsidR="00EE098A">
        <w:rPr>
          <w:rFonts w:hint="eastAsia"/>
        </w:rPr>
        <w:t>）</w:t>
      </w:r>
      <w:r w:rsidR="00B51CD1" w:rsidRPr="00487103">
        <w:rPr>
          <w:rFonts w:hint="eastAsia"/>
        </w:rPr>
        <w:t>联盟发表</w:t>
      </w:r>
      <w:r>
        <w:rPr>
          <w:rFonts w:hint="eastAsia"/>
        </w:rPr>
        <w:t>的</w:t>
      </w:r>
      <w:r w:rsidR="00B51CD1" w:rsidRPr="00487103">
        <w:rPr>
          <w:rFonts w:hint="eastAsia"/>
        </w:rPr>
        <w:t>关于纳米光子技术报告指出：在目前以及未来，纳米光子技术将在数据通信、传感、光互联、存储和器件等共九个领域被广泛应用。然而</w:t>
      </w:r>
      <w:r w:rsidR="00DB32D0">
        <w:rPr>
          <w:rFonts w:hint="eastAsia"/>
        </w:rPr>
        <w:t>，在发展大规模集成光子器件的大趋势下，传统光学器件无论是在尺寸、</w:t>
      </w:r>
      <w:r w:rsidR="00B51CD1" w:rsidRPr="00487103">
        <w:rPr>
          <w:rFonts w:hint="eastAsia"/>
        </w:rPr>
        <w:t>功能</w:t>
      </w:r>
      <w:r w:rsidR="00DB32D0">
        <w:rPr>
          <w:rFonts w:hint="eastAsia"/>
        </w:rPr>
        <w:t>以及制备</w:t>
      </w:r>
      <w:r w:rsidR="00DB32D0">
        <w:t>工艺</w:t>
      </w:r>
      <w:r w:rsidR="00B51CD1" w:rsidRPr="00487103">
        <w:rPr>
          <w:rFonts w:hint="eastAsia"/>
        </w:rPr>
        <w:t>上都面临着巨大的挑战，目前的集成光学仍然存在很多难以解决的问题</w:t>
      </w:r>
      <w:r w:rsidR="00B51CD1" w:rsidRPr="00EE098A">
        <w:rPr>
          <w:rFonts w:hint="eastAsia"/>
          <w:vertAlign w:val="superscript"/>
        </w:rPr>
        <w:t>[3]</w:t>
      </w:r>
      <w:r w:rsidR="00DB32D0">
        <w:rPr>
          <w:rFonts w:hint="eastAsia"/>
        </w:rPr>
        <w:t>。</w:t>
      </w:r>
      <w:r w:rsidR="00B51CD1" w:rsidRPr="00487103">
        <w:rPr>
          <w:rFonts w:hint="eastAsia"/>
        </w:rPr>
        <w:t>令人欣慰的是，硅基光子学的出现，完美的解决了上述难题。</w:t>
      </w:r>
    </w:p>
    <w:p w14:paraId="2A72D037" w14:textId="009652CD" w:rsidR="00B51CD1" w:rsidRDefault="00EE098A" w:rsidP="00B51CD1">
      <w:pPr>
        <w:pStyle w:val="a9"/>
        <w:ind w:firstLineChars="200" w:firstLine="480"/>
      </w:pPr>
      <w:r>
        <w:rPr>
          <w:rFonts w:hint="eastAsia"/>
        </w:rPr>
        <w:t>硅基光子学，就是研究</w:t>
      </w:r>
      <w:r w:rsidR="00B51CD1" w:rsidRPr="00BA4830">
        <w:rPr>
          <w:rFonts w:hint="eastAsia"/>
        </w:rPr>
        <w:t>如何利用硅或者一些与硅的制作工艺相容的其它化学材料</w:t>
      </w:r>
      <w:r>
        <w:rPr>
          <w:rFonts w:hint="eastAsia"/>
        </w:rPr>
        <w:t>，实现以光为载体的微纳器件，并将它们在同一个硅基底上进行大规模</w:t>
      </w:r>
      <w:r w:rsidR="00B51CD1" w:rsidRPr="00BA4830">
        <w:rPr>
          <w:rFonts w:hint="eastAsia"/>
        </w:rPr>
        <w:t>集成</w:t>
      </w:r>
      <w:r>
        <w:rPr>
          <w:rFonts w:hint="eastAsia"/>
        </w:rPr>
        <w:t>的</w:t>
      </w:r>
      <w:r>
        <w:t>问题</w:t>
      </w:r>
      <w:r w:rsidR="00952775">
        <w:rPr>
          <w:rFonts w:hint="eastAsia"/>
        </w:rPr>
        <w:t>，其目的为</w:t>
      </w:r>
      <w:r>
        <w:rPr>
          <w:rFonts w:hint="eastAsia"/>
        </w:rPr>
        <w:t>制成</w:t>
      </w:r>
      <w:r w:rsidR="00952775">
        <w:rPr>
          <w:rFonts w:hint="eastAsia"/>
        </w:rPr>
        <w:t>一个具备完整</w:t>
      </w:r>
      <w:r w:rsidR="00B51CD1" w:rsidRPr="00BA4830">
        <w:rPr>
          <w:rFonts w:hint="eastAsia"/>
        </w:rPr>
        <w:t>综合功能的新型芯片单元</w:t>
      </w:r>
      <w:r w:rsidR="00B51CD1" w:rsidRPr="00EE098A">
        <w:rPr>
          <w:rFonts w:hint="eastAsia"/>
          <w:vertAlign w:val="superscript"/>
        </w:rPr>
        <w:t>[3]</w:t>
      </w:r>
      <w:r w:rsidR="00B51CD1" w:rsidRPr="00BA4830">
        <w:rPr>
          <w:rFonts w:hint="eastAsia"/>
        </w:rPr>
        <w:t>。硅基光子学的根源可以追溯到</w:t>
      </w:r>
      <w:r w:rsidR="00B51CD1" w:rsidRPr="00BA4830">
        <w:rPr>
          <w:rFonts w:hint="eastAsia"/>
        </w:rPr>
        <w:t>1980</w:t>
      </w:r>
      <w:r w:rsidR="00B51CD1" w:rsidRPr="00BA4830">
        <w:rPr>
          <w:rFonts w:hint="eastAsia"/>
        </w:rPr>
        <w:t>年代末和</w:t>
      </w:r>
      <w:r w:rsidR="00B51CD1" w:rsidRPr="00BA4830">
        <w:rPr>
          <w:rFonts w:hint="eastAsia"/>
        </w:rPr>
        <w:t>1990</w:t>
      </w:r>
      <w:r w:rsidR="00B51CD1" w:rsidRPr="00BA4830">
        <w:rPr>
          <w:rFonts w:hint="eastAsia"/>
        </w:rPr>
        <w:t>年代初</w:t>
      </w:r>
      <w:r w:rsidR="00B51CD1" w:rsidRPr="00BA4830">
        <w:rPr>
          <w:rFonts w:hint="eastAsia"/>
        </w:rPr>
        <w:t>Soref</w:t>
      </w:r>
      <w:r w:rsidR="00B51CD1" w:rsidRPr="00BA4830">
        <w:rPr>
          <w:rFonts w:hint="eastAsia"/>
        </w:rPr>
        <w:t>和</w:t>
      </w:r>
      <w:r w:rsidR="00B51CD1" w:rsidRPr="00BA4830">
        <w:rPr>
          <w:rFonts w:hint="eastAsia"/>
        </w:rPr>
        <w:t>Petermann</w:t>
      </w:r>
      <w:r w:rsidR="00B51CD1" w:rsidRPr="00BA4830">
        <w:rPr>
          <w:rFonts w:hint="eastAsia"/>
        </w:rPr>
        <w:t>的开创性工作</w:t>
      </w:r>
      <w:r w:rsidR="00B51CD1" w:rsidRPr="007D4C15">
        <w:rPr>
          <w:rFonts w:hint="eastAsia"/>
          <w:vertAlign w:val="superscript"/>
        </w:rPr>
        <w:t>[4</w:t>
      </w:r>
      <w:r w:rsidR="009C4A4A">
        <w:rPr>
          <w:rFonts w:hint="eastAsia"/>
          <w:vertAlign w:val="superscript"/>
        </w:rPr>
        <w:t>,</w:t>
      </w:r>
      <w:r w:rsidR="007D4C15" w:rsidRPr="007D4C15">
        <w:rPr>
          <w:rFonts w:hint="eastAsia"/>
          <w:vertAlign w:val="superscript"/>
        </w:rPr>
        <w:t>5</w:t>
      </w:r>
      <w:r w:rsidR="00B51CD1" w:rsidRPr="007D4C15">
        <w:rPr>
          <w:rFonts w:hint="eastAsia"/>
          <w:vertAlign w:val="superscript"/>
        </w:rPr>
        <w:t>]</w:t>
      </w:r>
      <w:r w:rsidR="00B51CD1" w:rsidRPr="00BA4830">
        <w:rPr>
          <w:rFonts w:hint="eastAsia"/>
        </w:rPr>
        <w:t>。早期的工作促进了</w:t>
      </w:r>
      <w:r w:rsidR="00B51CD1" w:rsidRPr="00BA4830">
        <w:rPr>
          <w:rFonts w:hint="eastAsia"/>
        </w:rPr>
        <w:t>1990</w:t>
      </w:r>
      <w:r w:rsidR="00B51CD1" w:rsidRPr="00BA4830">
        <w:rPr>
          <w:rFonts w:hint="eastAsia"/>
        </w:rPr>
        <w:t>年代其应用的发展，这些研究主要集中在无源设备上</w:t>
      </w:r>
      <w:r w:rsidR="007D4C15" w:rsidRPr="00BC5E19">
        <w:rPr>
          <w:rFonts w:hint="eastAsia"/>
          <w:vertAlign w:val="superscript"/>
        </w:rPr>
        <w:t>[</w:t>
      </w:r>
      <w:r w:rsidR="007D4C15" w:rsidRPr="00BC5E19">
        <w:rPr>
          <w:vertAlign w:val="superscript"/>
        </w:rPr>
        <w:t>6-8</w:t>
      </w:r>
      <w:r w:rsidR="00B51CD1" w:rsidRPr="00BC5E19">
        <w:rPr>
          <w:rFonts w:hint="eastAsia"/>
          <w:vertAlign w:val="superscript"/>
        </w:rPr>
        <w:t>]</w:t>
      </w:r>
      <w:r w:rsidR="00B51CD1" w:rsidRPr="00BA4830">
        <w:rPr>
          <w:rFonts w:hint="eastAsia"/>
        </w:rPr>
        <w:t>，如光定向耦合器</w:t>
      </w:r>
      <w:r w:rsidR="007D4C15" w:rsidRPr="00BC5E19">
        <w:rPr>
          <w:rFonts w:hint="eastAsia"/>
          <w:vertAlign w:val="superscript"/>
        </w:rPr>
        <w:t>[6</w:t>
      </w:r>
      <w:r w:rsidR="00B51CD1" w:rsidRPr="00BC5E19">
        <w:rPr>
          <w:rFonts w:hint="eastAsia"/>
          <w:vertAlign w:val="superscript"/>
        </w:rPr>
        <w:t>]</w:t>
      </w:r>
      <w:r w:rsidR="00B51CD1" w:rsidRPr="00BA4830">
        <w:rPr>
          <w:rFonts w:hint="eastAsia"/>
        </w:rPr>
        <w:t>，光开关</w:t>
      </w:r>
      <w:r w:rsidR="007D4C15" w:rsidRPr="00BC5E19">
        <w:rPr>
          <w:rFonts w:hint="eastAsia"/>
          <w:vertAlign w:val="superscript"/>
        </w:rPr>
        <w:t>[7</w:t>
      </w:r>
      <w:r w:rsidR="00B51CD1" w:rsidRPr="00BC5E19">
        <w:rPr>
          <w:rFonts w:hint="eastAsia"/>
          <w:vertAlign w:val="superscript"/>
        </w:rPr>
        <w:t>]</w:t>
      </w:r>
      <w:r w:rsidR="00B51CD1" w:rsidRPr="00BA4830">
        <w:rPr>
          <w:rFonts w:hint="eastAsia"/>
        </w:rPr>
        <w:t>，波分复用器</w:t>
      </w:r>
      <w:r w:rsidR="007D4C15" w:rsidRPr="00BC5E19">
        <w:rPr>
          <w:rFonts w:hint="eastAsia"/>
          <w:vertAlign w:val="superscript"/>
        </w:rPr>
        <w:t>[8</w:t>
      </w:r>
      <w:r w:rsidR="00B51CD1" w:rsidRPr="00BC5E19">
        <w:rPr>
          <w:rFonts w:hint="eastAsia"/>
          <w:vertAlign w:val="superscript"/>
        </w:rPr>
        <w:t>]</w:t>
      </w:r>
      <w:r w:rsidR="00B51CD1" w:rsidRPr="00BA4830">
        <w:rPr>
          <w:rFonts w:hint="eastAsia"/>
        </w:rPr>
        <w:t>等。硅作为光子器件的材料平台，具有很多方面的优势：首先，硅在自然界广泛存在，与其他材料相比成本更低廉，并且易于加工；其次，硅的折射率较大，硅波导具有</w:t>
      </w:r>
      <w:r w:rsidR="00952775">
        <w:rPr>
          <w:rFonts w:hint="eastAsia"/>
        </w:rPr>
        <w:t>较好性能</w:t>
      </w:r>
      <w:r w:rsidR="00B51CD1" w:rsidRPr="00BA4830">
        <w:rPr>
          <w:rFonts w:hint="eastAsia"/>
        </w:rPr>
        <w:t>；再次，硅与</w:t>
      </w:r>
      <w:r w:rsidR="00952775">
        <w:rPr>
          <w:rFonts w:hint="eastAsia"/>
        </w:rPr>
        <w:t>其</w:t>
      </w:r>
      <w:r w:rsidR="00B51CD1">
        <w:rPr>
          <w:rFonts w:hint="eastAsia"/>
        </w:rPr>
        <w:t>互补</w:t>
      </w:r>
      <w:r w:rsidR="00B51CD1" w:rsidRPr="00BA4830">
        <w:rPr>
          <w:rFonts w:hint="eastAsia"/>
        </w:rPr>
        <w:t>金属氧化物半导体的制作工艺兼容，</w:t>
      </w:r>
      <w:r w:rsidR="00952775">
        <w:rPr>
          <w:rFonts w:hint="eastAsia"/>
        </w:rPr>
        <w:t>并且制备技术较为</w:t>
      </w:r>
      <w:r w:rsidR="00952775">
        <w:t>成熟</w:t>
      </w:r>
      <w:r w:rsidR="00B51CD1" w:rsidRPr="00BA4830">
        <w:rPr>
          <w:rFonts w:hint="eastAsia"/>
        </w:rPr>
        <w:t>；最后</w:t>
      </w:r>
      <w:r w:rsidR="00952775">
        <w:rPr>
          <w:rFonts w:hint="eastAsia"/>
        </w:rPr>
        <w:t>，</w:t>
      </w:r>
      <w:r w:rsidR="00B51CD1" w:rsidRPr="000F4B6A">
        <w:rPr>
          <w:rFonts w:hint="eastAsia"/>
        </w:rPr>
        <w:t>绝缘体上硅（</w:t>
      </w:r>
      <w:r w:rsidR="000F4B6A">
        <w:t>Silicone On I</w:t>
      </w:r>
      <w:r w:rsidR="00B51CD1" w:rsidRPr="000F4B6A">
        <w:t>nsulator</w:t>
      </w:r>
      <w:r w:rsidR="00B51CD1" w:rsidRPr="000F4B6A">
        <w:rPr>
          <w:rFonts w:hint="eastAsia"/>
        </w:rPr>
        <w:t>，</w:t>
      </w:r>
      <w:r w:rsidR="00B51CD1" w:rsidRPr="000F4B6A">
        <w:t>SOI</w:t>
      </w:r>
      <w:r w:rsidR="00B51CD1" w:rsidRPr="000F4B6A">
        <w:rPr>
          <w:rFonts w:hint="eastAsia"/>
        </w:rPr>
        <w:t>）具备</w:t>
      </w:r>
      <w:r w:rsidR="00B51CD1" w:rsidRPr="00BA4830">
        <w:rPr>
          <w:rFonts w:hint="eastAsia"/>
        </w:rPr>
        <w:t>优秀的导光性质。</w:t>
      </w:r>
      <w:r w:rsidR="00A5008E">
        <w:rPr>
          <w:rFonts w:hint="eastAsia"/>
        </w:rPr>
        <w:t>基于</w:t>
      </w:r>
      <w:r w:rsidR="00B51CD1" w:rsidRPr="00BA4830">
        <w:rPr>
          <w:rFonts w:hint="eastAsia"/>
        </w:rPr>
        <w:t>以上的几点，使得硅成为制备集成光子器件的不二之选。</w:t>
      </w:r>
    </w:p>
    <w:p w14:paraId="68329800" w14:textId="44643C85" w:rsidR="00E40C20" w:rsidRDefault="00B51CD1" w:rsidP="00105D81">
      <w:pPr>
        <w:pStyle w:val="a9"/>
        <w:ind w:firstLineChars="200" w:firstLine="480"/>
      </w:pPr>
      <w:r w:rsidRPr="00492971">
        <w:rPr>
          <w:rFonts w:hint="eastAsia"/>
        </w:rPr>
        <w:t>晶体硅已经为现代数字信息高速公路铺平了道路，遗憾的是，硅基光子学</w:t>
      </w:r>
      <w:r w:rsidR="00952775">
        <w:rPr>
          <w:rFonts w:hint="eastAsia"/>
        </w:rPr>
        <w:t>的</w:t>
      </w:r>
      <w:r w:rsidR="00952775">
        <w:t>发展</w:t>
      </w:r>
      <w:r w:rsidRPr="00492971">
        <w:rPr>
          <w:rFonts w:hint="eastAsia"/>
        </w:rPr>
        <w:t>受到了两大挑战，即硅基光学器件的尺寸和灵敏度</w:t>
      </w:r>
      <w:r w:rsidR="00F4626A">
        <w:rPr>
          <w:rFonts w:hint="eastAsia"/>
        </w:rPr>
        <w:t>问题</w:t>
      </w:r>
      <w:r w:rsidRPr="00492971">
        <w:rPr>
          <w:rFonts w:hint="eastAsia"/>
        </w:rPr>
        <w:t>。</w:t>
      </w:r>
      <w:r w:rsidR="00105D81" w:rsidRPr="00105D81">
        <w:rPr>
          <w:rFonts w:hint="eastAsia"/>
        </w:rPr>
        <w:t>硅基光子学虽然能够对以光子为载体的信息功能器件高度集成，然而由于阿贝衍射极限约为光波长的二分之一，传统的硅基光子器件很难能够将元件尺寸缩小到纳米量级</w:t>
      </w:r>
      <w:r w:rsidR="00105D81">
        <w:rPr>
          <w:rFonts w:hint="eastAsia"/>
        </w:rPr>
        <w:t>。而</w:t>
      </w:r>
      <w:r w:rsidRPr="00492971">
        <w:rPr>
          <w:rFonts w:hint="eastAsia"/>
        </w:rPr>
        <w:t>相对于</w:t>
      </w:r>
      <w:r w:rsidR="00BC5E19" w:rsidRPr="00BC5E19">
        <w:t>互补金属氧化物半导体</w:t>
      </w:r>
      <w:r w:rsidR="00BC5E19">
        <w:rPr>
          <w:rFonts w:hint="eastAsia"/>
        </w:rPr>
        <w:t>（</w:t>
      </w:r>
      <w:r w:rsidR="00BC5E19" w:rsidRPr="00BC5E19">
        <w:t>Complementary Metal Oxide Semiconductor</w:t>
      </w:r>
      <w:r w:rsidR="00BC5E19">
        <w:rPr>
          <w:rFonts w:hint="eastAsia"/>
        </w:rPr>
        <w:t>，</w:t>
      </w:r>
      <w:r w:rsidR="00BC5E19">
        <w:rPr>
          <w:rFonts w:hint="eastAsia"/>
        </w:rPr>
        <w:t>CMOS</w:t>
      </w:r>
      <w:r w:rsidR="00BC5E19">
        <w:rPr>
          <w:rFonts w:hint="eastAsia"/>
        </w:rPr>
        <w:t>）</w:t>
      </w:r>
      <w:r w:rsidRPr="00492971">
        <w:rPr>
          <w:rFonts w:hint="eastAsia"/>
        </w:rPr>
        <w:t>电子器件</w:t>
      </w:r>
      <w:r w:rsidR="00105D81">
        <w:rPr>
          <w:rFonts w:hint="eastAsia"/>
        </w:rPr>
        <w:t>而言，光学器件体积非常庞大；</w:t>
      </w:r>
      <w:r w:rsidRPr="00492971">
        <w:rPr>
          <w:rFonts w:hint="eastAsia"/>
        </w:rPr>
        <w:t>此外，非应力硅具有间接带隙和非线性电光效应两个特性，这两个特性通常产生弱或慢的连续波光学响应</w:t>
      </w:r>
      <w:r w:rsidRPr="00EA78A2">
        <w:rPr>
          <w:rFonts w:hint="eastAsia"/>
          <w:vertAlign w:val="superscript"/>
        </w:rPr>
        <w:t>[</w:t>
      </w:r>
      <w:r w:rsidR="005751A9" w:rsidRPr="00EA78A2">
        <w:rPr>
          <w:vertAlign w:val="superscript"/>
        </w:rPr>
        <w:t>9</w:t>
      </w:r>
      <w:r w:rsidR="005751A9" w:rsidRPr="00EA78A2">
        <w:rPr>
          <w:rFonts w:hint="eastAsia"/>
          <w:vertAlign w:val="superscript"/>
        </w:rPr>
        <w:t>]</w:t>
      </w:r>
      <w:r w:rsidRPr="00492971">
        <w:rPr>
          <w:rFonts w:hint="eastAsia"/>
        </w:rPr>
        <w:t>。</w:t>
      </w:r>
      <w:r w:rsidR="00105D81">
        <w:rPr>
          <w:rFonts w:hint="eastAsia"/>
        </w:rPr>
        <w:t>这些</w:t>
      </w:r>
      <w:r w:rsidR="00105D81">
        <w:t>问题对于大规模的光电集成也</w:t>
      </w:r>
      <w:r w:rsidR="00105D81">
        <w:rPr>
          <w:rFonts w:hint="eastAsia"/>
        </w:rPr>
        <w:t>造成</w:t>
      </w:r>
      <w:r w:rsidR="00105D81">
        <w:t>了影响。</w:t>
      </w:r>
      <w:r w:rsidRPr="00105D81">
        <w:rPr>
          <w:rFonts w:hint="eastAsia"/>
        </w:rPr>
        <w:t>为了缩小</w:t>
      </w:r>
      <w:r w:rsidRPr="00105D81">
        <w:t>器件尺寸，突破衍射极限，</w:t>
      </w:r>
      <w:r w:rsidRPr="00105D81">
        <w:rPr>
          <w:rFonts w:hint="eastAsia"/>
        </w:rPr>
        <w:t>对于</w:t>
      </w:r>
      <w:r w:rsidR="00484FC0" w:rsidRPr="004C3B84">
        <w:rPr>
          <w:rFonts w:hint="eastAsia"/>
        </w:rPr>
        <w:t>表面等离激元（</w:t>
      </w:r>
      <w:r w:rsidR="000F4B6A">
        <w:t>Surface Plasmon P</w:t>
      </w:r>
      <w:r w:rsidR="00484FC0" w:rsidRPr="004C3B84">
        <w:t>olaritons</w:t>
      </w:r>
      <w:r w:rsidR="00484FC0" w:rsidRPr="004C3B84">
        <w:rPr>
          <w:rFonts w:hint="eastAsia"/>
        </w:rPr>
        <w:t>，</w:t>
      </w:r>
      <w:r w:rsidR="00484FC0" w:rsidRPr="004C3B84">
        <w:t>SPPs</w:t>
      </w:r>
      <w:r w:rsidR="00484FC0" w:rsidRPr="004C3B84">
        <w:rPr>
          <w:rFonts w:hint="eastAsia"/>
        </w:rPr>
        <w:t>）</w:t>
      </w:r>
      <w:r w:rsidRPr="00105D81">
        <w:rPr>
          <w:rFonts w:hint="eastAsia"/>
        </w:rPr>
        <w:t>的</w:t>
      </w:r>
      <w:r w:rsidRPr="00105D81">
        <w:t>研究应运而生</w:t>
      </w:r>
      <w:r w:rsidRPr="00105D81">
        <w:rPr>
          <w:rFonts w:hint="eastAsia"/>
        </w:rPr>
        <w:t>。</w:t>
      </w:r>
    </w:p>
    <w:p w14:paraId="59C442AB" w14:textId="4CB397F9" w:rsidR="00B51CD1" w:rsidRDefault="00B51CD1" w:rsidP="005751A9">
      <w:pPr>
        <w:pStyle w:val="a9"/>
        <w:ind w:firstLineChars="200" w:firstLine="480"/>
      </w:pPr>
      <w:r>
        <w:rPr>
          <w:rFonts w:hint="eastAsia"/>
        </w:rPr>
        <w:t>SPP</w:t>
      </w:r>
      <w:r w:rsidR="005751A9">
        <w:t>s</w:t>
      </w:r>
      <w:r>
        <w:rPr>
          <w:rFonts w:hint="eastAsia"/>
        </w:rPr>
        <w:t>是一种存在于金属和介电材料界面的电磁激发，它沿着金属和介电介质（通常是真空介质）之间的平面以波的形式传播，随着从电磁波到每种介质的距离增加，</w:t>
      </w:r>
      <w:r>
        <w:t>其振幅</w:t>
      </w:r>
      <w:r>
        <w:rPr>
          <w:rFonts w:hint="eastAsia"/>
        </w:rPr>
        <w:t>呈指数衰减</w:t>
      </w:r>
      <w:r w:rsidRPr="005751A9">
        <w:rPr>
          <w:rFonts w:hint="eastAsia"/>
          <w:vertAlign w:val="superscript"/>
        </w:rPr>
        <w:t>[1</w:t>
      </w:r>
      <w:r w:rsidR="005751A9" w:rsidRPr="005751A9">
        <w:rPr>
          <w:vertAlign w:val="superscript"/>
        </w:rPr>
        <w:t>0</w:t>
      </w:r>
      <w:r w:rsidRPr="005751A9">
        <w:rPr>
          <w:rFonts w:hint="eastAsia"/>
          <w:vertAlign w:val="superscript"/>
        </w:rPr>
        <w:t>]</w:t>
      </w:r>
      <w:r>
        <w:rPr>
          <w:rFonts w:hint="eastAsia"/>
        </w:rPr>
        <w:t>。因此可以</w:t>
      </w:r>
      <w:r>
        <w:t>看出</w:t>
      </w:r>
      <w:r>
        <w:rPr>
          <w:rFonts w:hint="eastAsia"/>
        </w:rPr>
        <w:t>，</w:t>
      </w:r>
      <w:r>
        <w:rPr>
          <w:rFonts w:hint="eastAsia"/>
        </w:rPr>
        <w:t>SPP</w:t>
      </w:r>
      <w:r w:rsidR="005751A9">
        <w:t>s</w:t>
      </w:r>
      <w:r>
        <w:rPr>
          <w:rFonts w:hint="eastAsia"/>
        </w:rPr>
        <w:t>是一种表面电磁波，它的电磁场被限制在电介质</w:t>
      </w:r>
      <w:r>
        <w:rPr>
          <w:rFonts w:hint="eastAsia"/>
        </w:rPr>
        <w:t>-</w:t>
      </w:r>
      <w:r>
        <w:rPr>
          <w:rFonts w:hint="eastAsia"/>
        </w:rPr>
        <w:t>金属界面的附近。由于</w:t>
      </w:r>
      <w:r w:rsidRPr="00E61E0F">
        <w:rPr>
          <w:rFonts w:hint="eastAsia"/>
        </w:rPr>
        <w:t>拉曼散射、二次谐波、</w:t>
      </w:r>
      <w:r>
        <w:rPr>
          <w:rFonts w:hint="eastAsia"/>
        </w:rPr>
        <w:t>荧光反应等</w:t>
      </w:r>
      <w:r>
        <w:t>作用</w:t>
      </w:r>
      <w:r w:rsidR="005751A9" w:rsidRPr="005751A9">
        <w:rPr>
          <w:rFonts w:hint="eastAsia"/>
          <w:vertAlign w:val="superscript"/>
        </w:rPr>
        <w:t>[1</w:t>
      </w:r>
      <w:r w:rsidR="005751A9" w:rsidRPr="005751A9">
        <w:rPr>
          <w:vertAlign w:val="superscript"/>
        </w:rPr>
        <w:t>0</w:t>
      </w:r>
      <w:r w:rsidR="005751A9" w:rsidRPr="005751A9">
        <w:rPr>
          <w:rFonts w:hint="eastAsia"/>
          <w:vertAlign w:val="superscript"/>
        </w:rPr>
        <w:t>]</w:t>
      </w:r>
      <w:r>
        <w:t>，</w:t>
      </w:r>
      <w:r>
        <w:rPr>
          <w:rFonts w:hint="eastAsia"/>
        </w:rPr>
        <w:t>界面处的电磁场获得了大大</w:t>
      </w:r>
      <w:r>
        <w:t>的</w:t>
      </w:r>
      <w:r>
        <w:rPr>
          <w:rFonts w:hint="eastAsia"/>
        </w:rPr>
        <w:t>增强，从而导致</w:t>
      </w:r>
      <w:r>
        <w:rPr>
          <w:rFonts w:hint="eastAsia"/>
        </w:rPr>
        <w:t>SPP</w:t>
      </w:r>
      <w:r w:rsidR="00105D81">
        <w:t>s</w:t>
      </w:r>
      <w:r>
        <w:rPr>
          <w:rFonts w:hint="eastAsia"/>
        </w:rPr>
        <w:t>对表面条件具有</w:t>
      </w:r>
      <w:r>
        <w:rPr>
          <w:rFonts w:hint="eastAsia"/>
        </w:rPr>
        <w:lastRenderedPageBreak/>
        <w:t>很高</w:t>
      </w:r>
      <w:r>
        <w:t>的</w:t>
      </w:r>
      <w:r w:rsidR="005751A9">
        <w:rPr>
          <w:rFonts w:hint="eastAsia"/>
        </w:rPr>
        <w:t>敏感性；</w:t>
      </w:r>
      <w:r>
        <w:rPr>
          <w:rFonts w:hint="eastAsia"/>
        </w:rPr>
        <w:t>这种灵敏度和</w:t>
      </w:r>
      <w:r>
        <w:t>敏感性</w:t>
      </w:r>
      <w:r w:rsidR="00105D81">
        <w:rPr>
          <w:rFonts w:hint="eastAsia"/>
        </w:rPr>
        <w:t>不仅可以用于研究表面上的吸附物，表面粗糙度等相关现象；还可</w:t>
      </w:r>
      <w:r>
        <w:t>被</w:t>
      </w:r>
      <w:r w:rsidRPr="00E61E0F">
        <w:rPr>
          <w:rFonts w:hint="eastAsia"/>
        </w:rPr>
        <w:t>应用于化学和生物传感器中</w:t>
      </w:r>
      <w:r w:rsidR="005751A9" w:rsidRPr="005751A9">
        <w:rPr>
          <w:rFonts w:hint="eastAsia"/>
          <w:vertAlign w:val="superscript"/>
        </w:rPr>
        <w:t>[11</w:t>
      </w:r>
      <w:r w:rsidRPr="005751A9">
        <w:rPr>
          <w:rFonts w:hint="eastAsia"/>
          <w:vertAlign w:val="superscript"/>
        </w:rPr>
        <w:t>]</w:t>
      </w:r>
      <w:r w:rsidRPr="00E61E0F">
        <w:rPr>
          <w:rFonts w:hint="eastAsia"/>
        </w:rPr>
        <w:t>。</w:t>
      </w:r>
    </w:p>
    <w:p w14:paraId="593E8258" w14:textId="4A931B3C" w:rsidR="00B51CD1" w:rsidRPr="00B23F8F" w:rsidRDefault="00B51CD1" w:rsidP="00B51CD1">
      <w:pPr>
        <w:pStyle w:val="a9"/>
        <w:ind w:firstLineChars="200" w:firstLine="480"/>
      </w:pPr>
      <w:r>
        <w:rPr>
          <w:rFonts w:hint="eastAsia"/>
        </w:rPr>
        <w:t>硅基表面</w:t>
      </w:r>
      <w:r>
        <w:t>等离</w:t>
      </w:r>
      <w:r w:rsidR="00105D81">
        <w:rPr>
          <w:rFonts w:hint="eastAsia"/>
        </w:rPr>
        <w:t>激元</w:t>
      </w:r>
      <w:r>
        <w:rPr>
          <w:rFonts w:hint="eastAsia"/>
        </w:rPr>
        <w:t>器件主要</w:t>
      </w:r>
      <w:r>
        <w:t>分为有源器件和</w:t>
      </w:r>
      <w:r>
        <w:rPr>
          <w:rFonts w:hint="eastAsia"/>
        </w:rPr>
        <w:t>无源器件</w:t>
      </w:r>
      <w:r>
        <w:t>两种</w:t>
      </w:r>
      <w:r>
        <w:rPr>
          <w:rFonts w:hint="eastAsia"/>
        </w:rPr>
        <w:t>；</w:t>
      </w:r>
      <w:r w:rsidR="00F6536C">
        <w:rPr>
          <w:rFonts w:hint="eastAsia"/>
        </w:rPr>
        <w:t>有源</w:t>
      </w:r>
      <w:r w:rsidR="00F6536C">
        <w:t>器件包括</w:t>
      </w:r>
      <w:r w:rsidR="00484FC0">
        <w:rPr>
          <w:rFonts w:hint="eastAsia"/>
        </w:rPr>
        <w:t>：</w:t>
      </w:r>
      <w:r>
        <w:t>表面等离</w:t>
      </w:r>
      <w:r>
        <w:rPr>
          <w:rFonts w:hint="eastAsia"/>
        </w:rPr>
        <w:t>激元源</w:t>
      </w:r>
      <w:r>
        <w:t>，表面等离</w:t>
      </w:r>
      <w:r>
        <w:rPr>
          <w:rFonts w:hint="eastAsia"/>
        </w:rPr>
        <w:t>激元太阳能</w:t>
      </w:r>
      <w:r>
        <w:t>电池，表面等离</w:t>
      </w:r>
      <w:r>
        <w:rPr>
          <w:rFonts w:hint="eastAsia"/>
        </w:rPr>
        <w:t>激元增强型</w:t>
      </w:r>
      <w:r>
        <w:t>光发射二极管等</w:t>
      </w:r>
      <w:r w:rsidR="00484FC0">
        <w:rPr>
          <w:rFonts w:hint="eastAsia"/>
        </w:rPr>
        <w:t>。</w:t>
      </w:r>
      <w:r w:rsidR="00F6536C">
        <w:t>无源器件</w:t>
      </w:r>
      <w:r w:rsidR="00484FC0">
        <w:t>包括</w:t>
      </w:r>
      <w:r>
        <w:t>表面等离</w:t>
      </w:r>
      <w:r w:rsidR="00F6536C">
        <w:rPr>
          <w:rFonts w:hint="eastAsia"/>
        </w:rPr>
        <w:t>激元</w:t>
      </w:r>
      <w:r>
        <w:t>波导</w:t>
      </w:r>
      <w:r w:rsidR="00F6536C">
        <w:rPr>
          <w:rFonts w:hint="eastAsia"/>
        </w:rPr>
        <w:t>等</w:t>
      </w:r>
      <w:r>
        <w:t>。</w:t>
      </w:r>
      <w:r>
        <w:rPr>
          <w:rFonts w:hint="eastAsia"/>
        </w:rPr>
        <w:t>除此</w:t>
      </w:r>
      <w:r>
        <w:t>之外，</w:t>
      </w:r>
      <w:r>
        <w:rPr>
          <w:rFonts w:hint="eastAsia"/>
        </w:rPr>
        <w:t>基于</w:t>
      </w:r>
      <w:r>
        <w:rPr>
          <w:rFonts w:hint="eastAsia"/>
        </w:rPr>
        <w:t>SPP</w:t>
      </w:r>
      <w:r w:rsidR="005751A9">
        <w:t>s</w:t>
      </w:r>
      <w:r>
        <w:rPr>
          <w:rFonts w:hint="eastAsia"/>
        </w:rPr>
        <w:t>的</w:t>
      </w:r>
      <w:r>
        <w:t>集成光子器件还有</w:t>
      </w:r>
      <w:r w:rsidRPr="00B23F8F">
        <w:rPr>
          <w:rFonts w:hint="eastAsia"/>
        </w:rPr>
        <w:t>等离</w:t>
      </w:r>
      <w:r w:rsidR="00F6536C">
        <w:rPr>
          <w:rFonts w:hint="eastAsia"/>
        </w:rPr>
        <w:t>激元</w:t>
      </w:r>
      <w:r w:rsidRPr="00B23F8F">
        <w:rPr>
          <w:rFonts w:hint="eastAsia"/>
        </w:rPr>
        <w:t>滤波器</w:t>
      </w:r>
      <w:r w:rsidRPr="0026602E">
        <w:rPr>
          <w:rFonts w:hint="eastAsia"/>
          <w:vertAlign w:val="superscript"/>
        </w:rPr>
        <w:t>[</w:t>
      </w:r>
      <w:r w:rsidR="005751A9" w:rsidRPr="0026602E">
        <w:rPr>
          <w:vertAlign w:val="superscript"/>
        </w:rPr>
        <w:t>1</w:t>
      </w:r>
      <w:r w:rsidRPr="0026602E">
        <w:rPr>
          <w:vertAlign w:val="superscript"/>
        </w:rPr>
        <w:t>2</w:t>
      </w:r>
      <w:r w:rsidRPr="0026602E">
        <w:rPr>
          <w:rFonts w:hint="eastAsia"/>
          <w:vertAlign w:val="superscript"/>
        </w:rPr>
        <w:t>]</w:t>
      </w:r>
      <w:r w:rsidR="00484FC0">
        <w:rPr>
          <w:rFonts w:hint="eastAsia"/>
        </w:rPr>
        <w:t>、</w:t>
      </w:r>
      <w:r>
        <w:rPr>
          <w:rFonts w:hint="eastAsia"/>
        </w:rPr>
        <w:t>光</w:t>
      </w:r>
      <w:r>
        <w:t>分束器</w:t>
      </w:r>
      <w:r w:rsidRPr="0026602E">
        <w:rPr>
          <w:rFonts w:hint="eastAsia"/>
          <w:vertAlign w:val="superscript"/>
        </w:rPr>
        <w:t>[</w:t>
      </w:r>
      <w:r w:rsidR="005751A9" w:rsidRPr="0026602E">
        <w:rPr>
          <w:vertAlign w:val="superscript"/>
        </w:rPr>
        <w:t>1</w:t>
      </w:r>
      <w:r w:rsidRPr="0026602E">
        <w:rPr>
          <w:vertAlign w:val="superscript"/>
        </w:rPr>
        <w:t>3</w:t>
      </w:r>
      <w:r w:rsidRPr="0026602E">
        <w:rPr>
          <w:rFonts w:hint="eastAsia"/>
          <w:vertAlign w:val="superscript"/>
        </w:rPr>
        <w:t>]</w:t>
      </w:r>
      <w:r w:rsidR="00484FC0" w:rsidRPr="00484FC0">
        <w:rPr>
          <w:rFonts w:hint="eastAsia"/>
        </w:rPr>
        <w:t xml:space="preserve"> </w:t>
      </w:r>
      <w:r w:rsidR="00484FC0">
        <w:rPr>
          <w:rFonts w:hint="eastAsia"/>
        </w:rPr>
        <w:t>、</w:t>
      </w:r>
      <w:r>
        <w:rPr>
          <w:rFonts w:hint="eastAsia"/>
        </w:rPr>
        <w:t>光开关</w:t>
      </w:r>
      <w:r w:rsidRPr="0026602E">
        <w:rPr>
          <w:rFonts w:hint="eastAsia"/>
          <w:vertAlign w:val="superscript"/>
        </w:rPr>
        <w:t>[</w:t>
      </w:r>
      <w:r w:rsidR="005751A9" w:rsidRPr="0026602E">
        <w:rPr>
          <w:vertAlign w:val="superscript"/>
        </w:rPr>
        <w:t>1</w:t>
      </w:r>
      <w:r w:rsidRPr="0026602E">
        <w:rPr>
          <w:vertAlign w:val="superscript"/>
        </w:rPr>
        <w:t>4</w:t>
      </w:r>
      <w:r w:rsidRPr="0026602E">
        <w:rPr>
          <w:rFonts w:hint="eastAsia"/>
          <w:vertAlign w:val="superscript"/>
        </w:rPr>
        <w:t>]</w:t>
      </w:r>
      <w:r w:rsidR="00484FC0" w:rsidRPr="00484FC0">
        <w:rPr>
          <w:rFonts w:hint="eastAsia"/>
        </w:rPr>
        <w:t xml:space="preserve"> </w:t>
      </w:r>
      <w:r w:rsidR="00484FC0">
        <w:rPr>
          <w:rFonts w:hint="eastAsia"/>
        </w:rPr>
        <w:t>、</w:t>
      </w:r>
      <w:r>
        <w:rPr>
          <w:rFonts w:hint="eastAsia"/>
        </w:rPr>
        <w:t>光</w:t>
      </w:r>
      <w:r w:rsidRPr="00B23F8F">
        <w:rPr>
          <w:rFonts w:hint="eastAsia"/>
        </w:rPr>
        <w:t>调制器</w:t>
      </w:r>
      <w:r w:rsidRPr="0026602E">
        <w:rPr>
          <w:rFonts w:hint="eastAsia"/>
          <w:vertAlign w:val="superscript"/>
        </w:rPr>
        <w:t>[</w:t>
      </w:r>
      <w:r w:rsidR="005751A9" w:rsidRPr="0026602E">
        <w:rPr>
          <w:vertAlign w:val="superscript"/>
        </w:rPr>
        <w:t>1</w:t>
      </w:r>
      <w:r w:rsidRPr="0026602E">
        <w:rPr>
          <w:vertAlign w:val="superscript"/>
        </w:rPr>
        <w:t>5</w:t>
      </w:r>
      <w:r w:rsidRPr="0026602E">
        <w:rPr>
          <w:rFonts w:hint="eastAsia"/>
          <w:vertAlign w:val="superscript"/>
        </w:rPr>
        <w:t>]</w:t>
      </w:r>
      <w:r w:rsidR="00484FC0" w:rsidRPr="00484FC0">
        <w:rPr>
          <w:rFonts w:hint="eastAsia"/>
        </w:rPr>
        <w:t xml:space="preserve"> </w:t>
      </w:r>
      <w:r w:rsidR="00484FC0">
        <w:rPr>
          <w:rFonts w:hint="eastAsia"/>
        </w:rPr>
        <w:t>、</w:t>
      </w:r>
      <w:r>
        <w:rPr>
          <w:rFonts w:hint="eastAsia"/>
        </w:rPr>
        <w:t>光</w:t>
      </w:r>
      <w:r w:rsidRPr="00B23F8F">
        <w:rPr>
          <w:rFonts w:hint="eastAsia"/>
        </w:rPr>
        <w:t>吸收器</w:t>
      </w:r>
      <w:r w:rsidRPr="0026602E">
        <w:rPr>
          <w:rFonts w:hint="eastAsia"/>
          <w:vertAlign w:val="superscript"/>
        </w:rPr>
        <w:t>[</w:t>
      </w:r>
      <w:r w:rsidR="005751A9" w:rsidRPr="0026602E">
        <w:rPr>
          <w:vertAlign w:val="superscript"/>
        </w:rPr>
        <w:t>1</w:t>
      </w:r>
      <w:r w:rsidRPr="0026602E">
        <w:rPr>
          <w:vertAlign w:val="superscript"/>
        </w:rPr>
        <w:t>6</w:t>
      </w:r>
      <w:r w:rsidRPr="0026602E">
        <w:rPr>
          <w:rFonts w:hint="eastAsia"/>
          <w:vertAlign w:val="superscript"/>
        </w:rPr>
        <w:t>]</w:t>
      </w:r>
      <w:r w:rsidR="00484FC0" w:rsidRPr="00484FC0">
        <w:rPr>
          <w:rFonts w:hint="eastAsia"/>
        </w:rPr>
        <w:t xml:space="preserve"> </w:t>
      </w:r>
      <w:r w:rsidR="00484FC0">
        <w:rPr>
          <w:rFonts w:hint="eastAsia"/>
        </w:rPr>
        <w:t>、</w:t>
      </w:r>
      <w:r w:rsidRPr="00B23F8F">
        <w:rPr>
          <w:rFonts w:hint="eastAsia"/>
        </w:rPr>
        <w:t>传感器</w:t>
      </w:r>
      <w:r w:rsidRPr="0026602E">
        <w:rPr>
          <w:rFonts w:hint="eastAsia"/>
          <w:vertAlign w:val="superscript"/>
        </w:rPr>
        <w:t>[</w:t>
      </w:r>
      <w:r w:rsidR="005751A9" w:rsidRPr="0026602E">
        <w:rPr>
          <w:vertAlign w:val="superscript"/>
        </w:rPr>
        <w:t>1</w:t>
      </w:r>
      <w:r w:rsidRPr="0026602E">
        <w:rPr>
          <w:vertAlign w:val="superscript"/>
        </w:rPr>
        <w:t>7</w:t>
      </w:r>
      <w:r w:rsidRPr="0026602E">
        <w:rPr>
          <w:rFonts w:hint="eastAsia"/>
          <w:vertAlign w:val="superscript"/>
        </w:rPr>
        <w:t>]</w:t>
      </w:r>
      <w:r w:rsidR="00484FC0" w:rsidRPr="00484FC0">
        <w:rPr>
          <w:rFonts w:hint="eastAsia"/>
        </w:rPr>
        <w:t xml:space="preserve"> </w:t>
      </w:r>
      <w:r w:rsidR="00484FC0">
        <w:rPr>
          <w:rFonts w:hint="eastAsia"/>
        </w:rPr>
        <w:t>、</w:t>
      </w:r>
      <w:r w:rsidRPr="00B23F8F">
        <w:rPr>
          <w:rFonts w:hint="eastAsia"/>
        </w:rPr>
        <w:t>逻辑门</w:t>
      </w:r>
      <w:r w:rsidRPr="0026602E">
        <w:rPr>
          <w:rFonts w:hint="eastAsia"/>
          <w:vertAlign w:val="superscript"/>
        </w:rPr>
        <w:t>[</w:t>
      </w:r>
      <w:r w:rsidR="005751A9" w:rsidRPr="0026602E">
        <w:rPr>
          <w:vertAlign w:val="superscript"/>
        </w:rPr>
        <w:t>1</w:t>
      </w:r>
      <w:r w:rsidRPr="0026602E">
        <w:rPr>
          <w:vertAlign w:val="superscript"/>
        </w:rPr>
        <w:t>8</w:t>
      </w:r>
      <w:r w:rsidRPr="0026602E">
        <w:rPr>
          <w:rFonts w:hint="eastAsia"/>
          <w:vertAlign w:val="superscript"/>
        </w:rPr>
        <w:t>]</w:t>
      </w:r>
      <w:r w:rsidR="00484FC0" w:rsidRPr="00484FC0">
        <w:rPr>
          <w:rFonts w:hint="eastAsia"/>
        </w:rPr>
        <w:t xml:space="preserve"> </w:t>
      </w:r>
      <w:r w:rsidR="00484FC0">
        <w:rPr>
          <w:rFonts w:hint="eastAsia"/>
        </w:rPr>
        <w:t>、</w:t>
      </w:r>
      <w:r>
        <w:rPr>
          <w:rFonts w:hint="eastAsia"/>
        </w:rPr>
        <w:t>光</w:t>
      </w:r>
      <w:r>
        <w:t>模式转换器</w:t>
      </w:r>
      <w:r w:rsidR="005751A9" w:rsidRPr="0026602E">
        <w:rPr>
          <w:vertAlign w:val="superscript"/>
        </w:rPr>
        <w:t>[1</w:t>
      </w:r>
      <w:r w:rsidRPr="0026602E">
        <w:rPr>
          <w:vertAlign w:val="superscript"/>
        </w:rPr>
        <w:t>9]</w:t>
      </w:r>
      <w:r>
        <w:rPr>
          <w:rFonts w:hint="eastAsia"/>
        </w:rPr>
        <w:t>等等。</w:t>
      </w:r>
    </w:p>
    <w:p w14:paraId="4E1B5D35" w14:textId="7CECC20C" w:rsidR="00B51CD1" w:rsidRPr="00B15613" w:rsidRDefault="00B51CD1" w:rsidP="00B51CD1">
      <w:pPr>
        <w:pStyle w:val="a9"/>
      </w:pPr>
      <w:r>
        <w:rPr>
          <w:rFonts w:hint="eastAsia"/>
        </w:rPr>
        <w:t xml:space="preserve">   </w:t>
      </w:r>
      <w:bookmarkStart w:id="51" w:name="OLE_LINK5"/>
      <w:r>
        <w:rPr>
          <w:rFonts w:hint="eastAsia"/>
        </w:rPr>
        <w:t xml:space="preserve"> </w:t>
      </w:r>
      <w:r w:rsidRPr="00627489">
        <w:rPr>
          <w:rFonts w:hint="eastAsia"/>
        </w:rPr>
        <w:t>基于</w:t>
      </w:r>
      <w:r w:rsidR="005751A9">
        <w:rPr>
          <w:rFonts w:hint="eastAsia"/>
        </w:rPr>
        <w:t>S</w:t>
      </w:r>
      <w:r w:rsidR="005751A9">
        <w:t>PPs</w:t>
      </w:r>
      <w:r w:rsidRPr="00627489">
        <w:rPr>
          <w:rFonts w:hint="eastAsia"/>
        </w:rPr>
        <w:t>的硅基光子器件的尺度可以达到几十纳米，</w:t>
      </w:r>
      <w:r w:rsidR="00F6536C">
        <w:rPr>
          <w:rFonts w:hint="eastAsia"/>
        </w:rPr>
        <w:t>使得可以</w:t>
      </w:r>
      <w:r w:rsidRPr="00627489">
        <w:rPr>
          <w:rFonts w:hint="eastAsia"/>
        </w:rPr>
        <w:t>制造更为精细的微纳光子器件，</w:t>
      </w:r>
      <w:r w:rsidR="00F6536C">
        <w:rPr>
          <w:rFonts w:hint="eastAsia"/>
        </w:rPr>
        <w:t>然而在集成光子器件</w:t>
      </w:r>
      <w:r w:rsidRPr="00627489">
        <w:rPr>
          <w:rFonts w:hint="eastAsia"/>
        </w:rPr>
        <w:t>制作工艺发展的同时，</w:t>
      </w:r>
      <w:r w:rsidR="00484FC0">
        <w:rPr>
          <w:rFonts w:hint="eastAsia"/>
        </w:rPr>
        <w:t>光子</w:t>
      </w:r>
      <w:r w:rsidRPr="00627489">
        <w:rPr>
          <w:rFonts w:hint="eastAsia"/>
        </w:rPr>
        <w:t>器件的设计面临着新的挑战，传统的设计理论在超高精度的需求下，很难满足其设计需要</w:t>
      </w:r>
      <w:r w:rsidR="00484FC0">
        <w:rPr>
          <w:rFonts w:hint="eastAsia"/>
        </w:rPr>
        <w:t>。</w:t>
      </w:r>
      <w:r w:rsidRPr="00627489">
        <w:rPr>
          <w:rFonts w:hint="eastAsia"/>
        </w:rPr>
        <w:t>因此，亟需尝试与研究一种新的设计理论和方法来改变这种现状。</w:t>
      </w:r>
      <w:r w:rsidR="00484FC0">
        <w:rPr>
          <w:rFonts w:hint="eastAsia"/>
        </w:rPr>
        <w:t>近些年来</w:t>
      </w:r>
      <w:r w:rsidRPr="00627489">
        <w:rPr>
          <w:rFonts w:hint="eastAsia"/>
        </w:rPr>
        <w:t>，随着人工智能技术</w:t>
      </w:r>
      <w:r w:rsidR="00530412">
        <w:rPr>
          <w:rFonts w:hint="eastAsia"/>
        </w:rPr>
        <w:t>与</w:t>
      </w:r>
      <w:r w:rsidRPr="00627489">
        <w:rPr>
          <w:rFonts w:hint="eastAsia"/>
        </w:rPr>
        <w:t>云计算等新技术的兴起，计算速度与计算能力有了质的飞跃。利用现有的计算水平，高效、快速、智能、便捷的对微纳光子学器件进行自动化的设计，是目前器件设计的一个发展趋势。</w:t>
      </w:r>
    </w:p>
    <w:bookmarkEnd w:id="51"/>
    <w:p w14:paraId="73FBD655" w14:textId="0D5CD3B1" w:rsidR="00B51CD1" w:rsidRDefault="00B51CD1" w:rsidP="00530412">
      <w:pPr>
        <w:pStyle w:val="a9"/>
        <w:ind w:firstLine="480"/>
      </w:pPr>
      <w:r w:rsidRPr="00684B42">
        <w:rPr>
          <w:rFonts w:hint="eastAsia"/>
        </w:rPr>
        <w:t>在这种趋势下，</w:t>
      </w:r>
      <w:r w:rsidR="00484FC0">
        <w:rPr>
          <w:rFonts w:hint="eastAsia"/>
        </w:rPr>
        <w:t>对光子</w:t>
      </w:r>
      <w:r w:rsidRPr="00684B42">
        <w:rPr>
          <w:rFonts w:hint="eastAsia"/>
        </w:rPr>
        <w:t>器件</w:t>
      </w:r>
      <w:r w:rsidR="00484FC0">
        <w:t>进行反向</w:t>
      </w:r>
      <w:r w:rsidR="00A5008E">
        <w:rPr>
          <w:rFonts w:hint="eastAsia"/>
        </w:rPr>
        <w:t>设计</w:t>
      </w:r>
      <w:r w:rsidRPr="00684B42">
        <w:rPr>
          <w:rFonts w:hint="eastAsia"/>
        </w:rPr>
        <w:t>成为</w:t>
      </w:r>
      <w:r w:rsidR="00484FC0">
        <w:t>当前</w:t>
      </w:r>
      <w:r w:rsidRPr="00684B42">
        <w:rPr>
          <w:rFonts w:hint="eastAsia"/>
        </w:rPr>
        <w:t>研究的热点。基于</w:t>
      </w:r>
      <w:r w:rsidR="0026602E">
        <w:rPr>
          <w:rFonts w:hint="eastAsia"/>
        </w:rPr>
        <w:t>反向</w:t>
      </w:r>
      <w:r w:rsidR="0026602E">
        <w:t>设计</w:t>
      </w:r>
      <w:r w:rsidRPr="00684B42">
        <w:rPr>
          <w:rFonts w:hint="eastAsia"/>
        </w:rPr>
        <w:t>的自由形式超材料</w:t>
      </w:r>
      <w:r w:rsidR="00530412">
        <w:rPr>
          <w:rFonts w:hint="eastAsia"/>
        </w:rPr>
        <w:t>，为设计</w:t>
      </w:r>
      <w:r w:rsidR="00530412">
        <w:t>出</w:t>
      </w:r>
      <w:r w:rsidR="00530412" w:rsidRPr="00684B42">
        <w:rPr>
          <w:rFonts w:hint="eastAsia"/>
        </w:rPr>
        <w:t>同时</w:t>
      </w:r>
      <w:r w:rsidR="00530412">
        <w:rPr>
          <w:rFonts w:hint="eastAsia"/>
        </w:rPr>
        <w:t>具有</w:t>
      </w:r>
      <w:r w:rsidR="00530412" w:rsidRPr="00684B42">
        <w:rPr>
          <w:rFonts w:hint="eastAsia"/>
        </w:rPr>
        <w:t>超紧凑和功能强大的</w:t>
      </w:r>
      <w:r w:rsidR="00484FC0">
        <w:rPr>
          <w:rFonts w:hint="eastAsia"/>
        </w:rPr>
        <w:t>光子器件</w:t>
      </w:r>
      <w:r w:rsidR="00530412">
        <w:rPr>
          <w:rFonts w:hint="eastAsia"/>
        </w:rPr>
        <w:t>提供</w:t>
      </w:r>
      <w:r w:rsidR="00530412">
        <w:t>了一种</w:t>
      </w:r>
      <w:r w:rsidR="00530412">
        <w:rPr>
          <w:rFonts w:hint="eastAsia"/>
        </w:rPr>
        <w:t>新</w:t>
      </w:r>
      <w:r w:rsidR="00530412">
        <w:t>的思路。</w:t>
      </w:r>
      <w:r w:rsidRPr="00684B42">
        <w:rPr>
          <w:rFonts w:hint="eastAsia"/>
        </w:rPr>
        <w:t>与传统的器件设计相比，</w:t>
      </w:r>
      <w:r w:rsidR="0026602E">
        <w:rPr>
          <w:rFonts w:hint="eastAsia"/>
        </w:rPr>
        <w:t>反向</w:t>
      </w:r>
      <w:r w:rsidR="0026602E">
        <w:t>设计</w:t>
      </w:r>
      <w:r w:rsidRPr="00684B42">
        <w:rPr>
          <w:rFonts w:hint="eastAsia"/>
        </w:rPr>
        <w:t>方法可以灵活地设计折射率分布</w:t>
      </w:r>
      <w:r w:rsidR="00530412">
        <w:rPr>
          <w:rFonts w:hint="eastAsia"/>
        </w:rPr>
        <w:t>，</w:t>
      </w:r>
      <w:r w:rsidRPr="00684B42">
        <w:rPr>
          <w:rFonts w:hint="eastAsia"/>
        </w:rPr>
        <w:t>并在深亚波长范围内操纵光场，以实现各种超紧凑的集成器件。</w:t>
      </w:r>
      <w:r w:rsidR="00530412">
        <w:rPr>
          <w:rFonts w:hint="eastAsia"/>
        </w:rPr>
        <w:t>基于</w:t>
      </w:r>
      <w:r w:rsidRPr="00684B42">
        <w:rPr>
          <w:rFonts w:hint="eastAsia"/>
        </w:rPr>
        <w:t>反向设计</w:t>
      </w:r>
      <w:r w:rsidR="00530412">
        <w:rPr>
          <w:rFonts w:hint="eastAsia"/>
        </w:rPr>
        <w:t>的</w:t>
      </w:r>
      <w:r w:rsidRPr="00684B42">
        <w:rPr>
          <w:rFonts w:hint="eastAsia"/>
        </w:rPr>
        <w:t>集成光子器件，</w:t>
      </w:r>
      <w:r w:rsidR="00530412">
        <w:rPr>
          <w:rFonts w:hint="eastAsia"/>
        </w:rPr>
        <w:t>可以根据目标功能，通过优化算法</w:t>
      </w:r>
      <w:r w:rsidRPr="00684B42">
        <w:rPr>
          <w:rFonts w:hint="eastAsia"/>
        </w:rPr>
        <w:t>不断修正设计的结构，</w:t>
      </w:r>
      <w:r w:rsidR="00530412">
        <w:rPr>
          <w:rFonts w:hint="eastAsia"/>
        </w:rPr>
        <w:t>以</w:t>
      </w:r>
      <w:r w:rsidR="00484FC0">
        <w:rPr>
          <w:rFonts w:hint="eastAsia"/>
        </w:rPr>
        <w:t>达到</w:t>
      </w:r>
      <w:r w:rsidRPr="00684B42">
        <w:rPr>
          <w:rFonts w:hint="eastAsia"/>
        </w:rPr>
        <w:t>预期效果。</w:t>
      </w:r>
      <w:r w:rsidR="00484FC0">
        <w:rPr>
          <w:rFonts w:hint="eastAsia"/>
        </w:rPr>
        <w:t>特别的，</w:t>
      </w:r>
      <w:r w:rsidR="00111D11">
        <w:rPr>
          <w:rFonts w:hint="eastAsia"/>
        </w:rPr>
        <w:t>反向</w:t>
      </w:r>
      <w:r w:rsidR="00111D11">
        <w:t>设计方法</w:t>
      </w:r>
      <w:r w:rsidR="00111D11">
        <w:rPr>
          <w:rFonts w:hint="eastAsia"/>
        </w:rPr>
        <w:t>通常</w:t>
      </w:r>
      <w:r w:rsidRPr="00684B42">
        <w:rPr>
          <w:rFonts w:hint="eastAsia"/>
        </w:rPr>
        <w:t>将硅基区域进行离散化，</w:t>
      </w:r>
      <w:r w:rsidR="00111D11">
        <w:rPr>
          <w:rFonts w:hint="eastAsia"/>
        </w:rPr>
        <w:t>比如</w:t>
      </w:r>
      <w:r w:rsidR="00111D11">
        <w:t>可以将</w:t>
      </w:r>
      <w:r w:rsidR="00111D11">
        <w:rPr>
          <w:rFonts w:hint="eastAsia"/>
        </w:rPr>
        <w:t>离散值分别设置成</w:t>
      </w:r>
      <w:r w:rsidRPr="00684B42">
        <w:rPr>
          <w:rFonts w:hint="eastAsia"/>
        </w:rPr>
        <w:t>“</w:t>
      </w:r>
      <w:r w:rsidRPr="00684B42">
        <w:rPr>
          <w:rFonts w:hint="eastAsia"/>
        </w:rPr>
        <w:t>0</w:t>
      </w:r>
      <w:r w:rsidRPr="00684B42">
        <w:rPr>
          <w:rFonts w:hint="eastAsia"/>
        </w:rPr>
        <w:t>”和“</w:t>
      </w:r>
      <w:r w:rsidRPr="00684B42">
        <w:rPr>
          <w:rFonts w:hint="eastAsia"/>
        </w:rPr>
        <w:t>1</w:t>
      </w:r>
      <w:r w:rsidRPr="00684B42">
        <w:rPr>
          <w:rFonts w:hint="eastAsia"/>
        </w:rPr>
        <w:t>”，</w:t>
      </w:r>
      <w:r w:rsidR="00111D11">
        <w:rPr>
          <w:rFonts w:hint="eastAsia"/>
        </w:rPr>
        <w:t>再</w:t>
      </w:r>
      <w:r w:rsidR="00111D11" w:rsidRPr="00684B42">
        <w:rPr>
          <w:rFonts w:hint="eastAsia"/>
        </w:rPr>
        <w:t>通过优化算法设计离散的</w:t>
      </w:r>
      <w:r w:rsidR="00111D11">
        <w:rPr>
          <w:rFonts w:hint="eastAsia"/>
        </w:rPr>
        <w:t>栅格，以</w:t>
      </w:r>
      <w:r w:rsidRPr="00684B42">
        <w:rPr>
          <w:rFonts w:hint="eastAsia"/>
        </w:rPr>
        <w:t>决定该</w:t>
      </w:r>
      <w:r w:rsidR="00B80E1F">
        <w:rPr>
          <w:rFonts w:hint="eastAsia"/>
        </w:rPr>
        <w:t>栅格</w:t>
      </w:r>
      <w:r w:rsidRPr="00684B42">
        <w:rPr>
          <w:rFonts w:hint="eastAsia"/>
        </w:rPr>
        <w:t>是保留还是被刻蚀</w:t>
      </w:r>
      <w:r w:rsidR="00111D11" w:rsidRPr="00B80E1F">
        <w:rPr>
          <w:rFonts w:hint="eastAsia"/>
          <w:vertAlign w:val="superscript"/>
        </w:rPr>
        <w:t>[20</w:t>
      </w:r>
      <w:r w:rsidR="00111D11">
        <w:rPr>
          <w:rFonts w:hint="eastAsia"/>
          <w:vertAlign w:val="superscript"/>
        </w:rPr>
        <w:t>,</w:t>
      </w:r>
      <w:r w:rsidR="00111D11" w:rsidRPr="00B80E1F">
        <w:rPr>
          <w:rFonts w:hint="eastAsia"/>
          <w:vertAlign w:val="superscript"/>
        </w:rPr>
        <w:t>21]</w:t>
      </w:r>
      <w:r w:rsidRPr="00684B42">
        <w:rPr>
          <w:rFonts w:hint="eastAsia"/>
        </w:rPr>
        <w:t>。</w:t>
      </w:r>
    </w:p>
    <w:p w14:paraId="3FE98239" w14:textId="3E50DF4B" w:rsidR="00744AA7" w:rsidRDefault="001E701C" w:rsidP="00B22DE6">
      <w:pPr>
        <w:pStyle w:val="2"/>
        <w:spacing w:afterLines="0" w:after="0"/>
      </w:pPr>
      <w:bookmarkStart w:id="52" w:name="_Toc38644588"/>
      <w:r>
        <w:rPr>
          <w:rFonts w:hint="eastAsia"/>
        </w:rPr>
        <w:t xml:space="preserve">1.2 </w:t>
      </w:r>
      <w:r>
        <w:rPr>
          <w:rFonts w:hint="eastAsia"/>
        </w:rPr>
        <w:t>集成</w:t>
      </w:r>
      <w:r>
        <w:t>光子</w:t>
      </w:r>
      <w:r>
        <w:rPr>
          <w:rFonts w:hint="eastAsia"/>
        </w:rPr>
        <w:t>器件</w:t>
      </w:r>
      <w:r>
        <w:t>的研究现状</w:t>
      </w:r>
      <w:bookmarkEnd w:id="52"/>
    </w:p>
    <w:p w14:paraId="2C4A9521" w14:textId="38C979F3" w:rsidR="001E701C" w:rsidRPr="00097F77" w:rsidRDefault="001E701C">
      <w:pPr>
        <w:spacing w:line="400" w:lineRule="exact"/>
        <w:ind w:firstLineChars="200" w:firstLine="480"/>
        <w:rPr>
          <w:noProof/>
          <w:sz w:val="24"/>
          <w:szCs w:val="24"/>
        </w:rPr>
      </w:pPr>
      <w:r w:rsidRPr="00097F77">
        <w:rPr>
          <w:rFonts w:hint="eastAsia"/>
          <w:noProof/>
          <w:sz w:val="24"/>
          <w:szCs w:val="24"/>
        </w:rPr>
        <w:t>本节分别耦合器</w:t>
      </w:r>
      <w:r w:rsidRPr="00097F77">
        <w:rPr>
          <w:noProof/>
          <w:sz w:val="24"/>
          <w:szCs w:val="24"/>
        </w:rPr>
        <w:t>和功率分束器</w:t>
      </w:r>
      <w:r w:rsidRPr="00097F77">
        <w:rPr>
          <w:rFonts w:hint="eastAsia"/>
          <w:noProof/>
          <w:sz w:val="24"/>
          <w:szCs w:val="24"/>
        </w:rPr>
        <w:t>这</w:t>
      </w:r>
      <w:r w:rsidRPr="00097F77">
        <w:rPr>
          <w:noProof/>
          <w:sz w:val="24"/>
          <w:szCs w:val="24"/>
        </w:rPr>
        <w:t>两种集成光子器件的研究现状</w:t>
      </w:r>
      <w:r w:rsidRPr="00097F77">
        <w:rPr>
          <w:rFonts w:hint="eastAsia"/>
          <w:noProof/>
          <w:sz w:val="24"/>
          <w:szCs w:val="24"/>
        </w:rPr>
        <w:t>，为第三章</w:t>
      </w:r>
      <w:r w:rsidRPr="00097F77">
        <w:rPr>
          <w:noProof/>
          <w:sz w:val="24"/>
          <w:szCs w:val="24"/>
        </w:rPr>
        <w:t>和第四章的器件设计</w:t>
      </w:r>
      <w:r w:rsidR="00097F77" w:rsidRPr="00097F77">
        <w:rPr>
          <w:rFonts w:hint="eastAsia"/>
          <w:noProof/>
          <w:sz w:val="24"/>
          <w:szCs w:val="24"/>
        </w:rPr>
        <w:t>提供研究</w:t>
      </w:r>
      <w:r w:rsidRPr="00097F77">
        <w:rPr>
          <w:rFonts w:hint="eastAsia"/>
          <w:noProof/>
          <w:sz w:val="24"/>
          <w:szCs w:val="24"/>
        </w:rPr>
        <w:t>背景</w:t>
      </w:r>
      <w:r w:rsidR="00097F77" w:rsidRPr="00097F77">
        <w:rPr>
          <w:rFonts w:hint="eastAsia"/>
          <w:noProof/>
          <w:sz w:val="24"/>
          <w:szCs w:val="24"/>
        </w:rPr>
        <w:t>。</w:t>
      </w:r>
    </w:p>
    <w:p w14:paraId="1F5A7B62" w14:textId="04CDBEEF" w:rsidR="00B51CD1" w:rsidRPr="00FA60CD" w:rsidRDefault="00B51CD1" w:rsidP="00FA60CD">
      <w:pPr>
        <w:pStyle w:val="3"/>
      </w:pPr>
      <w:bookmarkStart w:id="53" w:name="_Toc38644589"/>
      <w:r w:rsidRPr="00FA60CD">
        <w:rPr>
          <w:rFonts w:hint="eastAsia"/>
        </w:rPr>
        <w:t>1.2</w:t>
      </w:r>
      <w:r w:rsidR="00097F77" w:rsidRPr="00FA60CD">
        <w:t xml:space="preserve">.1 </w:t>
      </w:r>
      <w:r w:rsidR="00402C88" w:rsidRPr="00FA60CD">
        <w:t>硅波导</w:t>
      </w:r>
      <w:r w:rsidR="00EC6D0C" w:rsidRPr="00FA60CD">
        <w:rPr>
          <w:rFonts w:hint="eastAsia"/>
        </w:rPr>
        <w:t>-</w:t>
      </w:r>
      <w:r w:rsidR="00BC6D35" w:rsidRPr="00FA60CD">
        <w:t>SPPs</w:t>
      </w:r>
      <w:r w:rsidR="00402C88" w:rsidRPr="00FA60CD">
        <w:t>波导耦合器</w:t>
      </w:r>
      <w:r w:rsidRPr="00FA60CD">
        <w:rPr>
          <w:rFonts w:hint="eastAsia"/>
        </w:rPr>
        <w:t>的研究现状</w:t>
      </w:r>
      <w:bookmarkEnd w:id="53"/>
    </w:p>
    <w:p w14:paraId="1BC7C0E3" w14:textId="24582064" w:rsidR="00BC6D35" w:rsidRDefault="00743445" w:rsidP="009B3E21">
      <w:pPr>
        <w:spacing w:line="400" w:lineRule="exact"/>
        <w:ind w:firstLineChars="200" w:firstLine="480"/>
        <w:rPr>
          <w:noProof/>
          <w:sz w:val="24"/>
          <w:szCs w:val="24"/>
        </w:rPr>
      </w:pPr>
      <w:r>
        <w:rPr>
          <w:rFonts w:hint="eastAsia"/>
          <w:noProof/>
          <w:sz w:val="24"/>
          <w:szCs w:val="24"/>
        </w:rPr>
        <w:t>近年来，</w:t>
      </w:r>
      <w:r w:rsidR="00BC6D35">
        <w:rPr>
          <w:rFonts w:hint="eastAsia"/>
          <w:noProof/>
          <w:sz w:val="24"/>
          <w:szCs w:val="24"/>
        </w:rPr>
        <w:t>有关硅基</w:t>
      </w:r>
      <w:r w:rsidR="00BC6D35">
        <w:rPr>
          <w:rFonts w:hint="eastAsia"/>
          <w:noProof/>
          <w:sz w:val="24"/>
          <w:szCs w:val="24"/>
        </w:rPr>
        <w:t>S</w:t>
      </w:r>
      <w:r w:rsidR="00BC6D35">
        <w:rPr>
          <w:noProof/>
          <w:sz w:val="24"/>
          <w:szCs w:val="24"/>
        </w:rPr>
        <w:t>PPs</w:t>
      </w:r>
      <w:r w:rsidR="00BC6D35">
        <w:rPr>
          <w:noProof/>
          <w:sz w:val="24"/>
          <w:szCs w:val="24"/>
        </w:rPr>
        <w:t>光子集成器件的</w:t>
      </w:r>
      <w:r w:rsidR="00BC6D35">
        <w:rPr>
          <w:rFonts w:hint="eastAsia"/>
          <w:noProof/>
          <w:sz w:val="24"/>
          <w:szCs w:val="24"/>
        </w:rPr>
        <w:t>研究</w:t>
      </w:r>
      <w:r w:rsidR="00BC6D35">
        <w:rPr>
          <w:noProof/>
          <w:sz w:val="24"/>
          <w:szCs w:val="24"/>
        </w:rPr>
        <w:t>层出不穷，</w:t>
      </w:r>
      <w:r w:rsidR="004A0A29">
        <w:rPr>
          <w:rFonts w:hint="eastAsia"/>
          <w:noProof/>
          <w:sz w:val="24"/>
          <w:szCs w:val="24"/>
        </w:rPr>
        <w:t>在这</w:t>
      </w:r>
      <w:r w:rsidR="004A0A29">
        <w:rPr>
          <w:noProof/>
          <w:sz w:val="24"/>
          <w:szCs w:val="24"/>
        </w:rPr>
        <w:t>其中，</w:t>
      </w:r>
      <w:r w:rsidR="004A0A29">
        <w:rPr>
          <w:rFonts w:hint="eastAsia"/>
          <w:noProof/>
          <w:sz w:val="24"/>
          <w:szCs w:val="24"/>
        </w:rPr>
        <w:t>有</w:t>
      </w:r>
      <w:r w:rsidR="004A0A29">
        <w:rPr>
          <w:noProof/>
          <w:sz w:val="24"/>
          <w:szCs w:val="24"/>
        </w:rPr>
        <w:t>很大一部分的研究</w:t>
      </w:r>
      <w:r w:rsidR="004A0A29">
        <w:rPr>
          <w:rFonts w:hint="eastAsia"/>
          <w:noProof/>
          <w:sz w:val="24"/>
          <w:szCs w:val="24"/>
        </w:rPr>
        <w:t>与</w:t>
      </w:r>
      <w:r w:rsidR="004A0A29">
        <w:rPr>
          <w:noProof/>
          <w:sz w:val="24"/>
          <w:szCs w:val="24"/>
        </w:rPr>
        <w:t>光耦合器</w:t>
      </w:r>
      <w:r w:rsidR="004A0A29">
        <w:rPr>
          <w:rFonts w:hint="eastAsia"/>
          <w:noProof/>
          <w:sz w:val="24"/>
          <w:szCs w:val="24"/>
        </w:rPr>
        <w:t>有关</w:t>
      </w:r>
      <w:r w:rsidR="004A0A29">
        <w:rPr>
          <w:noProof/>
          <w:sz w:val="24"/>
          <w:szCs w:val="24"/>
        </w:rPr>
        <w:t>。</w:t>
      </w:r>
      <w:r w:rsidR="009B3E21">
        <w:rPr>
          <w:rFonts w:hint="eastAsia"/>
          <w:noProof/>
          <w:sz w:val="24"/>
          <w:szCs w:val="24"/>
        </w:rPr>
        <w:t>光耦合器</w:t>
      </w:r>
      <w:r w:rsidR="009B3E21">
        <w:rPr>
          <w:noProof/>
          <w:sz w:val="24"/>
          <w:szCs w:val="24"/>
        </w:rPr>
        <w:t>是</w:t>
      </w:r>
      <w:r w:rsidR="004A0A29">
        <w:rPr>
          <w:noProof/>
          <w:sz w:val="24"/>
          <w:szCs w:val="24"/>
        </w:rPr>
        <w:t>集成光路中</w:t>
      </w:r>
      <w:r w:rsidR="00597C0E">
        <w:rPr>
          <w:rFonts w:hint="eastAsia"/>
          <w:noProof/>
          <w:sz w:val="24"/>
          <w:szCs w:val="24"/>
        </w:rPr>
        <w:t>一种</w:t>
      </w:r>
      <w:r w:rsidR="00597C0E">
        <w:rPr>
          <w:noProof/>
          <w:sz w:val="24"/>
          <w:szCs w:val="24"/>
        </w:rPr>
        <w:t>基础</w:t>
      </w:r>
      <w:r w:rsidR="004A0A29">
        <w:rPr>
          <w:noProof/>
          <w:sz w:val="24"/>
          <w:szCs w:val="24"/>
        </w:rPr>
        <w:t>的光器件</w:t>
      </w:r>
      <w:r w:rsidR="004A0A29">
        <w:rPr>
          <w:rFonts w:hint="eastAsia"/>
          <w:noProof/>
          <w:sz w:val="24"/>
          <w:szCs w:val="24"/>
        </w:rPr>
        <w:t>，</w:t>
      </w:r>
      <w:r w:rsidR="009B3E21">
        <w:rPr>
          <w:rFonts w:hint="eastAsia"/>
          <w:noProof/>
          <w:sz w:val="24"/>
          <w:szCs w:val="24"/>
        </w:rPr>
        <w:t>它</w:t>
      </w:r>
      <w:r w:rsidR="009B3E21">
        <w:rPr>
          <w:noProof/>
          <w:sz w:val="24"/>
          <w:szCs w:val="24"/>
        </w:rPr>
        <w:t>可以构成很多其他光学</w:t>
      </w:r>
      <w:r w:rsidR="009B3E21">
        <w:rPr>
          <w:rFonts w:hint="eastAsia"/>
          <w:noProof/>
          <w:sz w:val="24"/>
          <w:szCs w:val="24"/>
        </w:rPr>
        <w:t>器件</w:t>
      </w:r>
      <w:r w:rsidR="009B3E21">
        <w:rPr>
          <w:noProof/>
          <w:sz w:val="24"/>
          <w:szCs w:val="24"/>
        </w:rPr>
        <w:t>，比如光分束器、光衰减器以及光开关等</w:t>
      </w:r>
      <w:r w:rsidR="00AF1B11">
        <w:rPr>
          <w:rFonts w:hint="eastAsia"/>
          <w:noProof/>
          <w:sz w:val="24"/>
          <w:szCs w:val="24"/>
        </w:rPr>
        <w:t>。</w:t>
      </w:r>
    </w:p>
    <w:p w14:paraId="78EB54EA" w14:textId="771F64FB" w:rsidR="00480DBD" w:rsidRDefault="00AF1B11" w:rsidP="00AF1B11">
      <w:pPr>
        <w:spacing w:line="400" w:lineRule="exact"/>
        <w:ind w:firstLineChars="250" w:firstLine="600"/>
        <w:rPr>
          <w:noProof/>
          <w:sz w:val="24"/>
          <w:szCs w:val="24"/>
        </w:rPr>
      </w:pPr>
      <w:r>
        <w:rPr>
          <w:rFonts w:hint="eastAsia"/>
          <w:noProof/>
          <w:sz w:val="24"/>
          <w:szCs w:val="24"/>
        </w:rPr>
        <w:t>最近的</w:t>
      </w:r>
      <w:r>
        <w:rPr>
          <w:noProof/>
          <w:sz w:val="24"/>
          <w:szCs w:val="24"/>
        </w:rPr>
        <w:t>研究中，</w:t>
      </w:r>
      <w:r w:rsidR="00A265CC">
        <w:rPr>
          <w:rFonts w:hint="eastAsia"/>
          <w:noProof/>
          <w:sz w:val="24"/>
          <w:szCs w:val="24"/>
        </w:rPr>
        <w:t>研究</w:t>
      </w:r>
      <w:r w:rsidR="00A265CC">
        <w:rPr>
          <w:noProof/>
          <w:sz w:val="24"/>
          <w:szCs w:val="24"/>
        </w:rPr>
        <w:t>人员已提出一些有效</w:t>
      </w:r>
      <w:r w:rsidR="00743445">
        <w:rPr>
          <w:rFonts w:hint="eastAsia"/>
          <w:noProof/>
          <w:sz w:val="24"/>
          <w:szCs w:val="24"/>
        </w:rPr>
        <w:t>的</w:t>
      </w:r>
      <w:r w:rsidR="00EA78A2">
        <w:rPr>
          <w:rFonts w:hint="eastAsia"/>
          <w:noProof/>
          <w:sz w:val="24"/>
          <w:szCs w:val="24"/>
        </w:rPr>
        <w:t>S</w:t>
      </w:r>
      <w:r w:rsidR="00EA78A2">
        <w:rPr>
          <w:noProof/>
          <w:sz w:val="24"/>
          <w:szCs w:val="24"/>
        </w:rPr>
        <w:t>PPs</w:t>
      </w:r>
      <w:r w:rsidR="00743445">
        <w:rPr>
          <w:rFonts w:hint="eastAsia"/>
          <w:noProof/>
          <w:sz w:val="24"/>
          <w:szCs w:val="24"/>
        </w:rPr>
        <w:t>波导结构，例如金属缝隙</w:t>
      </w:r>
      <w:r w:rsidR="00743445" w:rsidRPr="000F4B6A">
        <w:rPr>
          <w:rFonts w:hint="eastAsia"/>
          <w:noProof/>
          <w:sz w:val="24"/>
          <w:szCs w:val="24"/>
        </w:rPr>
        <w:t>波导和</w:t>
      </w:r>
      <w:r w:rsidR="00283497" w:rsidRPr="000F4B6A">
        <w:rPr>
          <w:rFonts w:hint="eastAsia"/>
          <w:noProof/>
          <w:sz w:val="24"/>
          <w:szCs w:val="24"/>
        </w:rPr>
        <w:t>金属</w:t>
      </w:r>
      <w:r w:rsidR="00283497" w:rsidRPr="000F4B6A">
        <w:rPr>
          <w:noProof/>
          <w:sz w:val="24"/>
          <w:szCs w:val="24"/>
        </w:rPr>
        <w:t>-</w:t>
      </w:r>
      <w:r w:rsidR="00A265CC" w:rsidRPr="000F4B6A">
        <w:rPr>
          <w:rFonts w:hint="eastAsia"/>
          <w:noProof/>
          <w:sz w:val="24"/>
          <w:szCs w:val="24"/>
        </w:rPr>
        <w:t>电</w:t>
      </w:r>
      <w:r w:rsidR="00283497" w:rsidRPr="000F4B6A">
        <w:rPr>
          <w:rFonts w:hint="eastAsia"/>
          <w:noProof/>
          <w:sz w:val="24"/>
          <w:szCs w:val="24"/>
        </w:rPr>
        <w:t>介质</w:t>
      </w:r>
      <w:r w:rsidR="00283497" w:rsidRPr="000F4B6A">
        <w:rPr>
          <w:noProof/>
          <w:sz w:val="24"/>
          <w:szCs w:val="24"/>
        </w:rPr>
        <w:t>-</w:t>
      </w:r>
      <w:r w:rsidR="00283497" w:rsidRPr="000F4B6A">
        <w:rPr>
          <w:rFonts w:hint="eastAsia"/>
          <w:noProof/>
          <w:sz w:val="24"/>
          <w:szCs w:val="24"/>
        </w:rPr>
        <w:t>金属</w:t>
      </w:r>
      <w:r w:rsidR="006D7239" w:rsidRPr="000F4B6A">
        <w:rPr>
          <w:rFonts w:hint="eastAsia"/>
          <w:noProof/>
          <w:sz w:val="24"/>
          <w:szCs w:val="24"/>
        </w:rPr>
        <w:t>（</w:t>
      </w:r>
      <w:r w:rsidR="006D7239" w:rsidRPr="000F4B6A">
        <w:rPr>
          <w:noProof/>
          <w:sz w:val="24"/>
          <w:szCs w:val="24"/>
        </w:rPr>
        <w:t>Meta</w:t>
      </w:r>
      <w:r w:rsidR="00E203BE">
        <w:rPr>
          <w:noProof/>
          <w:sz w:val="24"/>
          <w:szCs w:val="24"/>
        </w:rPr>
        <w:t xml:space="preserve">l Dielectric </w:t>
      </w:r>
      <w:r w:rsidR="006D7239" w:rsidRPr="000F4B6A">
        <w:rPr>
          <w:noProof/>
          <w:sz w:val="24"/>
          <w:szCs w:val="24"/>
        </w:rPr>
        <w:t>Metal</w:t>
      </w:r>
      <w:r w:rsidR="006D7239" w:rsidRPr="000F4B6A">
        <w:rPr>
          <w:rFonts w:hint="eastAsia"/>
          <w:noProof/>
          <w:sz w:val="24"/>
          <w:szCs w:val="24"/>
        </w:rPr>
        <w:t>，</w:t>
      </w:r>
      <w:r w:rsidR="006D7239" w:rsidRPr="000F4B6A">
        <w:rPr>
          <w:noProof/>
          <w:sz w:val="24"/>
          <w:szCs w:val="24"/>
        </w:rPr>
        <w:t>MDM</w:t>
      </w:r>
      <w:r w:rsidR="006D7239" w:rsidRPr="000F4B6A">
        <w:rPr>
          <w:rFonts w:hint="eastAsia"/>
          <w:noProof/>
          <w:sz w:val="24"/>
          <w:szCs w:val="24"/>
        </w:rPr>
        <w:t>）</w:t>
      </w:r>
      <w:r w:rsidR="00A03691" w:rsidRPr="000F4B6A">
        <w:rPr>
          <w:rFonts w:hint="eastAsia"/>
          <w:noProof/>
          <w:sz w:val="24"/>
          <w:szCs w:val="24"/>
        </w:rPr>
        <w:t>波导，</w:t>
      </w:r>
      <w:r w:rsidR="00A03691" w:rsidRPr="00E03BEA">
        <w:rPr>
          <w:rFonts w:hint="eastAsia"/>
          <w:noProof/>
          <w:sz w:val="24"/>
          <w:szCs w:val="24"/>
        </w:rPr>
        <w:t>已被用来设计各种耦合器，以适应不同的集成环境</w:t>
      </w:r>
      <w:r w:rsidR="00283497" w:rsidRPr="00283497">
        <w:rPr>
          <w:rFonts w:hint="eastAsia"/>
          <w:noProof/>
          <w:sz w:val="24"/>
          <w:szCs w:val="24"/>
          <w:vertAlign w:val="superscript"/>
        </w:rPr>
        <w:t>[22</w:t>
      </w:r>
      <w:r w:rsidR="00A03691" w:rsidRPr="00283497">
        <w:rPr>
          <w:rFonts w:hint="eastAsia"/>
          <w:noProof/>
          <w:sz w:val="24"/>
          <w:szCs w:val="24"/>
          <w:vertAlign w:val="superscript"/>
        </w:rPr>
        <w:t>]</w:t>
      </w:r>
      <w:r w:rsidR="00A03691" w:rsidRPr="00E03BEA">
        <w:rPr>
          <w:rFonts w:hint="eastAsia"/>
          <w:noProof/>
          <w:sz w:val="24"/>
          <w:szCs w:val="24"/>
        </w:rPr>
        <w:t>。</w:t>
      </w:r>
      <w:r w:rsidR="001E67AB">
        <w:rPr>
          <w:rFonts w:hint="eastAsia"/>
          <w:noProof/>
          <w:sz w:val="24"/>
          <w:szCs w:val="24"/>
        </w:rPr>
        <w:t>对于</w:t>
      </w:r>
      <w:r w:rsidR="00EA78A2">
        <w:rPr>
          <w:rFonts w:hint="eastAsia"/>
          <w:noProof/>
          <w:sz w:val="24"/>
          <w:szCs w:val="24"/>
        </w:rPr>
        <w:t>PMC</w:t>
      </w:r>
      <w:r w:rsidR="001E67AB">
        <w:rPr>
          <w:noProof/>
          <w:sz w:val="24"/>
          <w:szCs w:val="24"/>
        </w:rPr>
        <w:t>而言</w:t>
      </w:r>
      <w:r w:rsidR="001E67AB">
        <w:rPr>
          <w:rFonts w:hint="eastAsia"/>
          <w:noProof/>
          <w:sz w:val="24"/>
          <w:szCs w:val="24"/>
        </w:rPr>
        <w:t>，</w:t>
      </w:r>
      <w:r w:rsidR="00A03691" w:rsidRPr="00E03BEA">
        <w:rPr>
          <w:rFonts w:hint="eastAsia"/>
          <w:noProof/>
          <w:sz w:val="24"/>
          <w:szCs w:val="24"/>
        </w:rPr>
        <w:t>转换效率和</w:t>
      </w:r>
      <w:r w:rsidR="00A265CC">
        <w:rPr>
          <w:rFonts w:hint="eastAsia"/>
          <w:noProof/>
          <w:sz w:val="24"/>
          <w:szCs w:val="24"/>
        </w:rPr>
        <w:t>工作</w:t>
      </w:r>
      <w:r w:rsidR="00A03691" w:rsidRPr="00E03BEA">
        <w:rPr>
          <w:rFonts w:hint="eastAsia"/>
          <w:noProof/>
          <w:sz w:val="24"/>
          <w:szCs w:val="24"/>
        </w:rPr>
        <w:t>带宽是两个关键的性能指标。</w:t>
      </w:r>
      <w:r w:rsidR="0015328B">
        <w:rPr>
          <w:rFonts w:hint="eastAsia"/>
          <w:noProof/>
          <w:sz w:val="24"/>
          <w:szCs w:val="24"/>
        </w:rPr>
        <w:t>来自斯坦福</w:t>
      </w:r>
      <w:r w:rsidR="0015328B">
        <w:rPr>
          <w:noProof/>
          <w:sz w:val="24"/>
          <w:szCs w:val="24"/>
        </w:rPr>
        <w:t>大学的</w:t>
      </w:r>
      <w:r w:rsidR="0015328B" w:rsidRPr="0015328B">
        <w:rPr>
          <w:noProof/>
          <w:sz w:val="24"/>
          <w:szCs w:val="24"/>
        </w:rPr>
        <w:t>Georgios Veronis</w:t>
      </w:r>
      <w:r w:rsidR="0015328B">
        <w:rPr>
          <w:rFonts w:hint="eastAsia"/>
          <w:noProof/>
          <w:sz w:val="24"/>
          <w:szCs w:val="24"/>
        </w:rPr>
        <w:t>团队</w:t>
      </w:r>
      <w:r w:rsidR="0015328B">
        <w:rPr>
          <w:noProof/>
          <w:sz w:val="24"/>
          <w:szCs w:val="24"/>
        </w:rPr>
        <w:t>，</w:t>
      </w:r>
      <w:r w:rsidR="0015328B">
        <w:rPr>
          <w:rFonts w:hint="eastAsia"/>
          <w:noProof/>
          <w:sz w:val="24"/>
          <w:szCs w:val="24"/>
        </w:rPr>
        <w:t>对于</w:t>
      </w:r>
      <w:r w:rsidR="001E04DB">
        <w:rPr>
          <w:rFonts w:hint="eastAsia"/>
          <w:noProof/>
          <w:sz w:val="24"/>
          <w:szCs w:val="24"/>
        </w:rPr>
        <w:t>硅</w:t>
      </w:r>
      <w:r w:rsidR="001E04DB">
        <w:rPr>
          <w:noProof/>
          <w:sz w:val="24"/>
          <w:szCs w:val="24"/>
        </w:rPr>
        <w:t>波导</w:t>
      </w:r>
      <w:r w:rsidR="001E04DB">
        <w:rPr>
          <w:rFonts w:hint="eastAsia"/>
          <w:noProof/>
          <w:sz w:val="24"/>
          <w:szCs w:val="24"/>
        </w:rPr>
        <w:t>到</w:t>
      </w:r>
      <w:r w:rsidR="001E04DB">
        <w:rPr>
          <w:rFonts w:hint="eastAsia"/>
          <w:noProof/>
          <w:sz w:val="24"/>
          <w:szCs w:val="24"/>
        </w:rPr>
        <w:t>MDM</w:t>
      </w:r>
      <w:r w:rsidR="001E04DB">
        <w:rPr>
          <w:rFonts w:hint="eastAsia"/>
          <w:noProof/>
          <w:sz w:val="24"/>
          <w:szCs w:val="24"/>
        </w:rPr>
        <w:t>波导</w:t>
      </w:r>
      <w:r w:rsidR="001E04DB">
        <w:rPr>
          <w:noProof/>
          <w:sz w:val="24"/>
          <w:szCs w:val="24"/>
        </w:rPr>
        <w:t>的</w:t>
      </w:r>
      <w:r w:rsidR="00A265CC" w:rsidRPr="00A265CC">
        <w:rPr>
          <w:rFonts w:hint="eastAsia"/>
          <w:noProof/>
          <w:sz w:val="24"/>
          <w:szCs w:val="24"/>
        </w:rPr>
        <w:t>表面等离激元模式转</w:t>
      </w:r>
      <w:r w:rsidR="00A265CC" w:rsidRPr="000F4B6A">
        <w:rPr>
          <w:rFonts w:hint="eastAsia"/>
          <w:noProof/>
          <w:sz w:val="24"/>
          <w:szCs w:val="24"/>
        </w:rPr>
        <w:t>换器（</w:t>
      </w:r>
      <w:r w:rsidR="00A265CC" w:rsidRPr="000F4B6A">
        <w:rPr>
          <w:rFonts w:hint="eastAsia"/>
          <w:noProof/>
          <w:sz w:val="24"/>
          <w:szCs w:val="24"/>
        </w:rPr>
        <w:t>P</w:t>
      </w:r>
      <w:r w:rsidR="00A265CC" w:rsidRPr="000F4B6A">
        <w:rPr>
          <w:noProof/>
          <w:sz w:val="24"/>
          <w:szCs w:val="24"/>
        </w:rPr>
        <w:t>la</w:t>
      </w:r>
      <w:r w:rsidR="000F4B6A" w:rsidRPr="000F4B6A">
        <w:rPr>
          <w:noProof/>
          <w:sz w:val="24"/>
          <w:szCs w:val="24"/>
        </w:rPr>
        <w:t>smonic Mode C</w:t>
      </w:r>
      <w:r w:rsidR="00A265CC" w:rsidRPr="000F4B6A">
        <w:rPr>
          <w:noProof/>
          <w:sz w:val="24"/>
          <w:szCs w:val="24"/>
        </w:rPr>
        <w:t>onverter</w:t>
      </w:r>
      <w:r w:rsidR="00A265CC" w:rsidRPr="000F4B6A">
        <w:rPr>
          <w:rFonts w:hint="eastAsia"/>
          <w:noProof/>
          <w:sz w:val="24"/>
          <w:szCs w:val="24"/>
        </w:rPr>
        <w:t>，</w:t>
      </w:r>
      <w:r w:rsidR="00A265CC" w:rsidRPr="000F4B6A">
        <w:rPr>
          <w:noProof/>
          <w:sz w:val="24"/>
          <w:szCs w:val="24"/>
        </w:rPr>
        <w:t>PMC</w:t>
      </w:r>
      <w:r w:rsidR="00A265CC" w:rsidRPr="000F4B6A">
        <w:rPr>
          <w:rFonts w:hint="eastAsia"/>
          <w:noProof/>
          <w:sz w:val="24"/>
          <w:szCs w:val="24"/>
        </w:rPr>
        <w:t>）</w:t>
      </w:r>
      <w:r w:rsidR="00A265CC" w:rsidRPr="000F4B6A">
        <w:rPr>
          <w:noProof/>
          <w:sz w:val="24"/>
          <w:szCs w:val="24"/>
        </w:rPr>
        <w:t>进行</w:t>
      </w:r>
      <w:r w:rsidR="001E04DB">
        <w:rPr>
          <w:noProof/>
          <w:sz w:val="24"/>
          <w:szCs w:val="24"/>
        </w:rPr>
        <w:lastRenderedPageBreak/>
        <w:t>了</w:t>
      </w:r>
      <w:r w:rsidR="001E04DB">
        <w:rPr>
          <w:rFonts w:hint="eastAsia"/>
          <w:noProof/>
          <w:sz w:val="24"/>
          <w:szCs w:val="24"/>
        </w:rPr>
        <w:t>相关</w:t>
      </w:r>
      <w:r w:rsidR="001E04DB">
        <w:rPr>
          <w:noProof/>
          <w:sz w:val="24"/>
          <w:szCs w:val="24"/>
        </w:rPr>
        <w:t>的</w:t>
      </w:r>
      <w:r w:rsidR="001E04DB">
        <w:rPr>
          <w:rFonts w:hint="eastAsia"/>
          <w:noProof/>
          <w:sz w:val="24"/>
          <w:szCs w:val="24"/>
        </w:rPr>
        <w:t>研究</w:t>
      </w:r>
      <w:r w:rsidR="00283497" w:rsidRPr="00470CC6">
        <w:rPr>
          <w:rFonts w:hint="eastAsia"/>
          <w:noProof/>
          <w:sz w:val="24"/>
          <w:szCs w:val="24"/>
          <w:vertAlign w:val="superscript"/>
        </w:rPr>
        <w:t>[</w:t>
      </w:r>
      <w:r w:rsidR="00283497" w:rsidRPr="00470CC6">
        <w:rPr>
          <w:noProof/>
          <w:sz w:val="24"/>
          <w:szCs w:val="24"/>
          <w:vertAlign w:val="superscript"/>
        </w:rPr>
        <w:t>23</w:t>
      </w:r>
      <w:r w:rsidR="00283497" w:rsidRPr="00470CC6">
        <w:rPr>
          <w:rFonts w:hint="eastAsia"/>
          <w:noProof/>
          <w:sz w:val="24"/>
          <w:szCs w:val="24"/>
          <w:vertAlign w:val="superscript"/>
        </w:rPr>
        <w:t>]</w:t>
      </w:r>
      <w:r w:rsidR="00283497">
        <w:rPr>
          <w:rFonts w:hint="eastAsia"/>
          <w:noProof/>
          <w:sz w:val="24"/>
          <w:szCs w:val="24"/>
        </w:rPr>
        <w:t>。</w:t>
      </w:r>
      <w:r w:rsidR="00283497" w:rsidRPr="00470CC6">
        <w:rPr>
          <w:rFonts w:hint="eastAsia"/>
          <w:noProof/>
          <w:sz w:val="24"/>
          <w:szCs w:val="24"/>
        </w:rPr>
        <w:t>他们</w:t>
      </w:r>
      <w:r w:rsidR="00856AEE" w:rsidRPr="00470CC6">
        <w:rPr>
          <w:rFonts w:hint="eastAsia"/>
          <w:noProof/>
          <w:sz w:val="24"/>
          <w:szCs w:val="24"/>
        </w:rPr>
        <w:t>利用</w:t>
      </w:r>
      <w:r w:rsidR="0074732A" w:rsidRPr="00470CC6">
        <w:rPr>
          <w:rFonts w:hint="eastAsia"/>
          <w:noProof/>
          <w:sz w:val="24"/>
          <w:szCs w:val="24"/>
        </w:rPr>
        <w:t>时域有限差分（</w:t>
      </w:r>
      <w:r w:rsidR="0074732A" w:rsidRPr="00470CC6">
        <w:rPr>
          <w:noProof/>
          <w:sz w:val="24"/>
          <w:szCs w:val="24"/>
        </w:rPr>
        <w:t xml:space="preserve">Finite </w:t>
      </w:r>
      <w:r w:rsidR="0074732A" w:rsidRPr="00470CC6">
        <w:rPr>
          <w:rFonts w:hint="eastAsia"/>
          <w:noProof/>
          <w:sz w:val="24"/>
          <w:szCs w:val="24"/>
        </w:rPr>
        <w:t>D</w:t>
      </w:r>
      <w:r w:rsidR="0074732A" w:rsidRPr="00470CC6">
        <w:rPr>
          <w:noProof/>
          <w:sz w:val="24"/>
          <w:szCs w:val="24"/>
        </w:rPr>
        <w:t xml:space="preserve">ifference </w:t>
      </w:r>
      <w:r w:rsidR="0074732A" w:rsidRPr="00470CC6">
        <w:rPr>
          <w:rFonts w:hint="eastAsia"/>
          <w:noProof/>
          <w:sz w:val="24"/>
          <w:szCs w:val="24"/>
        </w:rPr>
        <w:t>T</w:t>
      </w:r>
      <w:r w:rsidR="0074732A" w:rsidRPr="00470CC6">
        <w:rPr>
          <w:noProof/>
          <w:sz w:val="24"/>
          <w:szCs w:val="24"/>
        </w:rPr>
        <w:t xml:space="preserve">ime </w:t>
      </w:r>
      <w:r w:rsidR="0074732A" w:rsidRPr="00470CC6">
        <w:rPr>
          <w:rFonts w:hint="eastAsia"/>
          <w:noProof/>
          <w:sz w:val="24"/>
          <w:szCs w:val="24"/>
        </w:rPr>
        <w:t>D</w:t>
      </w:r>
      <w:r w:rsidR="0074732A" w:rsidRPr="00470CC6">
        <w:rPr>
          <w:noProof/>
          <w:sz w:val="24"/>
          <w:szCs w:val="24"/>
        </w:rPr>
        <w:t>omain</w:t>
      </w:r>
      <w:r w:rsidR="0074732A" w:rsidRPr="00470CC6">
        <w:rPr>
          <w:rFonts w:hint="eastAsia"/>
          <w:noProof/>
          <w:sz w:val="24"/>
          <w:szCs w:val="24"/>
        </w:rPr>
        <w:t>，</w:t>
      </w:r>
      <w:r w:rsidR="0074732A" w:rsidRPr="00470CC6">
        <w:rPr>
          <w:rFonts w:hint="eastAsia"/>
          <w:noProof/>
          <w:sz w:val="24"/>
          <w:szCs w:val="24"/>
        </w:rPr>
        <w:t>FDTD</w:t>
      </w:r>
      <w:r w:rsidR="0074732A" w:rsidRPr="00470CC6">
        <w:rPr>
          <w:rFonts w:hint="eastAsia"/>
          <w:noProof/>
          <w:sz w:val="24"/>
          <w:szCs w:val="24"/>
        </w:rPr>
        <w:t>）</w:t>
      </w:r>
      <w:r w:rsidR="00280979" w:rsidRPr="00470CC6">
        <w:rPr>
          <w:rFonts w:hint="eastAsia"/>
          <w:noProof/>
          <w:sz w:val="24"/>
          <w:szCs w:val="24"/>
        </w:rPr>
        <w:t>方</w:t>
      </w:r>
      <w:r w:rsidR="00856AEE" w:rsidRPr="00470CC6">
        <w:rPr>
          <w:rFonts w:hint="eastAsia"/>
          <w:noProof/>
          <w:sz w:val="24"/>
          <w:szCs w:val="24"/>
        </w:rPr>
        <w:t>法，把空气</w:t>
      </w:r>
      <w:r w:rsidR="00856AEE" w:rsidRPr="00470CC6">
        <w:rPr>
          <w:rFonts w:hint="eastAsia"/>
          <w:noProof/>
          <w:sz w:val="24"/>
          <w:szCs w:val="24"/>
        </w:rPr>
        <w:t>-</w:t>
      </w:r>
      <w:r w:rsidR="00856AEE" w:rsidRPr="00470CC6">
        <w:rPr>
          <w:rFonts w:hint="eastAsia"/>
          <w:noProof/>
          <w:sz w:val="24"/>
          <w:szCs w:val="24"/>
        </w:rPr>
        <w:t>硅</w:t>
      </w:r>
      <w:r w:rsidR="00856AEE" w:rsidRPr="00470CC6">
        <w:rPr>
          <w:rFonts w:hint="eastAsia"/>
          <w:noProof/>
          <w:sz w:val="24"/>
          <w:szCs w:val="24"/>
        </w:rPr>
        <w:t>-</w:t>
      </w:r>
      <w:r w:rsidR="00856AEE" w:rsidRPr="00470CC6">
        <w:rPr>
          <w:rFonts w:hint="eastAsia"/>
          <w:noProof/>
          <w:sz w:val="24"/>
          <w:szCs w:val="24"/>
        </w:rPr>
        <w:t>空气介质平板波导与</w:t>
      </w:r>
      <w:r w:rsidRPr="00470CC6">
        <w:rPr>
          <w:rFonts w:hint="eastAsia"/>
          <w:noProof/>
          <w:sz w:val="24"/>
          <w:szCs w:val="24"/>
        </w:rPr>
        <w:t>二维</w:t>
      </w:r>
      <w:r w:rsidRPr="00470CC6">
        <w:rPr>
          <w:noProof/>
          <w:sz w:val="24"/>
          <w:szCs w:val="24"/>
        </w:rPr>
        <w:t>的</w:t>
      </w:r>
      <w:r w:rsidR="00856AEE" w:rsidRPr="00470CC6">
        <w:rPr>
          <w:rFonts w:hint="eastAsia"/>
          <w:noProof/>
          <w:sz w:val="24"/>
          <w:szCs w:val="24"/>
        </w:rPr>
        <w:t>银</w:t>
      </w:r>
      <w:r w:rsidR="00856AEE" w:rsidRPr="00470CC6">
        <w:rPr>
          <w:rFonts w:hint="eastAsia"/>
          <w:noProof/>
          <w:sz w:val="24"/>
          <w:szCs w:val="24"/>
        </w:rPr>
        <w:t>-</w:t>
      </w:r>
      <w:r w:rsidR="00856AEE" w:rsidRPr="00470CC6">
        <w:rPr>
          <w:rFonts w:hint="eastAsia"/>
          <w:noProof/>
          <w:sz w:val="24"/>
          <w:szCs w:val="24"/>
        </w:rPr>
        <w:t>空气</w:t>
      </w:r>
      <w:r w:rsidR="00856AEE" w:rsidRPr="00470CC6">
        <w:rPr>
          <w:rFonts w:hint="eastAsia"/>
          <w:noProof/>
          <w:sz w:val="24"/>
          <w:szCs w:val="24"/>
        </w:rPr>
        <w:t>-</w:t>
      </w:r>
      <w:r w:rsidR="00856AEE" w:rsidRPr="00470CC6">
        <w:rPr>
          <w:rFonts w:hint="eastAsia"/>
          <w:noProof/>
          <w:sz w:val="24"/>
          <w:szCs w:val="24"/>
        </w:rPr>
        <w:t>银波导进行</w:t>
      </w:r>
      <w:r w:rsidR="00D06D8C">
        <w:rPr>
          <w:noProof/>
          <w:sz w:val="24"/>
          <w:szCs w:val="24"/>
        </w:rPr>
        <w:t>直接连接</w:t>
      </w:r>
      <w:r w:rsidRPr="00470CC6">
        <w:rPr>
          <w:rFonts w:hint="eastAsia"/>
          <w:noProof/>
          <w:sz w:val="24"/>
          <w:szCs w:val="24"/>
        </w:rPr>
        <w:t>，</w:t>
      </w:r>
      <w:r w:rsidRPr="00470CC6">
        <w:rPr>
          <w:noProof/>
          <w:sz w:val="24"/>
          <w:szCs w:val="24"/>
        </w:rPr>
        <w:t>并</w:t>
      </w:r>
      <w:r w:rsidRPr="00470CC6">
        <w:rPr>
          <w:rFonts w:hint="eastAsia"/>
          <w:noProof/>
          <w:sz w:val="24"/>
          <w:szCs w:val="24"/>
        </w:rPr>
        <w:t>在</w:t>
      </w:r>
      <w:r w:rsidRPr="00470CC6">
        <w:rPr>
          <w:noProof/>
          <w:sz w:val="24"/>
          <w:szCs w:val="24"/>
        </w:rPr>
        <w:t>理论和实验上</w:t>
      </w:r>
      <w:r w:rsidRPr="00470CC6">
        <w:rPr>
          <w:rFonts w:hint="eastAsia"/>
          <w:noProof/>
          <w:sz w:val="24"/>
          <w:szCs w:val="24"/>
        </w:rPr>
        <w:t>对其紧密</w:t>
      </w:r>
      <w:r w:rsidRPr="00470CC6">
        <w:rPr>
          <w:noProof/>
          <w:sz w:val="24"/>
          <w:szCs w:val="24"/>
        </w:rPr>
        <w:t>耦合特性</w:t>
      </w:r>
      <w:r w:rsidR="00597C0E">
        <w:rPr>
          <w:rFonts w:hint="eastAsia"/>
          <w:noProof/>
          <w:sz w:val="24"/>
          <w:szCs w:val="24"/>
        </w:rPr>
        <w:t>进行</w:t>
      </w:r>
      <w:r w:rsidRPr="00470CC6">
        <w:rPr>
          <w:noProof/>
          <w:sz w:val="24"/>
          <w:szCs w:val="24"/>
        </w:rPr>
        <w:t>研究</w:t>
      </w:r>
      <w:r w:rsidR="00D06D8C">
        <w:rPr>
          <w:rFonts w:hint="eastAsia"/>
          <w:noProof/>
          <w:sz w:val="24"/>
          <w:szCs w:val="24"/>
        </w:rPr>
        <w:t>。</w:t>
      </w:r>
      <w:r w:rsidR="00856AEE" w:rsidRPr="00470CC6">
        <w:rPr>
          <w:rFonts w:hint="eastAsia"/>
          <w:noProof/>
          <w:sz w:val="24"/>
          <w:szCs w:val="24"/>
        </w:rPr>
        <w:t>如图</w:t>
      </w:r>
      <w:r w:rsidR="00856AEE" w:rsidRPr="00470CC6">
        <w:rPr>
          <w:rFonts w:hint="eastAsia"/>
          <w:noProof/>
          <w:sz w:val="24"/>
          <w:szCs w:val="24"/>
        </w:rPr>
        <w:t>1-1</w:t>
      </w:r>
      <w:r w:rsidR="00956196">
        <w:rPr>
          <w:rFonts w:hint="eastAsia"/>
          <w:noProof/>
          <w:sz w:val="24"/>
          <w:szCs w:val="24"/>
        </w:rPr>
        <w:t>所示</w:t>
      </w:r>
      <w:r w:rsidR="00856AEE" w:rsidRPr="00470CC6">
        <w:rPr>
          <w:rFonts w:hint="eastAsia"/>
          <w:noProof/>
          <w:sz w:val="24"/>
          <w:szCs w:val="24"/>
        </w:rPr>
        <w:t>，利用这种设计结构，最终能够达到</w:t>
      </w:r>
      <w:r w:rsidR="00856AEE" w:rsidRPr="00470CC6">
        <w:rPr>
          <w:rFonts w:hint="eastAsia"/>
          <w:noProof/>
          <w:sz w:val="24"/>
          <w:szCs w:val="24"/>
        </w:rPr>
        <w:t>68</w:t>
      </w:r>
      <w:r w:rsidR="00856AEE" w:rsidRPr="00470CC6">
        <w:rPr>
          <w:rFonts w:hint="eastAsia"/>
          <w:noProof/>
          <w:sz w:val="24"/>
          <w:szCs w:val="24"/>
        </w:rPr>
        <w:t>％的</w:t>
      </w:r>
      <w:r w:rsidR="00470CC6" w:rsidRPr="00470CC6">
        <w:rPr>
          <w:rFonts w:hint="eastAsia"/>
          <w:noProof/>
          <w:sz w:val="24"/>
          <w:szCs w:val="24"/>
        </w:rPr>
        <w:t>耦合</w:t>
      </w:r>
      <w:r w:rsidR="00856AEE" w:rsidRPr="00470CC6">
        <w:rPr>
          <w:rFonts w:hint="eastAsia"/>
          <w:noProof/>
          <w:sz w:val="24"/>
          <w:szCs w:val="24"/>
        </w:rPr>
        <w:t>效率。该耦合器的</w:t>
      </w:r>
      <w:r w:rsidR="00470CC6" w:rsidRPr="00470CC6">
        <w:rPr>
          <w:rFonts w:hint="eastAsia"/>
          <w:noProof/>
          <w:sz w:val="24"/>
          <w:szCs w:val="24"/>
        </w:rPr>
        <w:t>耦合</w:t>
      </w:r>
      <w:r w:rsidR="00856AEE" w:rsidRPr="00470CC6">
        <w:rPr>
          <w:rFonts w:hint="eastAsia"/>
          <w:noProof/>
          <w:sz w:val="24"/>
          <w:szCs w:val="24"/>
        </w:rPr>
        <w:t>效率与</w:t>
      </w:r>
      <w:r w:rsidR="00597C0E">
        <w:rPr>
          <w:rFonts w:hint="eastAsia"/>
          <w:noProof/>
          <w:sz w:val="24"/>
          <w:szCs w:val="24"/>
        </w:rPr>
        <w:t>硅波导</w:t>
      </w:r>
      <w:r w:rsidR="00856AEE" w:rsidRPr="00470CC6">
        <w:rPr>
          <w:rFonts w:hint="eastAsia"/>
          <w:noProof/>
          <w:sz w:val="24"/>
          <w:szCs w:val="24"/>
        </w:rPr>
        <w:t>的宽度密切相关，而与</w:t>
      </w:r>
      <w:r w:rsidR="00856AEE" w:rsidRPr="00470CC6">
        <w:rPr>
          <w:rFonts w:hint="eastAsia"/>
          <w:noProof/>
          <w:sz w:val="24"/>
          <w:szCs w:val="24"/>
        </w:rPr>
        <w:t>MDM</w:t>
      </w:r>
      <w:r w:rsidR="00856AEE" w:rsidRPr="00470CC6">
        <w:rPr>
          <w:rFonts w:hint="eastAsia"/>
          <w:noProof/>
          <w:sz w:val="24"/>
          <w:szCs w:val="24"/>
        </w:rPr>
        <w:t>波导中心层的宽度和介电常数的关系不大。</w:t>
      </w:r>
    </w:p>
    <w:p w14:paraId="759B243A" w14:textId="1C3E5297" w:rsidR="00480DBD" w:rsidRDefault="00927303" w:rsidP="00B1329F">
      <w:pPr>
        <w:jc w:val="center"/>
        <w:rPr>
          <w:noProof/>
          <w:sz w:val="24"/>
          <w:szCs w:val="24"/>
        </w:rPr>
      </w:pPr>
      <w:r>
        <w:rPr>
          <w:rFonts w:hint="eastAsia"/>
          <w:noProof/>
          <w:sz w:val="24"/>
          <w:szCs w:val="24"/>
        </w:rPr>
        <w:t xml:space="preserve"> </w:t>
      </w:r>
      <w:r w:rsidR="00480DBD">
        <w:rPr>
          <w:rFonts w:hint="eastAsia"/>
          <w:noProof/>
          <w:sz w:val="24"/>
          <w:szCs w:val="24"/>
        </w:rPr>
        <w:drawing>
          <wp:inline distT="0" distB="0" distL="0" distR="0" wp14:anchorId="025053CF" wp14:editId="00EA95F6">
            <wp:extent cx="2237232" cy="13959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_new.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7232" cy="1395984"/>
                    </a:xfrm>
                    <a:prstGeom prst="rect">
                      <a:avLst/>
                    </a:prstGeom>
                  </pic:spPr>
                </pic:pic>
              </a:graphicData>
            </a:graphic>
          </wp:inline>
        </w:drawing>
      </w:r>
    </w:p>
    <w:p w14:paraId="3515B58D" w14:textId="4C606346" w:rsidR="00B1329F" w:rsidRPr="000D4A69" w:rsidRDefault="00B1329F" w:rsidP="00B1329F">
      <w:pPr>
        <w:jc w:val="center"/>
        <w:rPr>
          <w:rFonts w:eastAsia="楷体"/>
          <w:noProof/>
          <w:szCs w:val="24"/>
        </w:rPr>
      </w:pPr>
      <w:r w:rsidRPr="000D4A69">
        <w:rPr>
          <w:rFonts w:eastAsia="楷体" w:hint="eastAsia"/>
          <w:noProof/>
          <w:szCs w:val="24"/>
        </w:rPr>
        <w:t>图</w:t>
      </w:r>
      <w:r w:rsidRPr="000D4A69">
        <w:rPr>
          <w:rFonts w:eastAsia="楷体" w:hint="eastAsia"/>
          <w:noProof/>
          <w:szCs w:val="24"/>
        </w:rPr>
        <w:t>1</w:t>
      </w:r>
      <w:r w:rsidRPr="000D4A69">
        <w:rPr>
          <w:rFonts w:eastAsia="楷体"/>
          <w:noProof/>
          <w:szCs w:val="24"/>
        </w:rPr>
        <w:t xml:space="preserve">-1 </w:t>
      </w:r>
      <w:r w:rsidRPr="000D4A69">
        <w:rPr>
          <w:rFonts w:eastAsia="楷体" w:hint="eastAsia"/>
          <w:noProof/>
          <w:szCs w:val="24"/>
        </w:rPr>
        <w:t>硅波导</w:t>
      </w:r>
      <w:r w:rsidRPr="000D4A69">
        <w:rPr>
          <w:rFonts w:eastAsia="楷体"/>
          <w:noProof/>
          <w:szCs w:val="24"/>
        </w:rPr>
        <w:t>-MDM</w:t>
      </w:r>
      <w:r w:rsidRPr="000D4A69">
        <w:rPr>
          <w:rFonts w:eastAsia="楷体" w:hint="eastAsia"/>
          <w:noProof/>
          <w:szCs w:val="24"/>
        </w:rPr>
        <w:t>波导直接</w:t>
      </w:r>
      <w:r w:rsidRPr="000D4A69">
        <w:rPr>
          <w:rFonts w:eastAsia="楷体"/>
          <w:noProof/>
          <w:szCs w:val="24"/>
        </w:rPr>
        <w:t>耦合结构</w:t>
      </w:r>
      <w:r w:rsidR="003D3BC6" w:rsidRPr="000D4A69">
        <w:rPr>
          <w:rFonts w:eastAsia="楷体" w:hint="eastAsia"/>
          <w:noProof/>
          <w:szCs w:val="24"/>
          <w:vertAlign w:val="superscript"/>
        </w:rPr>
        <w:t>[</w:t>
      </w:r>
      <w:r w:rsidR="00916561" w:rsidRPr="000D4A69">
        <w:rPr>
          <w:rFonts w:eastAsia="楷体"/>
          <w:noProof/>
          <w:szCs w:val="24"/>
          <w:vertAlign w:val="superscript"/>
        </w:rPr>
        <w:t>23</w:t>
      </w:r>
      <w:r w:rsidR="003D3BC6" w:rsidRPr="000D4A69">
        <w:rPr>
          <w:rFonts w:eastAsia="楷体" w:hint="eastAsia"/>
          <w:noProof/>
          <w:szCs w:val="24"/>
          <w:vertAlign w:val="superscript"/>
        </w:rPr>
        <w:t>]</w:t>
      </w:r>
    </w:p>
    <w:p w14:paraId="7FB38836" w14:textId="6791B8D9" w:rsidR="0015328B" w:rsidRDefault="00856AEE" w:rsidP="003D3BC6">
      <w:pPr>
        <w:spacing w:line="400" w:lineRule="exact"/>
        <w:ind w:firstLineChars="200" w:firstLine="480"/>
        <w:rPr>
          <w:noProof/>
          <w:sz w:val="24"/>
          <w:szCs w:val="24"/>
        </w:rPr>
      </w:pPr>
      <w:r w:rsidRPr="00856AEE">
        <w:rPr>
          <w:rFonts w:hint="eastAsia"/>
          <w:noProof/>
          <w:sz w:val="24"/>
          <w:szCs w:val="24"/>
        </w:rPr>
        <w:t>为了进一步提升</w:t>
      </w:r>
      <w:r w:rsidR="00470CC6">
        <w:rPr>
          <w:rFonts w:hint="eastAsia"/>
          <w:noProof/>
          <w:sz w:val="24"/>
          <w:szCs w:val="24"/>
        </w:rPr>
        <w:t>耦合</w:t>
      </w:r>
      <w:r w:rsidRPr="00856AEE">
        <w:rPr>
          <w:rFonts w:hint="eastAsia"/>
          <w:noProof/>
          <w:sz w:val="24"/>
          <w:szCs w:val="24"/>
        </w:rPr>
        <w:t>效率，该团队还设计了一个由多段锥度组成的耦合器</w:t>
      </w:r>
      <w:r w:rsidR="00283497" w:rsidRPr="00283497">
        <w:rPr>
          <w:rFonts w:hint="eastAsia"/>
          <w:noProof/>
          <w:sz w:val="24"/>
          <w:szCs w:val="24"/>
          <w:vertAlign w:val="superscript"/>
        </w:rPr>
        <w:t>[</w:t>
      </w:r>
      <w:r w:rsidR="00283497" w:rsidRPr="00283497">
        <w:rPr>
          <w:noProof/>
          <w:sz w:val="24"/>
          <w:szCs w:val="24"/>
          <w:vertAlign w:val="superscript"/>
        </w:rPr>
        <w:t>23</w:t>
      </w:r>
      <w:r w:rsidR="00283497" w:rsidRPr="00283497">
        <w:rPr>
          <w:rFonts w:hint="eastAsia"/>
          <w:noProof/>
          <w:sz w:val="24"/>
          <w:szCs w:val="24"/>
          <w:vertAlign w:val="superscript"/>
        </w:rPr>
        <w:t>]</w:t>
      </w:r>
      <w:r w:rsidR="00283497">
        <w:rPr>
          <w:rFonts w:hint="eastAsia"/>
          <w:noProof/>
          <w:sz w:val="24"/>
          <w:szCs w:val="24"/>
        </w:rPr>
        <w:t>。</w:t>
      </w:r>
      <w:r w:rsidRPr="00856AEE">
        <w:rPr>
          <w:rFonts w:hint="eastAsia"/>
          <w:noProof/>
          <w:sz w:val="24"/>
          <w:szCs w:val="24"/>
        </w:rPr>
        <w:t>如图</w:t>
      </w:r>
      <w:r w:rsidR="00283497">
        <w:rPr>
          <w:noProof/>
          <w:sz w:val="24"/>
          <w:szCs w:val="24"/>
        </w:rPr>
        <w:t>1-2</w:t>
      </w:r>
      <w:r w:rsidR="00283497">
        <w:rPr>
          <w:rFonts w:hint="eastAsia"/>
          <w:noProof/>
          <w:sz w:val="24"/>
          <w:szCs w:val="24"/>
        </w:rPr>
        <w:t>所示</w:t>
      </w:r>
      <w:r w:rsidR="00EC70D5">
        <w:rPr>
          <w:rFonts w:hint="eastAsia"/>
          <w:noProof/>
          <w:sz w:val="24"/>
          <w:szCs w:val="24"/>
        </w:rPr>
        <w:t>，</w:t>
      </w:r>
      <w:r w:rsidR="00EC70D5" w:rsidRPr="00EC70D5">
        <w:rPr>
          <w:rFonts w:hint="eastAsia"/>
          <w:noProof/>
          <w:sz w:val="24"/>
          <w:szCs w:val="24"/>
        </w:rPr>
        <w:t>与具有线性或抛物线形状的相同长度的常规锥度</w:t>
      </w:r>
      <w:r w:rsidR="00EC70D5">
        <w:rPr>
          <w:rFonts w:hint="eastAsia"/>
          <w:noProof/>
          <w:sz w:val="24"/>
          <w:szCs w:val="24"/>
        </w:rPr>
        <w:t>结构相比，此种</w:t>
      </w:r>
      <w:r w:rsidR="00EC70D5">
        <w:rPr>
          <w:noProof/>
          <w:sz w:val="24"/>
          <w:szCs w:val="24"/>
        </w:rPr>
        <w:t>结构</w:t>
      </w:r>
      <w:r w:rsidR="00EC70D5" w:rsidRPr="00EC70D5">
        <w:rPr>
          <w:rFonts w:hint="eastAsia"/>
          <w:noProof/>
          <w:sz w:val="24"/>
          <w:szCs w:val="24"/>
        </w:rPr>
        <w:t>可以设计成</w:t>
      </w:r>
      <w:r w:rsidR="00EC70D5">
        <w:rPr>
          <w:rFonts w:hint="eastAsia"/>
          <w:noProof/>
          <w:sz w:val="24"/>
          <w:szCs w:val="24"/>
        </w:rPr>
        <w:t>更高</w:t>
      </w:r>
      <w:r w:rsidR="00EC70D5" w:rsidRPr="00EC70D5">
        <w:rPr>
          <w:rFonts w:hint="eastAsia"/>
          <w:noProof/>
          <w:sz w:val="24"/>
          <w:szCs w:val="24"/>
        </w:rPr>
        <w:t>传输效率</w:t>
      </w:r>
      <w:r w:rsidR="00EC70D5">
        <w:rPr>
          <w:rFonts w:hint="eastAsia"/>
          <w:noProof/>
          <w:sz w:val="24"/>
          <w:szCs w:val="24"/>
        </w:rPr>
        <w:t>的</w:t>
      </w:r>
      <w:r w:rsidR="00EC70D5">
        <w:rPr>
          <w:noProof/>
          <w:sz w:val="24"/>
          <w:szCs w:val="24"/>
        </w:rPr>
        <w:t>耦合器</w:t>
      </w:r>
      <w:r w:rsidR="00283497" w:rsidRPr="00916561">
        <w:rPr>
          <w:rFonts w:hint="eastAsia"/>
          <w:noProof/>
          <w:sz w:val="24"/>
          <w:szCs w:val="24"/>
          <w:vertAlign w:val="superscript"/>
        </w:rPr>
        <w:t>[</w:t>
      </w:r>
      <w:r w:rsidR="00283497" w:rsidRPr="00916561">
        <w:rPr>
          <w:noProof/>
          <w:sz w:val="24"/>
          <w:szCs w:val="24"/>
          <w:vertAlign w:val="superscript"/>
        </w:rPr>
        <w:t>24</w:t>
      </w:r>
      <w:r w:rsidR="009C4A4A">
        <w:rPr>
          <w:rFonts w:hint="eastAsia"/>
          <w:noProof/>
          <w:sz w:val="24"/>
          <w:szCs w:val="24"/>
          <w:vertAlign w:val="superscript"/>
        </w:rPr>
        <w:t>,</w:t>
      </w:r>
      <w:r w:rsidR="00283497" w:rsidRPr="00916561">
        <w:rPr>
          <w:rFonts w:hint="eastAsia"/>
          <w:noProof/>
          <w:sz w:val="24"/>
          <w:szCs w:val="24"/>
          <w:vertAlign w:val="superscript"/>
        </w:rPr>
        <w:t>25</w:t>
      </w:r>
      <w:r w:rsidR="00283497" w:rsidRPr="00916561">
        <w:rPr>
          <w:noProof/>
          <w:sz w:val="24"/>
          <w:szCs w:val="24"/>
          <w:vertAlign w:val="superscript"/>
        </w:rPr>
        <w:t>]</w:t>
      </w:r>
      <w:r w:rsidR="00916561">
        <w:rPr>
          <w:rFonts w:hint="eastAsia"/>
          <w:noProof/>
          <w:sz w:val="24"/>
          <w:szCs w:val="24"/>
        </w:rPr>
        <w:t>。</w:t>
      </w:r>
      <w:r w:rsidR="00D06D8C">
        <w:rPr>
          <w:rFonts w:hint="eastAsia"/>
          <w:noProof/>
          <w:sz w:val="24"/>
          <w:szCs w:val="24"/>
        </w:rPr>
        <w:t>该工作</w:t>
      </w:r>
      <w:r w:rsidR="00916561">
        <w:rPr>
          <w:noProof/>
          <w:sz w:val="24"/>
          <w:szCs w:val="24"/>
        </w:rPr>
        <w:t>使</w:t>
      </w:r>
      <w:r w:rsidR="007A6CBB" w:rsidRPr="007A6CBB">
        <w:rPr>
          <w:rFonts w:hint="eastAsia"/>
          <w:noProof/>
          <w:sz w:val="24"/>
          <w:szCs w:val="24"/>
        </w:rPr>
        <w:t>用微遗传算法对波导的</w:t>
      </w:r>
      <w:r w:rsidR="00D06D8C">
        <w:rPr>
          <w:rFonts w:hint="eastAsia"/>
          <w:noProof/>
          <w:sz w:val="24"/>
          <w:szCs w:val="24"/>
        </w:rPr>
        <w:t>最优</w:t>
      </w:r>
      <w:r w:rsidR="007A6CBB" w:rsidRPr="007A6CBB">
        <w:rPr>
          <w:rFonts w:hint="eastAsia"/>
          <w:noProof/>
          <w:sz w:val="24"/>
          <w:szCs w:val="24"/>
        </w:rPr>
        <w:t>宽度进行</w:t>
      </w:r>
      <w:r w:rsidR="00D06D8C">
        <w:rPr>
          <w:noProof/>
          <w:sz w:val="24"/>
          <w:szCs w:val="24"/>
        </w:rPr>
        <w:t>搜索</w:t>
      </w:r>
      <w:r w:rsidR="007A6CBB" w:rsidRPr="007A6CBB">
        <w:rPr>
          <w:rFonts w:hint="eastAsia"/>
          <w:noProof/>
          <w:sz w:val="24"/>
          <w:szCs w:val="24"/>
        </w:rPr>
        <w:t>，</w:t>
      </w:r>
      <w:r w:rsidR="00597C0E">
        <w:rPr>
          <w:noProof/>
          <w:sz w:val="24"/>
          <w:szCs w:val="24"/>
        </w:rPr>
        <w:t>通过</w:t>
      </w:r>
      <w:r w:rsidR="007A6CBB" w:rsidRPr="007A6CBB">
        <w:rPr>
          <w:rFonts w:hint="eastAsia"/>
          <w:noProof/>
          <w:sz w:val="24"/>
          <w:szCs w:val="24"/>
        </w:rPr>
        <w:t>对</w:t>
      </w:r>
      <w:r w:rsidR="007A6CBB" w:rsidRPr="007A6CBB">
        <w:rPr>
          <w:rFonts w:hint="eastAsia"/>
          <w:noProof/>
          <w:sz w:val="24"/>
          <w:szCs w:val="24"/>
        </w:rPr>
        <w:t>4</w:t>
      </w:r>
      <w:r w:rsidR="007A6CBB" w:rsidRPr="007A6CBB">
        <w:rPr>
          <w:rFonts w:hint="eastAsia"/>
          <w:noProof/>
          <w:sz w:val="24"/>
          <w:szCs w:val="24"/>
        </w:rPr>
        <w:t>个介电波导段和</w:t>
      </w:r>
      <w:r w:rsidR="007A6CBB" w:rsidRPr="007A6CBB">
        <w:rPr>
          <w:rFonts w:hint="eastAsia"/>
          <w:noProof/>
          <w:sz w:val="24"/>
          <w:szCs w:val="24"/>
        </w:rPr>
        <w:t>4</w:t>
      </w:r>
      <w:r w:rsidR="007A6CBB" w:rsidRPr="007A6CBB">
        <w:rPr>
          <w:rFonts w:hint="eastAsia"/>
          <w:noProof/>
          <w:sz w:val="24"/>
          <w:szCs w:val="24"/>
        </w:rPr>
        <w:t>个</w:t>
      </w:r>
      <w:r w:rsidR="007A6CBB" w:rsidRPr="007A6CBB">
        <w:rPr>
          <w:rFonts w:hint="eastAsia"/>
          <w:noProof/>
          <w:sz w:val="24"/>
          <w:szCs w:val="24"/>
        </w:rPr>
        <w:t>MDM</w:t>
      </w:r>
      <w:r w:rsidR="007A6CBB" w:rsidRPr="007A6CBB">
        <w:rPr>
          <w:rFonts w:hint="eastAsia"/>
          <w:noProof/>
          <w:sz w:val="24"/>
          <w:szCs w:val="24"/>
        </w:rPr>
        <w:t>波导段进行了优化，最终实现了总长度为</w:t>
      </w:r>
      <w:r w:rsidR="007A6CBB" w:rsidRPr="007A6CBB">
        <w:rPr>
          <w:rFonts w:hint="eastAsia"/>
          <w:noProof/>
          <w:sz w:val="24"/>
          <w:szCs w:val="24"/>
        </w:rPr>
        <w:t>400</w:t>
      </w:r>
      <w:r w:rsidR="006879A0">
        <w:rPr>
          <w:noProof/>
          <w:sz w:val="24"/>
          <w:szCs w:val="24"/>
        </w:rPr>
        <w:t xml:space="preserve"> </w:t>
      </w:r>
      <w:r w:rsidR="007A6CBB" w:rsidRPr="007A6CBB">
        <w:rPr>
          <w:rFonts w:hint="eastAsia"/>
          <w:noProof/>
          <w:sz w:val="24"/>
          <w:szCs w:val="24"/>
        </w:rPr>
        <w:t>nm</w:t>
      </w:r>
      <w:r w:rsidR="007A6CBB" w:rsidRPr="007A6CBB">
        <w:rPr>
          <w:rFonts w:hint="eastAsia"/>
          <w:noProof/>
          <w:sz w:val="24"/>
          <w:szCs w:val="24"/>
        </w:rPr>
        <w:t>的紧凑型耦合器，其传输效率能够达到</w:t>
      </w:r>
      <w:r w:rsidR="007A6CBB" w:rsidRPr="007A6CBB">
        <w:rPr>
          <w:rFonts w:hint="eastAsia"/>
          <w:noProof/>
          <w:sz w:val="24"/>
          <w:szCs w:val="24"/>
        </w:rPr>
        <w:t>93%</w:t>
      </w:r>
      <w:r w:rsidR="00D06D8C">
        <w:rPr>
          <w:rFonts w:hint="eastAsia"/>
          <w:noProof/>
          <w:sz w:val="24"/>
          <w:szCs w:val="24"/>
        </w:rPr>
        <w:t>。</w:t>
      </w:r>
      <w:r w:rsidR="007A6CBB" w:rsidRPr="007A6CBB">
        <w:rPr>
          <w:rFonts w:hint="eastAsia"/>
          <w:noProof/>
          <w:sz w:val="24"/>
          <w:szCs w:val="24"/>
        </w:rPr>
        <w:t>但是</w:t>
      </w:r>
      <w:r w:rsidR="003A6578">
        <w:rPr>
          <w:rFonts w:hint="eastAsia"/>
          <w:noProof/>
          <w:sz w:val="24"/>
          <w:szCs w:val="24"/>
        </w:rPr>
        <w:t>设计</w:t>
      </w:r>
      <w:r w:rsidR="003A6578">
        <w:rPr>
          <w:noProof/>
          <w:sz w:val="24"/>
          <w:szCs w:val="24"/>
        </w:rPr>
        <w:t>得到的耦合器</w:t>
      </w:r>
      <w:r w:rsidR="007A6CBB" w:rsidRPr="007A6CBB">
        <w:rPr>
          <w:rFonts w:hint="eastAsia"/>
          <w:noProof/>
          <w:sz w:val="24"/>
          <w:szCs w:val="24"/>
        </w:rPr>
        <w:t>只能够在波长为</w:t>
      </w:r>
      <w:r w:rsidR="007A6CBB" w:rsidRPr="007A6CBB">
        <w:rPr>
          <w:rFonts w:hint="eastAsia"/>
          <w:noProof/>
          <w:sz w:val="24"/>
          <w:szCs w:val="24"/>
        </w:rPr>
        <w:t>1550</w:t>
      </w:r>
      <w:r w:rsidR="006879A0">
        <w:rPr>
          <w:noProof/>
          <w:sz w:val="24"/>
          <w:szCs w:val="24"/>
        </w:rPr>
        <w:t xml:space="preserve"> </w:t>
      </w:r>
      <w:r w:rsidR="007A6CBB" w:rsidRPr="007A6CBB">
        <w:rPr>
          <w:rFonts w:hint="eastAsia"/>
          <w:noProof/>
          <w:sz w:val="24"/>
          <w:szCs w:val="24"/>
        </w:rPr>
        <w:t>nm</w:t>
      </w:r>
      <w:r w:rsidR="007A6CBB" w:rsidRPr="007A6CBB">
        <w:rPr>
          <w:rFonts w:hint="eastAsia"/>
          <w:noProof/>
          <w:sz w:val="24"/>
          <w:szCs w:val="24"/>
        </w:rPr>
        <w:t>处，达到如此高的传输效率。</w:t>
      </w:r>
    </w:p>
    <w:p w14:paraId="15355364" w14:textId="674444E7" w:rsidR="00B1329F" w:rsidRDefault="00B1329F" w:rsidP="00B1329F">
      <w:pPr>
        <w:jc w:val="center"/>
        <w:rPr>
          <w:noProof/>
          <w:sz w:val="24"/>
          <w:szCs w:val="24"/>
        </w:rPr>
      </w:pPr>
      <w:r>
        <w:rPr>
          <w:rFonts w:hint="eastAsia"/>
          <w:noProof/>
          <w:sz w:val="24"/>
          <w:szCs w:val="24"/>
        </w:rPr>
        <w:drawing>
          <wp:inline distT="0" distB="0" distL="0" distR="0" wp14:anchorId="41143C77" wp14:editId="6E52033D">
            <wp:extent cx="3532224" cy="14509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_new.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8403" cy="1465837"/>
                    </a:xfrm>
                    <a:prstGeom prst="rect">
                      <a:avLst/>
                    </a:prstGeom>
                  </pic:spPr>
                </pic:pic>
              </a:graphicData>
            </a:graphic>
          </wp:inline>
        </w:drawing>
      </w:r>
    </w:p>
    <w:p w14:paraId="3C791CB4" w14:textId="6ABA26BF" w:rsidR="00B1329F" w:rsidRPr="000D4A69" w:rsidRDefault="00B1329F" w:rsidP="00B1329F">
      <w:pPr>
        <w:jc w:val="center"/>
        <w:rPr>
          <w:rFonts w:eastAsia="楷体"/>
          <w:noProof/>
          <w:szCs w:val="24"/>
        </w:rPr>
      </w:pPr>
      <w:r w:rsidRPr="000D4A69">
        <w:rPr>
          <w:rFonts w:eastAsia="楷体" w:hint="eastAsia"/>
          <w:noProof/>
          <w:szCs w:val="24"/>
        </w:rPr>
        <w:t>图</w:t>
      </w:r>
      <w:r w:rsidRPr="000D4A69">
        <w:rPr>
          <w:rFonts w:eastAsia="楷体" w:hint="eastAsia"/>
          <w:noProof/>
          <w:szCs w:val="24"/>
        </w:rPr>
        <w:t>1</w:t>
      </w:r>
      <w:r w:rsidRPr="000D4A69">
        <w:rPr>
          <w:rFonts w:eastAsia="楷体"/>
          <w:noProof/>
          <w:szCs w:val="24"/>
        </w:rPr>
        <w:t>-2</w:t>
      </w:r>
      <w:r w:rsidRPr="000D4A69">
        <w:rPr>
          <w:rFonts w:eastAsia="楷体" w:hint="eastAsia"/>
          <w:noProof/>
          <w:szCs w:val="24"/>
        </w:rPr>
        <w:t>由多节锥度组成的耦合器的示意图</w:t>
      </w:r>
      <w:r w:rsidR="003D3BC6" w:rsidRPr="00C819CC">
        <w:rPr>
          <w:rFonts w:eastAsia="楷体" w:hint="eastAsia"/>
          <w:noProof/>
          <w:szCs w:val="24"/>
          <w:vertAlign w:val="superscript"/>
        </w:rPr>
        <w:t>[</w:t>
      </w:r>
      <w:r w:rsidR="00916561" w:rsidRPr="00C819CC">
        <w:rPr>
          <w:rFonts w:eastAsia="楷体"/>
          <w:noProof/>
          <w:szCs w:val="24"/>
          <w:vertAlign w:val="superscript"/>
        </w:rPr>
        <w:t>23</w:t>
      </w:r>
      <w:r w:rsidR="003D3BC6" w:rsidRPr="00C819CC">
        <w:rPr>
          <w:rFonts w:eastAsia="楷体" w:hint="eastAsia"/>
          <w:noProof/>
          <w:szCs w:val="24"/>
          <w:vertAlign w:val="superscript"/>
        </w:rPr>
        <w:t>]</w:t>
      </w:r>
    </w:p>
    <w:p w14:paraId="3F6E667B" w14:textId="2871F7BB" w:rsidR="00480DBD" w:rsidRDefault="00027A27" w:rsidP="003A6578">
      <w:pPr>
        <w:spacing w:line="400" w:lineRule="exact"/>
        <w:ind w:firstLineChars="200" w:firstLine="480"/>
        <w:rPr>
          <w:noProof/>
          <w:sz w:val="24"/>
          <w:szCs w:val="24"/>
        </w:rPr>
      </w:pPr>
      <w:r>
        <w:rPr>
          <w:rFonts w:hint="eastAsia"/>
          <w:noProof/>
          <w:sz w:val="24"/>
          <w:szCs w:val="24"/>
        </w:rPr>
        <w:t>上述</w:t>
      </w:r>
      <w:r>
        <w:rPr>
          <w:noProof/>
          <w:sz w:val="24"/>
          <w:szCs w:val="24"/>
        </w:rPr>
        <w:t>的</w:t>
      </w:r>
      <w:r>
        <w:rPr>
          <w:rFonts w:hint="eastAsia"/>
          <w:noProof/>
          <w:sz w:val="24"/>
          <w:szCs w:val="24"/>
        </w:rPr>
        <w:t>这种基于多段</w:t>
      </w:r>
      <w:r>
        <w:rPr>
          <w:noProof/>
          <w:sz w:val="24"/>
          <w:szCs w:val="24"/>
        </w:rPr>
        <w:t>锥度</w:t>
      </w:r>
      <w:r>
        <w:rPr>
          <w:rFonts w:hint="eastAsia"/>
          <w:noProof/>
          <w:sz w:val="24"/>
          <w:szCs w:val="24"/>
        </w:rPr>
        <w:t>的耦合器结构</w:t>
      </w:r>
      <w:r w:rsidR="00597C0E">
        <w:rPr>
          <w:rFonts w:hint="eastAsia"/>
          <w:noProof/>
          <w:sz w:val="24"/>
          <w:szCs w:val="24"/>
        </w:rPr>
        <w:t>相对</w:t>
      </w:r>
      <w:r>
        <w:rPr>
          <w:rFonts w:hint="eastAsia"/>
          <w:noProof/>
          <w:sz w:val="24"/>
          <w:szCs w:val="24"/>
        </w:rPr>
        <w:t>复杂，</w:t>
      </w:r>
      <w:r>
        <w:rPr>
          <w:noProof/>
          <w:sz w:val="24"/>
          <w:szCs w:val="24"/>
        </w:rPr>
        <w:t>这</w:t>
      </w:r>
      <w:r>
        <w:rPr>
          <w:rFonts w:hint="eastAsia"/>
          <w:noProof/>
          <w:sz w:val="24"/>
          <w:szCs w:val="24"/>
        </w:rPr>
        <w:t>给</w:t>
      </w:r>
      <w:r>
        <w:rPr>
          <w:noProof/>
          <w:sz w:val="24"/>
          <w:szCs w:val="24"/>
        </w:rPr>
        <w:t>实际的</w:t>
      </w:r>
      <w:r>
        <w:rPr>
          <w:rFonts w:hint="eastAsia"/>
          <w:noProof/>
          <w:sz w:val="24"/>
          <w:szCs w:val="24"/>
        </w:rPr>
        <w:t>工艺</w:t>
      </w:r>
      <w:r w:rsidRPr="00027A27">
        <w:rPr>
          <w:rFonts w:hint="eastAsia"/>
          <w:noProof/>
          <w:sz w:val="24"/>
          <w:szCs w:val="24"/>
        </w:rPr>
        <w:t>制造</w:t>
      </w:r>
      <w:r>
        <w:rPr>
          <w:rFonts w:hint="eastAsia"/>
          <w:noProof/>
          <w:sz w:val="24"/>
          <w:szCs w:val="24"/>
        </w:rPr>
        <w:t>带来了</w:t>
      </w:r>
      <w:r w:rsidRPr="00027A27">
        <w:rPr>
          <w:rFonts w:hint="eastAsia"/>
          <w:noProof/>
          <w:sz w:val="24"/>
          <w:szCs w:val="24"/>
        </w:rPr>
        <w:t>困难。</w:t>
      </w:r>
      <w:r>
        <w:rPr>
          <w:rFonts w:hint="eastAsia"/>
          <w:noProof/>
          <w:sz w:val="24"/>
          <w:szCs w:val="24"/>
        </w:rPr>
        <w:t>因而</w:t>
      </w:r>
      <w:r w:rsidR="00480DBD">
        <w:rPr>
          <w:rFonts w:hint="eastAsia"/>
          <w:noProof/>
          <w:sz w:val="24"/>
          <w:szCs w:val="24"/>
        </w:rPr>
        <w:t>还有</w:t>
      </w:r>
      <w:r>
        <w:rPr>
          <w:rFonts w:hint="eastAsia"/>
          <w:noProof/>
          <w:sz w:val="24"/>
          <w:szCs w:val="24"/>
        </w:rPr>
        <w:t>一些利用</w:t>
      </w:r>
      <w:r w:rsidR="00480DBD">
        <w:rPr>
          <w:rFonts w:hint="eastAsia"/>
          <w:noProof/>
          <w:sz w:val="24"/>
          <w:szCs w:val="24"/>
        </w:rPr>
        <w:t>不同</w:t>
      </w:r>
      <w:r w:rsidR="00480DBD">
        <w:rPr>
          <w:noProof/>
          <w:sz w:val="24"/>
          <w:szCs w:val="24"/>
        </w:rPr>
        <w:t>类型的</w:t>
      </w:r>
      <w:r w:rsidR="00480DBD">
        <w:rPr>
          <w:rFonts w:hint="eastAsia"/>
          <w:noProof/>
          <w:sz w:val="24"/>
          <w:szCs w:val="24"/>
        </w:rPr>
        <w:t>锥度与其他结构来</w:t>
      </w:r>
      <w:r w:rsidR="00480DBD">
        <w:rPr>
          <w:noProof/>
          <w:sz w:val="24"/>
          <w:szCs w:val="24"/>
        </w:rPr>
        <w:t>设计</w:t>
      </w:r>
      <w:r w:rsidR="000168AE">
        <w:rPr>
          <w:rFonts w:hint="eastAsia"/>
          <w:noProof/>
          <w:sz w:val="24"/>
          <w:szCs w:val="24"/>
        </w:rPr>
        <w:t>S</w:t>
      </w:r>
      <w:r w:rsidR="000168AE">
        <w:rPr>
          <w:noProof/>
          <w:sz w:val="24"/>
          <w:szCs w:val="24"/>
        </w:rPr>
        <w:t>i</w:t>
      </w:r>
      <w:r w:rsidR="003A6578">
        <w:rPr>
          <w:rFonts w:hint="eastAsia"/>
          <w:noProof/>
          <w:sz w:val="24"/>
          <w:szCs w:val="24"/>
        </w:rPr>
        <w:t>-SPPs</w:t>
      </w:r>
      <w:r w:rsidR="00480DBD" w:rsidRPr="00480DBD">
        <w:rPr>
          <w:rFonts w:hint="eastAsia"/>
          <w:noProof/>
          <w:sz w:val="24"/>
          <w:szCs w:val="24"/>
        </w:rPr>
        <w:t>波导耦合器</w:t>
      </w:r>
      <w:r w:rsidR="00480DBD">
        <w:rPr>
          <w:rFonts w:hint="eastAsia"/>
          <w:noProof/>
          <w:sz w:val="24"/>
          <w:szCs w:val="24"/>
        </w:rPr>
        <w:t>的</w:t>
      </w:r>
      <w:r w:rsidR="00480DBD">
        <w:rPr>
          <w:noProof/>
          <w:sz w:val="24"/>
          <w:szCs w:val="24"/>
        </w:rPr>
        <w:t>研究。</w:t>
      </w:r>
      <w:r w:rsidR="00480DBD">
        <w:rPr>
          <w:rFonts w:hint="eastAsia"/>
          <w:noProof/>
          <w:sz w:val="24"/>
          <w:szCs w:val="24"/>
        </w:rPr>
        <w:t>比如</w:t>
      </w:r>
      <w:r w:rsidR="00480DBD">
        <w:rPr>
          <w:noProof/>
          <w:sz w:val="24"/>
          <w:szCs w:val="24"/>
        </w:rPr>
        <w:t>，利用</w:t>
      </w:r>
      <w:r w:rsidR="003D3BC6">
        <w:rPr>
          <w:rFonts w:hint="eastAsia"/>
          <w:noProof/>
          <w:sz w:val="24"/>
          <w:szCs w:val="24"/>
        </w:rPr>
        <w:t>矩形间隙</w:t>
      </w:r>
      <w:r w:rsidR="003D3BC6">
        <w:rPr>
          <w:noProof/>
          <w:sz w:val="24"/>
          <w:szCs w:val="24"/>
        </w:rPr>
        <w:t>设计</w:t>
      </w:r>
      <w:r w:rsidR="000168AE">
        <w:rPr>
          <w:rFonts w:hint="eastAsia"/>
          <w:noProof/>
          <w:sz w:val="24"/>
          <w:szCs w:val="24"/>
        </w:rPr>
        <w:t>S</w:t>
      </w:r>
      <w:r w:rsidR="000168AE">
        <w:rPr>
          <w:noProof/>
          <w:sz w:val="24"/>
          <w:szCs w:val="24"/>
        </w:rPr>
        <w:t>i</w:t>
      </w:r>
      <w:r w:rsidR="003D3BC6">
        <w:rPr>
          <w:noProof/>
          <w:sz w:val="24"/>
          <w:szCs w:val="24"/>
        </w:rPr>
        <w:t>-MDM</w:t>
      </w:r>
      <w:r w:rsidR="003D3BC6">
        <w:rPr>
          <w:noProof/>
          <w:sz w:val="24"/>
          <w:szCs w:val="24"/>
        </w:rPr>
        <w:t>耦合器的结构</w:t>
      </w:r>
      <w:r w:rsidR="00916561" w:rsidRPr="00916561">
        <w:rPr>
          <w:rFonts w:hint="eastAsia"/>
          <w:noProof/>
          <w:sz w:val="24"/>
          <w:szCs w:val="24"/>
          <w:vertAlign w:val="superscript"/>
        </w:rPr>
        <w:t>[</w:t>
      </w:r>
      <w:r w:rsidR="00916561" w:rsidRPr="00916561">
        <w:rPr>
          <w:noProof/>
          <w:sz w:val="24"/>
          <w:szCs w:val="24"/>
          <w:vertAlign w:val="superscript"/>
        </w:rPr>
        <w:t>26</w:t>
      </w:r>
      <w:r w:rsidR="009C4A4A">
        <w:rPr>
          <w:rFonts w:hint="eastAsia"/>
          <w:noProof/>
          <w:sz w:val="24"/>
          <w:szCs w:val="24"/>
          <w:vertAlign w:val="superscript"/>
        </w:rPr>
        <w:t>,</w:t>
      </w:r>
      <w:r w:rsidR="00916561" w:rsidRPr="00916561">
        <w:rPr>
          <w:noProof/>
          <w:sz w:val="24"/>
          <w:szCs w:val="24"/>
          <w:vertAlign w:val="superscript"/>
        </w:rPr>
        <w:t>27</w:t>
      </w:r>
      <w:r w:rsidR="00916561" w:rsidRPr="00916561">
        <w:rPr>
          <w:rFonts w:hint="eastAsia"/>
          <w:noProof/>
          <w:sz w:val="24"/>
          <w:szCs w:val="24"/>
          <w:vertAlign w:val="superscript"/>
        </w:rPr>
        <w:t>]</w:t>
      </w:r>
      <w:r w:rsidR="00D06D8C">
        <w:rPr>
          <w:rFonts w:hint="eastAsia"/>
          <w:noProof/>
          <w:sz w:val="24"/>
          <w:szCs w:val="24"/>
        </w:rPr>
        <w:t>。其</w:t>
      </w:r>
      <w:r w:rsidR="00DB1BD6" w:rsidRPr="00DB1BD6">
        <w:rPr>
          <w:rFonts w:hint="eastAsia"/>
          <w:noProof/>
          <w:sz w:val="24"/>
          <w:szCs w:val="24"/>
        </w:rPr>
        <w:t>利用</w:t>
      </w:r>
      <w:r w:rsidR="00DB1BD6" w:rsidRPr="00DB1BD6">
        <w:rPr>
          <w:noProof/>
          <w:sz w:val="24"/>
          <w:szCs w:val="24"/>
        </w:rPr>
        <w:t>Blocked Schur</w:t>
      </w:r>
      <w:r w:rsidR="00DB1BD6" w:rsidRPr="00DB1BD6">
        <w:rPr>
          <w:rFonts w:hint="eastAsia"/>
          <w:noProof/>
          <w:sz w:val="24"/>
          <w:szCs w:val="24"/>
        </w:rPr>
        <w:t>有限元双向光束传播方法对结构进行设计，将</w:t>
      </w:r>
      <w:r w:rsidR="00DB1BD6" w:rsidRPr="00DB1BD6">
        <w:rPr>
          <w:noProof/>
          <w:sz w:val="24"/>
          <w:szCs w:val="24"/>
        </w:rPr>
        <w:t>400</w:t>
      </w:r>
      <w:r w:rsidR="006879A0">
        <w:rPr>
          <w:noProof/>
          <w:sz w:val="24"/>
          <w:szCs w:val="24"/>
        </w:rPr>
        <w:t xml:space="preserve"> </w:t>
      </w:r>
      <w:r w:rsidR="00DB1BD6" w:rsidRPr="00DB1BD6">
        <w:rPr>
          <w:noProof/>
          <w:sz w:val="24"/>
          <w:szCs w:val="24"/>
        </w:rPr>
        <w:t>nm</w:t>
      </w:r>
      <w:r w:rsidR="00DB1BD6" w:rsidRPr="00DB1BD6">
        <w:rPr>
          <w:rFonts w:hint="eastAsia"/>
          <w:noProof/>
          <w:sz w:val="24"/>
          <w:szCs w:val="24"/>
        </w:rPr>
        <w:t>的硅波导与</w:t>
      </w:r>
      <w:r w:rsidR="00DB1BD6" w:rsidRPr="00DB1BD6">
        <w:rPr>
          <w:noProof/>
          <w:sz w:val="24"/>
          <w:szCs w:val="24"/>
        </w:rPr>
        <w:t>40</w:t>
      </w:r>
      <w:r w:rsidR="006879A0">
        <w:rPr>
          <w:noProof/>
          <w:sz w:val="24"/>
          <w:szCs w:val="24"/>
        </w:rPr>
        <w:t xml:space="preserve"> </w:t>
      </w:r>
      <w:r w:rsidR="00DB1BD6" w:rsidRPr="00DB1BD6">
        <w:rPr>
          <w:noProof/>
          <w:sz w:val="24"/>
          <w:szCs w:val="24"/>
        </w:rPr>
        <w:t>nm</w:t>
      </w:r>
      <w:r w:rsidR="00DB1BD6" w:rsidRPr="00DB1BD6">
        <w:rPr>
          <w:rFonts w:hint="eastAsia"/>
          <w:noProof/>
          <w:sz w:val="24"/>
          <w:szCs w:val="24"/>
        </w:rPr>
        <w:t>的</w:t>
      </w:r>
      <w:r w:rsidR="00DB1BD6" w:rsidRPr="00DB1BD6">
        <w:rPr>
          <w:noProof/>
          <w:sz w:val="24"/>
          <w:szCs w:val="24"/>
        </w:rPr>
        <w:t>MDM</w:t>
      </w:r>
      <w:r w:rsidR="00DB1BD6" w:rsidRPr="00DB1BD6">
        <w:rPr>
          <w:rFonts w:hint="eastAsia"/>
          <w:noProof/>
          <w:sz w:val="24"/>
          <w:szCs w:val="24"/>
        </w:rPr>
        <w:t>波导进行耦合，耦合长度为</w:t>
      </w:r>
      <w:r w:rsidR="00DB1BD6" w:rsidRPr="00DB1BD6">
        <w:rPr>
          <w:noProof/>
          <w:sz w:val="24"/>
          <w:szCs w:val="24"/>
        </w:rPr>
        <w:t>10 nm</w:t>
      </w:r>
      <w:r w:rsidR="00DB1BD6" w:rsidRPr="00DB1BD6">
        <w:rPr>
          <w:rFonts w:hint="eastAsia"/>
          <w:noProof/>
          <w:sz w:val="24"/>
          <w:szCs w:val="24"/>
        </w:rPr>
        <w:t>，在</w:t>
      </w:r>
      <w:r w:rsidR="00DB1BD6" w:rsidRPr="00DB1BD6">
        <w:rPr>
          <w:noProof/>
          <w:sz w:val="24"/>
          <w:szCs w:val="24"/>
        </w:rPr>
        <w:t>1033</w:t>
      </w:r>
      <w:r w:rsidR="006879A0">
        <w:rPr>
          <w:noProof/>
          <w:sz w:val="24"/>
          <w:szCs w:val="24"/>
        </w:rPr>
        <w:t xml:space="preserve"> </w:t>
      </w:r>
      <w:r w:rsidR="00DB1BD6" w:rsidRPr="00DB1BD6">
        <w:rPr>
          <w:noProof/>
          <w:sz w:val="24"/>
          <w:szCs w:val="24"/>
        </w:rPr>
        <w:t>nm</w:t>
      </w:r>
      <w:r w:rsidR="00DB1BD6" w:rsidRPr="00DB1BD6">
        <w:rPr>
          <w:rFonts w:hint="eastAsia"/>
          <w:noProof/>
          <w:sz w:val="24"/>
          <w:szCs w:val="24"/>
        </w:rPr>
        <w:t>到</w:t>
      </w:r>
      <w:r w:rsidR="00DB1BD6" w:rsidRPr="00DB1BD6">
        <w:rPr>
          <w:noProof/>
          <w:sz w:val="24"/>
          <w:szCs w:val="24"/>
        </w:rPr>
        <w:t>2138</w:t>
      </w:r>
      <w:r w:rsidR="006879A0">
        <w:rPr>
          <w:noProof/>
          <w:sz w:val="24"/>
          <w:szCs w:val="24"/>
        </w:rPr>
        <w:t xml:space="preserve"> </w:t>
      </w:r>
      <w:r w:rsidR="00DB1BD6" w:rsidRPr="00DB1BD6">
        <w:rPr>
          <w:noProof/>
          <w:sz w:val="24"/>
          <w:szCs w:val="24"/>
        </w:rPr>
        <w:t>nm</w:t>
      </w:r>
      <w:r w:rsidR="00DB1BD6" w:rsidRPr="00DB1BD6">
        <w:rPr>
          <w:rFonts w:hint="eastAsia"/>
          <w:noProof/>
          <w:sz w:val="24"/>
          <w:szCs w:val="24"/>
        </w:rPr>
        <w:t>的宽带范围内，其最高点的耦合效率</w:t>
      </w:r>
      <w:r w:rsidR="003A6578">
        <w:rPr>
          <w:rFonts w:hint="eastAsia"/>
          <w:noProof/>
          <w:sz w:val="24"/>
          <w:szCs w:val="24"/>
        </w:rPr>
        <w:t>可</w:t>
      </w:r>
      <w:r w:rsidR="00DB1BD6" w:rsidRPr="00DB1BD6">
        <w:rPr>
          <w:rFonts w:hint="eastAsia"/>
          <w:noProof/>
          <w:sz w:val="24"/>
          <w:szCs w:val="24"/>
        </w:rPr>
        <w:t>达到</w:t>
      </w:r>
      <w:r w:rsidR="00DB1BD6" w:rsidRPr="00DB1BD6">
        <w:rPr>
          <w:noProof/>
          <w:sz w:val="24"/>
          <w:szCs w:val="24"/>
        </w:rPr>
        <w:t>92%</w:t>
      </w:r>
      <w:r w:rsidR="00D06D8C">
        <w:rPr>
          <w:rFonts w:hint="eastAsia"/>
          <w:noProof/>
          <w:sz w:val="24"/>
          <w:szCs w:val="24"/>
        </w:rPr>
        <w:t>。</w:t>
      </w:r>
      <w:r w:rsidR="00DB1BD6" w:rsidRPr="00DB1BD6">
        <w:rPr>
          <w:rFonts w:hint="eastAsia"/>
          <w:noProof/>
          <w:sz w:val="24"/>
          <w:szCs w:val="24"/>
        </w:rPr>
        <w:t>同时</w:t>
      </w:r>
      <w:r w:rsidR="00D06D8C">
        <w:rPr>
          <w:rFonts w:hint="eastAsia"/>
          <w:noProof/>
          <w:sz w:val="24"/>
          <w:szCs w:val="24"/>
        </w:rPr>
        <w:t>其</w:t>
      </w:r>
      <w:r w:rsidR="00DB1BD6" w:rsidRPr="00DB1BD6">
        <w:rPr>
          <w:rFonts w:hint="eastAsia"/>
          <w:noProof/>
          <w:sz w:val="24"/>
          <w:szCs w:val="24"/>
        </w:rPr>
        <w:t>还设计了</w:t>
      </w:r>
      <w:r w:rsidR="00D06D8C">
        <w:rPr>
          <w:rFonts w:hint="eastAsia"/>
          <w:noProof/>
          <w:sz w:val="24"/>
          <w:szCs w:val="24"/>
        </w:rPr>
        <w:t>一种</w:t>
      </w:r>
      <w:r w:rsidR="00DB1BD6" w:rsidRPr="00DB1BD6">
        <w:rPr>
          <w:noProof/>
          <w:sz w:val="24"/>
          <w:szCs w:val="24"/>
        </w:rPr>
        <w:t>400</w:t>
      </w:r>
      <w:r w:rsidR="006879A0">
        <w:rPr>
          <w:noProof/>
          <w:sz w:val="24"/>
          <w:szCs w:val="24"/>
        </w:rPr>
        <w:t xml:space="preserve"> </w:t>
      </w:r>
      <w:r w:rsidR="00DB1BD6" w:rsidRPr="00DB1BD6">
        <w:rPr>
          <w:noProof/>
          <w:sz w:val="24"/>
          <w:szCs w:val="24"/>
        </w:rPr>
        <w:t>nm</w:t>
      </w:r>
      <w:r w:rsidR="00DB1BD6" w:rsidRPr="00DB1BD6">
        <w:rPr>
          <w:rFonts w:hint="eastAsia"/>
          <w:noProof/>
          <w:sz w:val="24"/>
          <w:szCs w:val="24"/>
        </w:rPr>
        <w:t>硅波导与</w:t>
      </w:r>
      <w:r w:rsidR="00DB1BD6" w:rsidRPr="00DB1BD6">
        <w:rPr>
          <w:noProof/>
          <w:sz w:val="24"/>
          <w:szCs w:val="24"/>
        </w:rPr>
        <w:t>50</w:t>
      </w:r>
      <w:r w:rsidR="006879A0">
        <w:rPr>
          <w:noProof/>
          <w:sz w:val="24"/>
          <w:szCs w:val="24"/>
        </w:rPr>
        <w:t xml:space="preserve"> </w:t>
      </w:r>
      <w:r w:rsidR="00DB1BD6" w:rsidRPr="00DB1BD6">
        <w:rPr>
          <w:noProof/>
          <w:sz w:val="24"/>
          <w:szCs w:val="24"/>
        </w:rPr>
        <w:t>nm</w:t>
      </w:r>
      <w:r w:rsidR="00DB1BD6" w:rsidRPr="00DB1BD6">
        <w:rPr>
          <w:rFonts w:hint="eastAsia"/>
          <w:noProof/>
          <w:sz w:val="24"/>
          <w:szCs w:val="24"/>
        </w:rPr>
        <w:t>的</w:t>
      </w:r>
      <w:r w:rsidR="00DB1BD6" w:rsidRPr="00DB1BD6">
        <w:rPr>
          <w:noProof/>
          <w:sz w:val="24"/>
          <w:szCs w:val="24"/>
        </w:rPr>
        <w:t>MDM</w:t>
      </w:r>
      <w:r w:rsidR="00DB1BD6" w:rsidRPr="00DB1BD6">
        <w:rPr>
          <w:rFonts w:hint="eastAsia"/>
          <w:noProof/>
          <w:sz w:val="24"/>
          <w:szCs w:val="24"/>
        </w:rPr>
        <w:t>波导进行耦合的结构，其耦合长度为</w:t>
      </w:r>
      <w:r w:rsidR="00DB1BD6" w:rsidRPr="00DB1BD6">
        <w:rPr>
          <w:noProof/>
          <w:sz w:val="24"/>
          <w:szCs w:val="24"/>
        </w:rPr>
        <w:t>15 nm</w:t>
      </w:r>
      <w:r w:rsidR="00DB1BD6" w:rsidRPr="00DB1BD6">
        <w:rPr>
          <w:rFonts w:hint="eastAsia"/>
          <w:noProof/>
          <w:sz w:val="24"/>
          <w:szCs w:val="24"/>
        </w:rPr>
        <w:t>，在</w:t>
      </w:r>
      <w:r w:rsidR="00DB1BD6" w:rsidRPr="00DB1BD6">
        <w:rPr>
          <w:noProof/>
          <w:sz w:val="24"/>
          <w:szCs w:val="24"/>
        </w:rPr>
        <w:t>953</w:t>
      </w:r>
      <w:r w:rsidR="006879A0">
        <w:rPr>
          <w:noProof/>
          <w:sz w:val="24"/>
          <w:szCs w:val="24"/>
        </w:rPr>
        <w:t xml:space="preserve"> </w:t>
      </w:r>
      <w:r w:rsidR="00DB1BD6" w:rsidRPr="00DB1BD6">
        <w:rPr>
          <w:noProof/>
          <w:sz w:val="24"/>
          <w:szCs w:val="24"/>
        </w:rPr>
        <w:t>nm</w:t>
      </w:r>
      <w:r w:rsidR="00DB1BD6" w:rsidRPr="00DB1BD6">
        <w:rPr>
          <w:rFonts w:hint="eastAsia"/>
          <w:noProof/>
          <w:sz w:val="24"/>
          <w:szCs w:val="24"/>
        </w:rPr>
        <w:t>到</w:t>
      </w:r>
      <w:r w:rsidR="00DB1BD6" w:rsidRPr="00DB1BD6">
        <w:rPr>
          <w:noProof/>
          <w:sz w:val="24"/>
          <w:szCs w:val="24"/>
        </w:rPr>
        <w:t>2138</w:t>
      </w:r>
      <w:r w:rsidR="006879A0">
        <w:rPr>
          <w:noProof/>
          <w:sz w:val="24"/>
          <w:szCs w:val="24"/>
        </w:rPr>
        <w:t xml:space="preserve"> </w:t>
      </w:r>
      <w:r w:rsidR="00DB1BD6" w:rsidRPr="00DB1BD6">
        <w:rPr>
          <w:noProof/>
          <w:sz w:val="24"/>
          <w:szCs w:val="24"/>
        </w:rPr>
        <w:t>nm</w:t>
      </w:r>
      <w:r w:rsidR="00DB1BD6" w:rsidRPr="00DB1BD6">
        <w:rPr>
          <w:rFonts w:hint="eastAsia"/>
          <w:noProof/>
          <w:sz w:val="24"/>
          <w:szCs w:val="24"/>
        </w:rPr>
        <w:t>的带宽范围内，其最高耦合效率为</w:t>
      </w:r>
      <w:r w:rsidR="00DB1BD6" w:rsidRPr="00DB1BD6">
        <w:rPr>
          <w:noProof/>
          <w:sz w:val="24"/>
          <w:szCs w:val="24"/>
        </w:rPr>
        <w:t>94%</w:t>
      </w:r>
      <w:r w:rsidR="00DB1BD6" w:rsidRPr="00DB1BD6">
        <w:rPr>
          <w:rFonts w:hint="eastAsia"/>
          <w:noProof/>
          <w:sz w:val="24"/>
          <w:szCs w:val="24"/>
        </w:rPr>
        <w:t>。</w:t>
      </w:r>
    </w:p>
    <w:p w14:paraId="0ECAAAFF" w14:textId="56662344" w:rsidR="001E67AB" w:rsidRDefault="00197FCB" w:rsidP="00E622D6">
      <w:pPr>
        <w:spacing w:line="400" w:lineRule="exact"/>
        <w:ind w:firstLineChars="200" w:firstLine="480"/>
        <w:rPr>
          <w:noProof/>
          <w:sz w:val="24"/>
          <w:szCs w:val="24"/>
        </w:rPr>
      </w:pPr>
      <w:r w:rsidRPr="00197FCB">
        <w:rPr>
          <w:rFonts w:hint="eastAsia"/>
          <w:noProof/>
          <w:sz w:val="24"/>
          <w:szCs w:val="24"/>
        </w:rPr>
        <w:t>来自首尔国立大学的研究者提出了一种新型的远场</w:t>
      </w:r>
      <w:r w:rsidRPr="00197FCB">
        <w:rPr>
          <w:rFonts w:hint="eastAsia"/>
          <w:noProof/>
          <w:sz w:val="24"/>
          <w:szCs w:val="24"/>
        </w:rPr>
        <w:t>MDM</w:t>
      </w:r>
      <w:r w:rsidRPr="00197FCB">
        <w:rPr>
          <w:rFonts w:hint="eastAsia"/>
          <w:noProof/>
          <w:sz w:val="24"/>
          <w:szCs w:val="24"/>
        </w:rPr>
        <w:t>波导互连结构</w:t>
      </w:r>
      <w:r w:rsidR="00916561" w:rsidRPr="00916561">
        <w:rPr>
          <w:rFonts w:hint="eastAsia"/>
          <w:noProof/>
          <w:sz w:val="24"/>
          <w:szCs w:val="24"/>
          <w:vertAlign w:val="superscript"/>
        </w:rPr>
        <w:t>[</w:t>
      </w:r>
      <w:r w:rsidR="00916561" w:rsidRPr="00916561">
        <w:rPr>
          <w:noProof/>
          <w:sz w:val="24"/>
          <w:szCs w:val="24"/>
          <w:vertAlign w:val="superscript"/>
        </w:rPr>
        <w:t>2</w:t>
      </w:r>
      <w:r w:rsidR="00FE558A">
        <w:rPr>
          <w:noProof/>
          <w:sz w:val="24"/>
          <w:szCs w:val="24"/>
          <w:vertAlign w:val="superscript"/>
        </w:rPr>
        <w:t>5</w:t>
      </w:r>
      <w:r w:rsidR="00916561" w:rsidRPr="00916561">
        <w:rPr>
          <w:rFonts w:hint="eastAsia"/>
          <w:noProof/>
          <w:sz w:val="24"/>
          <w:szCs w:val="24"/>
          <w:vertAlign w:val="superscript"/>
        </w:rPr>
        <w:t>]</w:t>
      </w:r>
      <w:r w:rsidR="00916561">
        <w:rPr>
          <w:rFonts w:hint="eastAsia"/>
          <w:noProof/>
          <w:sz w:val="24"/>
          <w:szCs w:val="24"/>
        </w:rPr>
        <w:t>。</w:t>
      </w:r>
      <w:r w:rsidRPr="00197FCB">
        <w:rPr>
          <w:rFonts w:hint="eastAsia"/>
          <w:noProof/>
          <w:sz w:val="24"/>
          <w:szCs w:val="24"/>
        </w:rPr>
        <w:lastRenderedPageBreak/>
        <w:t>如图</w:t>
      </w:r>
      <w:r w:rsidR="00916561">
        <w:rPr>
          <w:rFonts w:hint="eastAsia"/>
          <w:noProof/>
          <w:sz w:val="24"/>
          <w:szCs w:val="24"/>
        </w:rPr>
        <w:t>1</w:t>
      </w:r>
      <w:r w:rsidRPr="00197FCB">
        <w:rPr>
          <w:rFonts w:hint="eastAsia"/>
          <w:noProof/>
          <w:sz w:val="24"/>
          <w:szCs w:val="24"/>
        </w:rPr>
        <w:t>-3</w:t>
      </w:r>
      <w:r w:rsidRPr="00197FCB">
        <w:rPr>
          <w:rFonts w:hint="eastAsia"/>
          <w:noProof/>
          <w:sz w:val="24"/>
          <w:szCs w:val="24"/>
        </w:rPr>
        <w:t>所示，</w:t>
      </w:r>
      <w:r w:rsidR="00D06D8C">
        <w:rPr>
          <w:rFonts w:hint="eastAsia"/>
          <w:noProof/>
          <w:sz w:val="24"/>
          <w:szCs w:val="24"/>
        </w:rPr>
        <w:t>其是</w:t>
      </w:r>
      <w:r w:rsidRPr="00197FCB">
        <w:rPr>
          <w:rFonts w:hint="eastAsia"/>
          <w:noProof/>
          <w:sz w:val="24"/>
          <w:szCs w:val="24"/>
        </w:rPr>
        <w:t>一种非对称</w:t>
      </w:r>
      <w:r w:rsidR="00597C0E">
        <w:rPr>
          <w:rFonts w:hint="eastAsia"/>
          <w:noProof/>
          <w:sz w:val="24"/>
          <w:szCs w:val="24"/>
        </w:rPr>
        <w:t>结构</w:t>
      </w:r>
      <w:r w:rsidRPr="00197FCB">
        <w:rPr>
          <w:rFonts w:hint="eastAsia"/>
          <w:noProof/>
          <w:sz w:val="24"/>
          <w:szCs w:val="24"/>
        </w:rPr>
        <w:t>，</w:t>
      </w:r>
      <w:r w:rsidR="00FA3ABE">
        <w:rPr>
          <w:noProof/>
          <w:sz w:val="24"/>
          <w:szCs w:val="24"/>
        </w:rPr>
        <w:t>包含两部分</w:t>
      </w:r>
      <w:r w:rsidRPr="00197FCB">
        <w:rPr>
          <w:rFonts w:hint="eastAsia"/>
          <w:noProof/>
          <w:sz w:val="24"/>
          <w:szCs w:val="24"/>
        </w:rPr>
        <w:t>：输入连接器和输出连接器。一定长度的介质平板波导漂浮在连接器的两侧之间</w:t>
      </w:r>
      <w:r w:rsidR="00FA3ABE">
        <w:rPr>
          <w:rFonts w:hint="eastAsia"/>
          <w:noProof/>
          <w:sz w:val="24"/>
          <w:szCs w:val="24"/>
        </w:rPr>
        <w:t>，</w:t>
      </w:r>
      <w:r w:rsidRPr="00197FCB">
        <w:rPr>
          <w:rFonts w:hint="eastAsia"/>
          <w:noProof/>
          <w:sz w:val="24"/>
          <w:szCs w:val="24"/>
        </w:rPr>
        <w:t>该结构能将介质板中的</w:t>
      </w:r>
      <w:r w:rsidR="00E622D6">
        <w:rPr>
          <w:rFonts w:hint="eastAsia"/>
          <w:noProof/>
          <w:sz w:val="24"/>
          <w:szCs w:val="24"/>
        </w:rPr>
        <w:t>S</w:t>
      </w:r>
      <w:r w:rsidR="00E622D6">
        <w:rPr>
          <w:noProof/>
          <w:sz w:val="24"/>
          <w:szCs w:val="24"/>
        </w:rPr>
        <w:t>PPs</w:t>
      </w:r>
      <w:r w:rsidRPr="00197FCB">
        <w:rPr>
          <w:rFonts w:hint="eastAsia"/>
          <w:noProof/>
          <w:sz w:val="24"/>
          <w:szCs w:val="24"/>
        </w:rPr>
        <w:t>模式转换为导频光子模式，并能在该区域内能够有效地传输</w:t>
      </w:r>
      <w:r w:rsidR="00D06D8C">
        <w:rPr>
          <w:rFonts w:hint="eastAsia"/>
          <w:noProof/>
          <w:sz w:val="24"/>
          <w:szCs w:val="24"/>
        </w:rPr>
        <w:t>S</w:t>
      </w:r>
      <w:r w:rsidR="00D06D8C">
        <w:rPr>
          <w:noProof/>
          <w:sz w:val="24"/>
          <w:szCs w:val="24"/>
        </w:rPr>
        <w:t>PPs</w:t>
      </w:r>
      <w:r w:rsidRPr="00197FCB">
        <w:rPr>
          <w:rFonts w:hint="eastAsia"/>
          <w:noProof/>
          <w:sz w:val="24"/>
          <w:szCs w:val="24"/>
        </w:rPr>
        <w:t>能量而无金属损耗。</w:t>
      </w:r>
      <w:r w:rsidR="00E622D6">
        <w:rPr>
          <w:rFonts w:hint="eastAsia"/>
          <w:noProof/>
          <w:sz w:val="24"/>
          <w:szCs w:val="24"/>
        </w:rPr>
        <w:t>同时</w:t>
      </w:r>
      <w:r w:rsidR="00E622D6">
        <w:rPr>
          <w:noProof/>
          <w:sz w:val="24"/>
          <w:szCs w:val="24"/>
        </w:rPr>
        <w:t>，</w:t>
      </w:r>
      <w:r w:rsidRPr="00197FCB">
        <w:rPr>
          <w:rFonts w:hint="eastAsia"/>
          <w:noProof/>
          <w:sz w:val="24"/>
          <w:szCs w:val="24"/>
        </w:rPr>
        <w:t>通过调整</w:t>
      </w:r>
      <w:r w:rsidRPr="00197FCB">
        <w:rPr>
          <w:rFonts w:hint="eastAsia"/>
          <w:noProof/>
          <w:sz w:val="24"/>
          <w:szCs w:val="24"/>
        </w:rPr>
        <w:t>MDM</w:t>
      </w:r>
      <w:r w:rsidRPr="00197FCB">
        <w:rPr>
          <w:rFonts w:hint="eastAsia"/>
          <w:noProof/>
          <w:sz w:val="24"/>
          <w:szCs w:val="24"/>
        </w:rPr>
        <w:t>波导</w:t>
      </w:r>
      <w:r w:rsidR="00D06D8C">
        <w:rPr>
          <w:rFonts w:hint="eastAsia"/>
          <w:noProof/>
          <w:sz w:val="24"/>
          <w:szCs w:val="24"/>
        </w:rPr>
        <w:t>的参数</w:t>
      </w:r>
      <w:r w:rsidRPr="00197FCB">
        <w:rPr>
          <w:rFonts w:hint="eastAsia"/>
          <w:noProof/>
          <w:sz w:val="24"/>
          <w:szCs w:val="24"/>
        </w:rPr>
        <w:t>，也可以降低高散射损耗。该耦合器的工作波长为</w:t>
      </w:r>
      <w:r w:rsidRPr="00197FCB">
        <w:rPr>
          <w:rFonts w:hint="eastAsia"/>
          <w:noProof/>
          <w:sz w:val="24"/>
          <w:szCs w:val="24"/>
        </w:rPr>
        <w:t>1550</w:t>
      </w:r>
      <w:r w:rsidR="006879A0">
        <w:rPr>
          <w:noProof/>
          <w:sz w:val="24"/>
          <w:szCs w:val="24"/>
        </w:rPr>
        <w:t xml:space="preserve"> </w:t>
      </w:r>
      <w:r w:rsidRPr="00197FCB">
        <w:rPr>
          <w:rFonts w:hint="eastAsia"/>
          <w:noProof/>
          <w:sz w:val="24"/>
          <w:szCs w:val="24"/>
        </w:rPr>
        <w:t>nm</w:t>
      </w:r>
      <w:r w:rsidR="005A094B">
        <w:rPr>
          <w:rFonts w:hint="eastAsia"/>
          <w:noProof/>
          <w:sz w:val="24"/>
          <w:szCs w:val="24"/>
        </w:rPr>
        <w:t>，</w:t>
      </w:r>
      <w:r w:rsidR="00FA60CD">
        <w:rPr>
          <w:rFonts w:hint="eastAsia"/>
          <w:noProof/>
          <w:sz w:val="24"/>
          <w:szCs w:val="24"/>
        </w:rPr>
        <w:t>耦合</w:t>
      </w:r>
      <w:r w:rsidR="005A094B">
        <w:rPr>
          <w:rFonts w:hint="eastAsia"/>
          <w:noProof/>
          <w:sz w:val="24"/>
          <w:szCs w:val="24"/>
        </w:rPr>
        <w:t>效率</w:t>
      </w:r>
      <w:r w:rsidR="00FA60CD">
        <w:rPr>
          <w:rFonts w:hint="eastAsia"/>
          <w:noProof/>
          <w:sz w:val="24"/>
          <w:szCs w:val="24"/>
        </w:rPr>
        <w:t>达到</w:t>
      </w:r>
      <w:r w:rsidRPr="00197FCB">
        <w:rPr>
          <w:rFonts w:hint="eastAsia"/>
          <w:noProof/>
          <w:sz w:val="24"/>
          <w:szCs w:val="24"/>
        </w:rPr>
        <w:t>88.5</w:t>
      </w:r>
      <w:r w:rsidRPr="00197FCB">
        <w:rPr>
          <w:rFonts w:hint="eastAsia"/>
          <w:noProof/>
          <w:sz w:val="24"/>
          <w:szCs w:val="24"/>
        </w:rPr>
        <w:t>％。</w:t>
      </w:r>
    </w:p>
    <w:p w14:paraId="456027F7" w14:textId="6C5C0AFB" w:rsidR="005D39C0" w:rsidRDefault="005D39C0" w:rsidP="005D39C0">
      <w:pPr>
        <w:jc w:val="center"/>
        <w:rPr>
          <w:noProof/>
          <w:sz w:val="24"/>
          <w:szCs w:val="24"/>
        </w:rPr>
      </w:pPr>
      <w:r>
        <w:rPr>
          <w:noProof/>
        </w:rPr>
        <w:drawing>
          <wp:inline distT="0" distB="0" distL="0" distR="0" wp14:anchorId="221E2BE8" wp14:editId="02976A8B">
            <wp:extent cx="2778125" cy="175497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6273" cy="1766439"/>
                    </a:xfrm>
                    <a:prstGeom prst="rect">
                      <a:avLst/>
                    </a:prstGeom>
                  </pic:spPr>
                </pic:pic>
              </a:graphicData>
            </a:graphic>
          </wp:inline>
        </w:drawing>
      </w:r>
    </w:p>
    <w:p w14:paraId="7E12B791" w14:textId="0DBA4E6C" w:rsidR="005D39C0" w:rsidRPr="000D4A69" w:rsidRDefault="005D39C0" w:rsidP="005D39C0">
      <w:pPr>
        <w:jc w:val="center"/>
        <w:rPr>
          <w:rFonts w:eastAsia="楷体"/>
          <w:noProof/>
          <w:szCs w:val="24"/>
        </w:rPr>
      </w:pPr>
      <w:r w:rsidRPr="000D4A69">
        <w:rPr>
          <w:rFonts w:eastAsia="楷体" w:hint="eastAsia"/>
          <w:noProof/>
          <w:szCs w:val="24"/>
        </w:rPr>
        <w:t>图</w:t>
      </w:r>
      <w:r w:rsidRPr="000D4A69">
        <w:rPr>
          <w:rFonts w:eastAsia="楷体" w:hint="eastAsia"/>
          <w:noProof/>
          <w:szCs w:val="24"/>
        </w:rPr>
        <w:t>1</w:t>
      </w:r>
      <w:r w:rsidRPr="000D4A69">
        <w:rPr>
          <w:rFonts w:eastAsia="楷体"/>
          <w:noProof/>
          <w:szCs w:val="24"/>
        </w:rPr>
        <w:t xml:space="preserve">-3 </w:t>
      </w:r>
      <w:r w:rsidR="00D06D8C">
        <w:rPr>
          <w:rFonts w:eastAsia="楷体"/>
          <w:noProof/>
          <w:szCs w:val="24"/>
        </w:rPr>
        <w:t>远场</w:t>
      </w:r>
      <w:r w:rsidRPr="000D4A69">
        <w:rPr>
          <w:rFonts w:eastAsia="楷体"/>
          <w:noProof/>
          <w:szCs w:val="24"/>
        </w:rPr>
        <w:t>MDM</w:t>
      </w:r>
      <w:r w:rsidRPr="000D4A69">
        <w:rPr>
          <w:rFonts w:eastAsia="楷体" w:hint="eastAsia"/>
          <w:noProof/>
          <w:szCs w:val="24"/>
        </w:rPr>
        <w:t>耦合器</w:t>
      </w:r>
      <w:r w:rsidRPr="000D4A69">
        <w:rPr>
          <w:rFonts w:eastAsia="楷体"/>
          <w:noProof/>
          <w:szCs w:val="24"/>
        </w:rPr>
        <w:t>结构图</w:t>
      </w:r>
      <w:r w:rsidR="006879A0" w:rsidRPr="004766FE">
        <w:rPr>
          <w:rFonts w:eastAsia="楷体" w:hint="eastAsia"/>
          <w:noProof/>
          <w:szCs w:val="24"/>
          <w:vertAlign w:val="superscript"/>
        </w:rPr>
        <w:t>[</w:t>
      </w:r>
      <w:r w:rsidR="006879A0" w:rsidRPr="004766FE">
        <w:rPr>
          <w:rFonts w:eastAsia="楷体"/>
          <w:noProof/>
          <w:szCs w:val="24"/>
          <w:vertAlign w:val="superscript"/>
        </w:rPr>
        <w:t>2</w:t>
      </w:r>
      <w:r w:rsidR="00FE558A" w:rsidRPr="004766FE">
        <w:rPr>
          <w:rFonts w:eastAsia="楷体"/>
          <w:noProof/>
          <w:szCs w:val="24"/>
          <w:vertAlign w:val="superscript"/>
        </w:rPr>
        <w:t>5</w:t>
      </w:r>
      <w:r w:rsidR="006879A0" w:rsidRPr="004766FE">
        <w:rPr>
          <w:rFonts w:eastAsia="楷体" w:hint="eastAsia"/>
          <w:noProof/>
          <w:szCs w:val="24"/>
          <w:vertAlign w:val="superscript"/>
        </w:rPr>
        <w:t>]</w:t>
      </w:r>
    </w:p>
    <w:p w14:paraId="40B77BEA" w14:textId="3A88D1B6" w:rsidR="006A3F03" w:rsidRDefault="007D1AD4" w:rsidP="006D7239">
      <w:pPr>
        <w:spacing w:line="400" w:lineRule="exact"/>
        <w:ind w:firstLineChars="200" w:firstLine="480"/>
        <w:rPr>
          <w:noProof/>
          <w:sz w:val="24"/>
          <w:szCs w:val="24"/>
        </w:rPr>
      </w:pPr>
      <w:r w:rsidRPr="007D1AD4">
        <w:rPr>
          <w:rFonts w:hint="eastAsia"/>
          <w:noProof/>
          <w:sz w:val="24"/>
          <w:szCs w:val="24"/>
        </w:rPr>
        <w:t>也有</w:t>
      </w:r>
      <w:r w:rsidR="00E622D6">
        <w:rPr>
          <w:rFonts w:hint="eastAsia"/>
          <w:noProof/>
          <w:sz w:val="24"/>
          <w:szCs w:val="24"/>
        </w:rPr>
        <w:t>利用</w:t>
      </w:r>
      <w:r w:rsidRPr="007D1AD4">
        <w:rPr>
          <w:rFonts w:hint="eastAsia"/>
          <w:noProof/>
          <w:sz w:val="24"/>
          <w:szCs w:val="24"/>
        </w:rPr>
        <w:t>对称波纹结构</w:t>
      </w:r>
      <w:r w:rsidR="00E622D6">
        <w:rPr>
          <w:rFonts w:hint="eastAsia"/>
          <w:noProof/>
          <w:sz w:val="24"/>
          <w:szCs w:val="24"/>
        </w:rPr>
        <w:t>的</w:t>
      </w:r>
      <w:r w:rsidRPr="007D1AD4">
        <w:rPr>
          <w:rFonts w:hint="eastAsia"/>
          <w:noProof/>
          <w:sz w:val="24"/>
          <w:szCs w:val="24"/>
        </w:rPr>
        <w:t>硅基</w:t>
      </w:r>
      <w:r w:rsidR="006D7239">
        <w:rPr>
          <w:rFonts w:hint="eastAsia"/>
          <w:noProof/>
          <w:sz w:val="24"/>
          <w:szCs w:val="24"/>
        </w:rPr>
        <w:t>S</w:t>
      </w:r>
      <w:r w:rsidR="006D7239">
        <w:rPr>
          <w:noProof/>
          <w:sz w:val="24"/>
          <w:szCs w:val="24"/>
        </w:rPr>
        <w:t>PPs</w:t>
      </w:r>
      <w:r w:rsidRPr="007D1AD4">
        <w:rPr>
          <w:rFonts w:hint="eastAsia"/>
          <w:noProof/>
          <w:sz w:val="24"/>
          <w:szCs w:val="24"/>
        </w:rPr>
        <w:t>耦合器的相关研究</w:t>
      </w:r>
      <w:r w:rsidR="006879A0" w:rsidRPr="006879A0">
        <w:rPr>
          <w:noProof/>
          <w:sz w:val="24"/>
          <w:szCs w:val="24"/>
          <w:vertAlign w:val="superscript"/>
        </w:rPr>
        <w:t>[2</w:t>
      </w:r>
      <w:r w:rsidR="00FE558A">
        <w:rPr>
          <w:noProof/>
          <w:sz w:val="24"/>
          <w:szCs w:val="24"/>
          <w:vertAlign w:val="superscript"/>
        </w:rPr>
        <w:t>8</w:t>
      </w:r>
      <w:r w:rsidR="006879A0" w:rsidRPr="006879A0">
        <w:rPr>
          <w:noProof/>
          <w:sz w:val="24"/>
          <w:szCs w:val="24"/>
          <w:vertAlign w:val="superscript"/>
        </w:rPr>
        <w:t>]</w:t>
      </w:r>
      <w:r w:rsidR="006879A0">
        <w:rPr>
          <w:rFonts w:hint="eastAsia"/>
          <w:noProof/>
          <w:sz w:val="24"/>
          <w:szCs w:val="24"/>
        </w:rPr>
        <w:t>。</w:t>
      </w:r>
      <w:r w:rsidR="00D06D8C" w:rsidRPr="007D1AD4">
        <w:rPr>
          <w:rFonts w:hint="eastAsia"/>
          <w:noProof/>
          <w:sz w:val="24"/>
          <w:szCs w:val="24"/>
        </w:rPr>
        <w:t>如图</w:t>
      </w:r>
      <w:r w:rsidR="00D06D8C">
        <w:rPr>
          <w:rFonts w:hint="eastAsia"/>
          <w:noProof/>
          <w:sz w:val="24"/>
          <w:szCs w:val="24"/>
        </w:rPr>
        <w:t>1</w:t>
      </w:r>
      <w:r w:rsidR="00D06D8C" w:rsidRPr="007D1AD4">
        <w:rPr>
          <w:rFonts w:hint="eastAsia"/>
          <w:noProof/>
          <w:sz w:val="24"/>
          <w:szCs w:val="24"/>
        </w:rPr>
        <w:t>-4</w:t>
      </w:r>
      <w:r w:rsidR="00D06D8C" w:rsidRPr="007D1AD4">
        <w:rPr>
          <w:rFonts w:hint="eastAsia"/>
          <w:noProof/>
          <w:sz w:val="24"/>
          <w:szCs w:val="24"/>
        </w:rPr>
        <w:t>所示，</w:t>
      </w:r>
      <w:r w:rsidR="00AD33D6">
        <w:rPr>
          <w:rFonts w:hint="eastAsia"/>
          <w:noProof/>
          <w:sz w:val="24"/>
          <w:szCs w:val="24"/>
        </w:rPr>
        <w:t>为</w:t>
      </w:r>
      <w:r w:rsidRPr="007D1AD4">
        <w:rPr>
          <w:rFonts w:hint="eastAsia"/>
          <w:noProof/>
          <w:sz w:val="24"/>
          <w:szCs w:val="24"/>
        </w:rPr>
        <w:t>一种具有非常短锥度的硅基</w:t>
      </w:r>
      <w:r w:rsidR="006D7239">
        <w:rPr>
          <w:rFonts w:hint="eastAsia"/>
          <w:noProof/>
          <w:sz w:val="24"/>
          <w:szCs w:val="24"/>
        </w:rPr>
        <w:t>S</w:t>
      </w:r>
      <w:r w:rsidR="006D7239">
        <w:rPr>
          <w:noProof/>
          <w:sz w:val="24"/>
          <w:szCs w:val="24"/>
        </w:rPr>
        <w:t>PPs</w:t>
      </w:r>
      <w:r w:rsidRPr="007D1AD4">
        <w:rPr>
          <w:rFonts w:hint="eastAsia"/>
          <w:noProof/>
          <w:sz w:val="24"/>
          <w:szCs w:val="24"/>
        </w:rPr>
        <w:t>耦合器，</w:t>
      </w:r>
      <w:r w:rsidR="00AD33D6">
        <w:rPr>
          <w:rFonts w:hint="eastAsia"/>
          <w:noProof/>
          <w:sz w:val="24"/>
          <w:szCs w:val="24"/>
        </w:rPr>
        <w:t>它</w:t>
      </w:r>
      <w:r w:rsidRPr="007D1AD4">
        <w:rPr>
          <w:rFonts w:hint="eastAsia"/>
          <w:noProof/>
          <w:sz w:val="24"/>
          <w:szCs w:val="24"/>
        </w:rPr>
        <w:t>将来自较宽的输入光纤开口的光限制并聚焦在结构顶点处的</w:t>
      </w:r>
      <w:r w:rsidR="006D7239">
        <w:rPr>
          <w:rFonts w:hint="eastAsia"/>
          <w:noProof/>
          <w:sz w:val="24"/>
          <w:szCs w:val="24"/>
        </w:rPr>
        <w:t>S</w:t>
      </w:r>
      <w:r w:rsidR="006D7239">
        <w:rPr>
          <w:noProof/>
          <w:sz w:val="24"/>
          <w:szCs w:val="24"/>
        </w:rPr>
        <w:t>PPs</w:t>
      </w:r>
      <w:r w:rsidRPr="007D1AD4">
        <w:rPr>
          <w:rFonts w:hint="eastAsia"/>
          <w:noProof/>
          <w:sz w:val="24"/>
          <w:szCs w:val="24"/>
        </w:rPr>
        <w:t>波导中</w:t>
      </w:r>
      <w:r w:rsidR="00D06D8C">
        <w:rPr>
          <w:rFonts w:hint="eastAsia"/>
          <w:noProof/>
          <w:sz w:val="24"/>
          <w:szCs w:val="24"/>
        </w:rPr>
        <w:t>。</w:t>
      </w:r>
      <w:r w:rsidR="00D06D8C">
        <w:rPr>
          <w:noProof/>
          <w:sz w:val="24"/>
          <w:szCs w:val="24"/>
        </w:rPr>
        <w:t>该工作</w:t>
      </w:r>
      <w:r w:rsidRPr="007D1AD4">
        <w:rPr>
          <w:rFonts w:hint="eastAsia"/>
          <w:noProof/>
          <w:sz w:val="24"/>
          <w:szCs w:val="24"/>
        </w:rPr>
        <w:t>利用有限元</w:t>
      </w:r>
      <w:r w:rsidR="00D06D8C">
        <w:rPr>
          <w:rFonts w:hint="eastAsia"/>
          <w:noProof/>
          <w:sz w:val="24"/>
          <w:szCs w:val="24"/>
        </w:rPr>
        <w:t>方法进行</w:t>
      </w:r>
      <w:r w:rsidRPr="007D1AD4">
        <w:rPr>
          <w:rFonts w:hint="eastAsia"/>
          <w:noProof/>
          <w:sz w:val="24"/>
          <w:szCs w:val="24"/>
        </w:rPr>
        <w:t>模拟，</w:t>
      </w:r>
      <w:r w:rsidR="00D06D8C">
        <w:rPr>
          <w:rFonts w:hint="eastAsia"/>
          <w:noProof/>
          <w:sz w:val="24"/>
          <w:szCs w:val="24"/>
        </w:rPr>
        <w:t>并</w:t>
      </w:r>
      <w:r w:rsidRPr="007D1AD4">
        <w:rPr>
          <w:rFonts w:hint="eastAsia"/>
          <w:noProof/>
          <w:sz w:val="24"/>
          <w:szCs w:val="24"/>
        </w:rPr>
        <w:t>对所提出的</w:t>
      </w:r>
      <w:r w:rsidR="006D7239">
        <w:rPr>
          <w:rFonts w:hint="eastAsia"/>
          <w:noProof/>
          <w:sz w:val="24"/>
          <w:szCs w:val="24"/>
        </w:rPr>
        <w:t>S</w:t>
      </w:r>
      <w:r w:rsidR="006D7239">
        <w:rPr>
          <w:noProof/>
          <w:sz w:val="24"/>
          <w:szCs w:val="24"/>
        </w:rPr>
        <w:t>PPs</w:t>
      </w:r>
      <w:r w:rsidRPr="007D1AD4">
        <w:rPr>
          <w:rFonts w:hint="eastAsia"/>
          <w:noProof/>
          <w:sz w:val="24"/>
          <w:szCs w:val="24"/>
        </w:rPr>
        <w:t>耦合器的不同结构参数进行了优化。根据仿真结果，从</w:t>
      </w:r>
      <w:r w:rsidR="006879A0">
        <w:rPr>
          <w:rFonts w:hint="eastAsia"/>
          <w:noProof/>
          <w:sz w:val="24"/>
          <w:szCs w:val="24"/>
        </w:rPr>
        <w:t xml:space="preserve">6.2 </w:t>
      </w:r>
      <w:r w:rsidR="006879A0" w:rsidRPr="006879A0">
        <w:rPr>
          <w:rFonts w:cs="Times New Roman"/>
          <w:noProof/>
          <w:sz w:val="24"/>
          <w:szCs w:val="24"/>
        </w:rPr>
        <w:t>μm</w:t>
      </w:r>
      <w:r w:rsidRPr="007D1AD4">
        <w:rPr>
          <w:rFonts w:hint="eastAsia"/>
          <w:noProof/>
          <w:sz w:val="24"/>
          <w:szCs w:val="24"/>
        </w:rPr>
        <w:t>宽的输入端到</w:t>
      </w:r>
      <w:r w:rsidRPr="007D1AD4">
        <w:rPr>
          <w:rFonts w:hint="eastAsia"/>
          <w:noProof/>
          <w:sz w:val="24"/>
          <w:szCs w:val="24"/>
        </w:rPr>
        <w:t>20</w:t>
      </w:r>
      <w:r w:rsidR="00D74266">
        <w:rPr>
          <w:rFonts w:hint="eastAsia"/>
          <w:noProof/>
          <w:sz w:val="24"/>
          <w:szCs w:val="24"/>
        </w:rPr>
        <w:t xml:space="preserve"> </w:t>
      </w:r>
      <w:r w:rsidRPr="007D1AD4">
        <w:rPr>
          <w:rFonts w:hint="eastAsia"/>
          <w:noProof/>
          <w:sz w:val="24"/>
          <w:szCs w:val="24"/>
        </w:rPr>
        <w:t>nm</w:t>
      </w:r>
      <w:r w:rsidRPr="007D1AD4">
        <w:rPr>
          <w:rFonts w:hint="eastAsia"/>
          <w:noProof/>
          <w:sz w:val="24"/>
          <w:szCs w:val="24"/>
        </w:rPr>
        <w:t>宽度的狭缝中，光最大耦合效率为</w:t>
      </w:r>
      <w:r w:rsidRPr="007D1AD4">
        <w:rPr>
          <w:rFonts w:hint="eastAsia"/>
          <w:noProof/>
          <w:sz w:val="24"/>
          <w:szCs w:val="24"/>
        </w:rPr>
        <w:t>72%</w:t>
      </w:r>
      <w:r w:rsidRPr="007D1AD4">
        <w:rPr>
          <w:rFonts w:hint="eastAsia"/>
          <w:noProof/>
          <w:sz w:val="24"/>
          <w:szCs w:val="24"/>
        </w:rPr>
        <w:t>；同时，从一个输入宽度为</w:t>
      </w:r>
      <w:r w:rsidRPr="007D1AD4">
        <w:rPr>
          <w:rFonts w:hint="eastAsia"/>
          <w:noProof/>
          <w:sz w:val="24"/>
          <w:szCs w:val="24"/>
        </w:rPr>
        <w:t>10.4</w:t>
      </w:r>
      <w:r w:rsidR="00D74266">
        <w:rPr>
          <w:rFonts w:hint="eastAsia"/>
          <w:noProof/>
          <w:sz w:val="24"/>
          <w:szCs w:val="24"/>
        </w:rPr>
        <w:t xml:space="preserve"> </w:t>
      </w:r>
      <w:r w:rsidR="00D74266" w:rsidRPr="006879A0">
        <w:rPr>
          <w:rFonts w:cs="Times New Roman"/>
          <w:noProof/>
          <w:sz w:val="24"/>
          <w:szCs w:val="24"/>
        </w:rPr>
        <w:t>μm</w:t>
      </w:r>
      <w:r w:rsidRPr="007D1AD4">
        <w:rPr>
          <w:rFonts w:hint="eastAsia"/>
          <w:noProof/>
          <w:sz w:val="24"/>
          <w:szCs w:val="24"/>
        </w:rPr>
        <w:t>、锥长仅为</w:t>
      </w:r>
      <w:r w:rsidRPr="007D1AD4">
        <w:rPr>
          <w:rFonts w:hint="eastAsia"/>
          <w:noProof/>
          <w:sz w:val="24"/>
          <w:szCs w:val="24"/>
        </w:rPr>
        <w:t>3.15</w:t>
      </w:r>
      <w:r w:rsidR="00D74266">
        <w:rPr>
          <w:rFonts w:hint="eastAsia"/>
          <w:noProof/>
          <w:sz w:val="24"/>
          <w:szCs w:val="24"/>
        </w:rPr>
        <w:t xml:space="preserve"> </w:t>
      </w:r>
      <w:r w:rsidR="00D74266" w:rsidRPr="006879A0">
        <w:rPr>
          <w:rFonts w:cs="Times New Roman"/>
          <w:noProof/>
          <w:sz w:val="24"/>
          <w:szCs w:val="24"/>
        </w:rPr>
        <w:t>μm</w:t>
      </w:r>
      <w:r w:rsidRPr="007D1AD4">
        <w:rPr>
          <w:rFonts w:hint="eastAsia"/>
          <w:noProof/>
          <w:sz w:val="24"/>
          <w:szCs w:val="24"/>
        </w:rPr>
        <w:t>的</w:t>
      </w:r>
      <w:r w:rsidR="00D06D8C">
        <w:rPr>
          <w:rFonts w:hint="eastAsia"/>
          <w:noProof/>
          <w:sz w:val="24"/>
          <w:szCs w:val="24"/>
        </w:rPr>
        <w:t>S</w:t>
      </w:r>
      <w:r w:rsidR="00D06D8C">
        <w:rPr>
          <w:noProof/>
          <w:sz w:val="24"/>
          <w:szCs w:val="24"/>
        </w:rPr>
        <w:t>PPs</w:t>
      </w:r>
      <w:r w:rsidRPr="007D1AD4">
        <w:rPr>
          <w:rFonts w:hint="eastAsia"/>
          <w:noProof/>
          <w:sz w:val="24"/>
          <w:szCs w:val="24"/>
        </w:rPr>
        <w:t>结构到</w:t>
      </w:r>
      <w:r w:rsidRPr="007D1AD4">
        <w:rPr>
          <w:rFonts w:hint="eastAsia"/>
          <w:noProof/>
          <w:sz w:val="24"/>
          <w:szCs w:val="24"/>
        </w:rPr>
        <w:t>300</w:t>
      </w:r>
      <w:r w:rsidR="00D74266">
        <w:rPr>
          <w:rFonts w:hint="eastAsia"/>
          <w:noProof/>
          <w:sz w:val="24"/>
          <w:szCs w:val="24"/>
        </w:rPr>
        <w:t xml:space="preserve"> </w:t>
      </w:r>
      <w:r w:rsidRPr="007D1AD4">
        <w:rPr>
          <w:rFonts w:hint="eastAsia"/>
          <w:noProof/>
          <w:sz w:val="24"/>
          <w:szCs w:val="24"/>
        </w:rPr>
        <w:t>nm</w:t>
      </w:r>
      <w:r w:rsidRPr="007D1AD4">
        <w:rPr>
          <w:rFonts w:hint="eastAsia"/>
          <w:noProof/>
          <w:sz w:val="24"/>
          <w:szCs w:val="24"/>
        </w:rPr>
        <w:t>单模</w:t>
      </w:r>
      <w:r w:rsidRPr="007D1AD4">
        <w:rPr>
          <w:rFonts w:hint="eastAsia"/>
          <w:noProof/>
          <w:sz w:val="24"/>
          <w:szCs w:val="24"/>
        </w:rPr>
        <w:t>SOI</w:t>
      </w:r>
      <w:r w:rsidRPr="007D1AD4">
        <w:rPr>
          <w:rFonts w:hint="eastAsia"/>
          <w:noProof/>
          <w:sz w:val="24"/>
          <w:szCs w:val="24"/>
        </w:rPr>
        <w:t>波导的光耦合的插入损耗约为</w:t>
      </w:r>
      <w:r w:rsidRPr="007D1AD4">
        <w:rPr>
          <w:rFonts w:hint="eastAsia"/>
          <w:noProof/>
          <w:sz w:val="24"/>
          <w:szCs w:val="24"/>
        </w:rPr>
        <w:t>2.0</w:t>
      </w:r>
      <w:r w:rsidR="00D74266">
        <w:rPr>
          <w:rFonts w:hint="eastAsia"/>
          <w:noProof/>
          <w:sz w:val="24"/>
          <w:szCs w:val="24"/>
        </w:rPr>
        <w:t xml:space="preserve"> </w:t>
      </w:r>
      <w:r w:rsidRPr="007D1AD4">
        <w:rPr>
          <w:rFonts w:hint="eastAsia"/>
          <w:noProof/>
          <w:sz w:val="24"/>
          <w:szCs w:val="24"/>
        </w:rPr>
        <w:t>dB</w:t>
      </w:r>
      <w:r w:rsidRPr="007D1AD4">
        <w:rPr>
          <w:rFonts w:hint="eastAsia"/>
          <w:noProof/>
          <w:sz w:val="24"/>
          <w:szCs w:val="24"/>
        </w:rPr>
        <w:t>。</w:t>
      </w:r>
      <w:r w:rsidR="001D799A">
        <w:rPr>
          <w:rFonts w:hint="eastAsia"/>
          <w:noProof/>
          <w:sz w:val="24"/>
          <w:szCs w:val="24"/>
        </w:rPr>
        <w:t>但是</w:t>
      </w:r>
      <w:r w:rsidR="001D799A">
        <w:rPr>
          <w:noProof/>
          <w:sz w:val="24"/>
          <w:szCs w:val="24"/>
        </w:rPr>
        <w:t>，</w:t>
      </w:r>
      <w:r w:rsidR="001D799A">
        <w:rPr>
          <w:rFonts w:hint="eastAsia"/>
          <w:noProof/>
          <w:sz w:val="24"/>
          <w:szCs w:val="24"/>
        </w:rPr>
        <w:t>该</w:t>
      </w:r>
      <w:r w:rsidR="001D799A">
        <w:rPr>
          <w:noProof/>
          <w:sz w:val="24"/>
          <w:szCs w:val="24"/>
        </w:rPr>
        <w:t>结构也有</w:t>
      </w:r>
      <w:r w:rsidR="001D799A">
        <w:rPr>
          <w:rFonts w:hint="eastAsia"/>
          <w:noProof/>
          <w:sz w:val="24"/>
          <w:szCs w:val="24"/>
        </w:rPr>
        <w:t>一定</w:t>
      </w:r>
      <w:r w:rsidR="001D799A">
        <w:rPr>
          <w:noProof/>
          <w:sz w:val="24"/>
          <w:szCs w:val="24"/>
        </w:rPr>
        <w:t>的缺点</w:t>
      </w:r>
      <w:r w:rsidR="00D06D8C">
        <w:rPr>
          <w:rFonts w:hint="eastAsia"/>
          <w:noProof/>
          <w:sz w:val="24"/>
          <w:szCs w:val="24"/>
        </w:rPr>
        <w:t>：</w:t>
      </w:r>
      <w:r w:rsidR="001D799A" w:rsidRPr="001D799A">
        <w:rPr>
          <w:rFonts w:hint="eastAsia"/>
          <w:noProof/>
          <w:sz w:val="24"/>
          <w:szCs w:val="24"/>
        </w:rPr>
        <w:t>由相邻凹槽产生的</w:t>
      </w:r>
      <w:r w:rsidR="001D799A" w:rsidRPr="001D799A">
        <w:rPr>
          <w:noProof/>
          <w:sz w:val="24"/>
          <w:szCs w:val="24"/>
        </w:rPr>
        <w:t>SPP</w:t>
      </w:r>
      <w:r w:rsidR="001D799A">
        <w:rPr>
          <w:noProof/>
          <w:sz w:val="24"/>
          <w:szCs w:val="24"/>
        </w:rPr>
        <w:t>s</w:t>
      </w:r>
      <w:r w:rsidR="001D799A">
        <w:rPr>
          <w:noProof/>
          <w:sz w:val="24"/>
          <w:szCs w:val="24"/>
        </w:rPr>
        <w:t>必须</w:t>
      </w:r>
      <w:r w:rsidR="00FA60CD">
        <w:rPr>
          <w:rFonts w:hint="eastAsia"/>
          <w:noProof/>
          <w:sz w:val="24"/>
          <w:szCs w:val="24"/>
        </w:rPr>
        <w:t>相位相同</w:t>
      </w:r>
      <w:r w:rsidR="001D799A" w:rsidRPr="001D799A">
        <w:rPr>
          <w:rFonts w:hint="eastAsia"/>
          <w:noProof/>
          <w:sz w:val="24"/>
          <w:szCs w:val="24"/>
        </w:rPr>
        <w:t>，</w:t>
      </w:r>
      <w:r w:rsidR="001D799A">
        <w:rPr>
          <w:rFonts w:hint="eastAsia"/>
          <w:noProof/>
          <w:sz w:val="24"/>
          <w:szCs w:val="24"/>
        </w:rPr>
        <w:t>并且</w:t>
      </w:r>
      <w:r w:rsidR="001D799A" w:rsidRPr="001D799A">
        <w:rPr>
          <w:rFonts w:hint="eastAsia"/>
          <w:noProof/>
          <w:sz w:val="24"/>
          <w:szCs w:val="24"/>
        </w:rPr>
        <w:t>落在每个凹槽上的入射光</w:t>
      </w:r>
      <w:r w:rsidR="00FA60CD">
        <w:rPr>
          <w:rFonts w:hint="eastAsia"/>
          <w:noProof/>
          <w:sz w:val="24"/>
          <w:szCs w:val="24"/>
        </w:rPr>
        <w:t>相位相同</w:t>
      </w:r>
      <w:r w:rsidR="001D799A" w:rsidRPr="001D799A">
        <w:rPr>
          <w:rFonts w:hint="eastAsia"/>
          <w:noProof/>
          <w:sz w:val="24"/>
          <w:szCs w:val="24"/>
        </w:rPr>
        <w:t>，</w:t>
      </w:r>
      <w:r w:rsidR="001D799A">
        <w:rPr>
          <w:rFonts w:hint="eastAsia"/>
          <w:noProof/>
          <w:sz w:val="24"/>
          <w:szCs w:val="24"/>
        </w:rPr>
        <w:t>这样才</w:t>
      </w:r>
      <w:r w:rsidR="001D799A">
        <w:rPr>
          <w:noProof/>
          <w:sz w:val="24"/>
          <w:szCs w:val="24"/>
        </w:rPr>
        <w:t>能够</w:t>
      </w:r>
      <w:r w:rsidR="001D799A">
        <w:rPr>
          <w:rFonts w:hint="eastAsia"/>
          <w:noProof/>
          <w:sz w:val="24"/>
          <w:szCs w:val="24"/>
        </w:rPr>
        <w:t>保证</w:t>
      </w:r>
      <w:r w:rsidR="001D799A">
        <w:rPr>
          <w:noProof/>
          <w:sz w:val="24"/>
          <w:szCs w:val="24"/>
        </w:rPr>
        <w:t>较高的</w:t>
      </w:r>
      <w:r w:rsidR="001D799A" w:rsidRPr="001D799A">
        <w:rPr>
          <w:rFonts w:hint="eastAsia"/>
          <w:noProof/>
          <w:sz w:val="24"/>
          <w:szCs w:val="24"/>
        </w:rPr>
        <w:t>耦合效率。因此，波纹金属表面必须以特定角度逐渐变细</w:t>
      </w:r>
      <w:r w:rsidR="001D799A">
        <w:rPr>
          <w:rFonts w:hint="eastAsia"/>
          <w:noProof/>
          <w:sz w:val="24"/>
          <w:szCs w:val="24"/>
        </w:rPr>
        <w:t>，</w:t>
      </w:r>
      <w:r w:rsidR="001D799A" w:rsidRPr="001D799A">
        <w:rPr>
          <w:rFonts w:hint="eastAsia"/>
          <w:noProof/>
          <w:sz w:val="24"/>
          <w:szCs w:val="24"/>
        </w:rPr>
        <w:t>一旦确定金属材料</w:t>
      </w:r>
      <w:r w:rsidR="001D799A">
        <w:rPr>
          <w:rFonts w:hint="eastAsia"/>
          <w:noProof/>
          <w:sz w:val="24"/>
          <w:szCs w:val="24"/>
        </w:rPr>
        <w:t>，槽间距也</w:t>
      </w:r>
      <w:r w:rsidR="00D06D8C">
        <w:rPr>
          <w:rFonts w:hint="eastAsia"/>
          <w:noProof/>
          <w:sz w:val="24"/>
          <w:szCs w:val="24"/>
        </w:rPr>
        <w:t>需</w:t>
      </w:r>
      <w:r w:rsidR="001D799A">
        <w:rPr>
          <w:noProof/>
          <w:sz w:val="24"/>
          <w:szCs w:val="24"/>
        </w:rPr>
        <w:t>特定的范围</w:t>
      </w:r>
      <w:r w:rsidR="001D799A">
        <w:rPr>
          <w:rFonts w:hint="eastAsia"/>
          <w:noProof/>
          <w:sz w:val="24"/>
          <w:szCs w:val="24"/>
        </w:rPr>
        <w:t>，</w:t>
      </w:r>
      <w:r w:rsidR="001D799A">
        <w:rPr>
          <w:noProof/>
          <w:sz w:val="24"/>
          <w:szCs w:val="24"/>
        </w:rPr>
        <w:t>这</w:t>
      </w:r>
      <w:r w:rsidR="001D799A" w:rsidRPr="001D799A">
        <w:rPr>
          <w:rFonts w:hint="eastAsia"/>
          <w:noProof/>
          <w:sz w:val="24"/>
          <w:szCs w:val="24"/>
        </w:rPr>
        <w:t>些限制可能会限制耦合器设计的自由度。</w:t>
      </w:r>
    </w:p>
    <w:p w14:paraId="5A199E44" w14:textId="365AFC56" w:rsidR="006A3F03" w:rsidRDefault="005A094B" w:rsidP="005A094B">
      <w:pPr>
        <w:jc w:val="center"/>
        <w:rPr>
          <w:noProof/>
          <w:sz w:val="24"/>
          <w:szCs w:val="24"/>
        </w:rPr>
      </w:pPr>
      <w:r>
        <w:rPr>
          <w:rFonts w:hint="eastAsia"/>
          <w:noProof/>
          <w:sz w:val="24"/>
          <w:szCs w:val="24"/>
        </w:rPr>
        <w:drawing>
          <wp:inline distT="0" distB="0" distL="0" distR="0" wp14:anchorId="5B8F3CCB" wp14:editId="7E36DA4E">
            <wp:extent cx="2127250" cy="1938916"/>
            <wp:effectExtent l="0" t="0" r="635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_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1799" cy="1943063"/>
                    </a:xfrm>
                    <a:prstGeom prst="rect">
                      <a:avLst/>
                    </a:prstGeom>
                  </pic:spPr>
                </pic:pic>
              </a:graphicData>
            </a:graphic>
          </wp:inline>
        </w:drawing>
      </w:r>
    </w:p>
    <w:p w14:paraId="0F03F3AA" w14:textId="028AA191" w:rsidR="005A094B" w:rsidRPr="000D4A69" w:rsidRDefault="005A094B" w:rsidP="005A094B">
      <w:pPr>
        <w:jc w:val="center"/>
        <w:rPr>
          <w:rFonts w:eastAsia="楷体"/>
          <w:noProof/>
          <w:szCs w:val="24"/>
        </w:rPr>
      </w:pPr>
      <w:r w:rsidRPr="000D4A69">
        <w:rPr>
          <w:rFonts w:eastAsia="楷体" w:hint="eastAsia"/>
          <w:noProof/>
          <w:szCs w:val="24"/>
        </w:rPr>
        <w:t>图</w:t>
      </w:r>
      <w:r w:rsidRPr="000D4A69">
        <w:rPr>
          <w:rFonts w:eastAsia="楷体" w:hint="eastAsia"/>
          <w:noProof/>
          <w:szCs w:val="24"/>
        </w:rPr>
        <w:t>1</w:t>
      </w:r>
      <w:r w:rsidRPr="000D4A69">
        <w:rPr>
          <w:rFonts w:eastAsia="楷体"/>
          <w:noProof/>
          <w:szCs w:val="24"/>
        </w:rPr>
        <w:t xml:space="preserve">-4 </w:t>
      </w:r>
      <w:r w:rsidRPr="000D4A69">
        <w:rPr>
          <w:rFonts w:eastAsia="楷体" w:hint="eastAsia"/>
          <w:noProof/>
          <w:szCs w:val="24"/>
        </w:rPr>
        <w:t>对称波纹硅基</w:t>
      </w:r>
      <w:r w:rsidR="00D06D8C">
        <w:rPr>
          <w:rFonts w:eastAsia="楷体" w:hint="eastAsia"/>
          <w:noProof/>
          <w:szCs w:val="24"/>
        </w:rPr>
        <w:t>S</w:t>
      </w:r>
      <w:r w:rsidR="00D06D8C">
        <w:rPr>
          <w:rFonts w:eastAsia="楷体"/>
          <w:noProof/>
          <w:szCs w:val="24"/>
        </w:rPr>
        <w:t>PPs</w:t>
      </w:r>
      <w:r w:rsidRPr="000D4A69">
        <w:rPr>
          <w:rFonts w:eastAsia="楷体" w:hint="eastAsia"/>
          <w:noProof/>
          <w:szCs w:val="24"/>
        </w:rPr>
        <w:t>耦合器的平面图</w:t>
      </w:r>
      <w:r w:rsidR="006879A0" w:rsidRPr="009C4A4A">
        <w:rPr>
          <w:rFonts w:eastAsia="楷体"/>
          <w:noProof/>
          <w:szCs w:val="24"/>
          <w:vertAlign w:val="superscript"/>
        </w:rPr>
        <w:t>[2</w:t>
      </w:r>
      <w:r w:rsidR="00FE558A">
        <w:rPr>
          <w:rFonts w:eastAsia="楷体"/>
          <w:noProof/>
          <w:szCs w:val="24"/>
          <w:vertAlign w:val="superscript"/>
        </w:rPr>
        <w:t>8</w:t>
      </w:r>
      <w:r w:rsidR="006879A0" w:rsidRPr="009C4A4A">
        <w:rPr>
          <w:rFonts w:eastAsia="楷体"/>
          <w:noProof/>
          <w:szCs w:val="24"/>
          <w:vertAlign w:val="superscript"/>
        </w:rPr>
        <w:t>]</w:t>
      </w:r>
    </w:p>
    <w:p w14:paraId="120F02E2" w14:textId="2DE1F940" w:rsidR="00F8572E" w:rsidRDefault="00F8572E" w:rsidP="00F8572E">
      <w:pPr>
        <w:spacing w:line="400" w:lineRule="exact"/>
        <w:ind w:firstLineChars="200" w:firstLine="480"/>
        <w:rPr>
          <w:noProof/>
          <w:sz w:val="24"/>
          <w:szCs w:val="24"/>
        </w:rPr>
      </w:pPr>
      <w:r w:rsidRPr="00F8572E">
        <w:rPr>
          <w:rFonts w:hint="eastAsia"/>
          <w:noProof/>
          <w:sz w:val="24"/>
          <w:szCs w:val="24"/>
        </w:rPr>
        <w:t>除了</w:t>
      </w:r>
      <w:r w:rsidR="003D104D">
        <w:rPr>
          <w:noProof/>
          <w:sz w:val="24"/>
          <w:szCs w:val="24"/>
        </w:rPr>
        <w:t>基于</w:t>
      </w:r>
      <w:r w:rsidRPr="00F8572E">
        <w:rPr>
          <w:rFonts w:hint="eastAsia"/>
          <w:noProof/>
          <w:sz w:val="24"/>
          <w:szCs w:val="24"/>
        </w:rPr>
        <w:t>波纹锥度的耦合器设计以外，还有</w:t>
      </w:r>
      <w:r w:rsidR="00E622D6">
        <w:rPr>
          <w:rFonts w:hint="eastAsia"/>
          <w:noProof/>
          <w:sz w:val="24"/>
          <w:szCs w:val="24"/>
        </w:rPr>
        <w:t>基于</w:t>
      </w:r>
      <w:r w:rsidRPr="00F8572E">
        <w:rPr>
          <w:rFonts w:hint="eastAsia"/>
          <w:noProof/>
          <w:sz w:val="24"/>
          <w:szCs w:val="24"/>
        </w:rPr>
        <w:t>“部分”波纹锥形波导</w:t>
      </w:r>
      <w:r w:rsidR="00E622D6">
        <w:rPr>
          <w:rFonts w:hint="eastAsia"/>
          <w:noProof/>
          <w:sz w:val="24"/>
          <w:szCs w:val="24"/>
        </w:rPr>
        <w:t>结构</w:t>
      </w:r>
      <w:r w:rsidRPr="00F8572E">
        <w:rPr>
          <w:rFonts w:hint="eastAsia"/>
          <w:noProof/>
          <w:sz w:val="24"/>
          <w:szCs w:val="24"/>
        </w:rPr>
        <w:t>的耦合器</w:t>
      </w:r>
      <w:r w:rsidR="00E622D6">
        <w:rPr>
          <w:rFonts w:hint="eastAsia"/>
          <w:noProof/>
          <w:sz w:val="24"/>
          <w:szCs w:val="24"/>
        </w:rPr>
        <w:t>的</w:t>
      </w:r>
      <w:r w:rsidRPr="00F8572E">
        <w:rPr>
          <w:rFonts w:hint="eastAsia"/>
          <w:noProof/>
          <w:sz w:val="24"/>
          <w:szCs w:val="24"/>
        </w:rPr>
        <w:t>研究</w:t>
      </w:r>
      <w:r w:rsidR="006879A0" w:rsidRPr="006879A0">
        <w:rPr>
          <w:noProof/>
          <w:sz w:val="24"/>
          <w:szCs w:val="24"/>
          <w:vertAlign w:val="superscript"/>
        </w:rPr>
        <w:t>[</w:t>
      </w:r>
      <w:r w:rsidR="00FE558A">
        <w:rPr>
          <w:noProof/>
          <w:sz w:val="24"/>
          <w:szCs w:val="24"/>
          <w:vertAlign w:val="superscript"/>
        </w:rPr>
        <w:t>29</w:t>
      </w:r>
      <w:r w:rsidR="006879A0" w:rsidRPr="006879A0">
        <w:rPr>
          <w:noProof/>
          <w:sz w:val="24"/>
          <w:szCs w:val="24"/>
          <w:vertAlign w:val="superscript"/>
        </w:rPr>
        <w:t>]</w:t>
      </w:r>
      <w:r w:rsidR="006879A0">
        <w:rPr>
          <w:rFonts w:hint="eastAsia"/>
          <w:noProof/>
          <w:sz w:val="24"/>
          <w:szCs w:val="24"/>
        </w:rPr>
        <w:t>。</w:t>
      </w:r>
      <w:r w:rsidR="003D104D">
        <w:rPr>
          <w:rFonts w:hint="eastAsia"/>
          <w:noProof/>
          <w:sz w:val="24"/>
          <w:szCs w:val="24"/>
        </w:rPr>
        <w:t>其使用</w:t>
      </w:r>
      <w:r w:rsidRPr="00F8572E">
        <w:rPr>
          <w:rFonts w:hint="eastAsia"/>
          <w:noProof/>
          <w:sz w:val="24"/>
          <w:szCs w:val="24"/>
        </w:rPr>
        <w:t>一种具有较短长度</w:t>
      </w:r>
      <w:r w:rsidR="003D104D">
        <w:rPr>
          <w:rFonts w:hint="eastAsia"/>
          <w:noProof/>
          <w:sz w:val="24"/>
          <w:szCs w:val="24"/>
        </w:rPr>
        <w:t>（</w:t>
      </w:r>
      <w:r w:rsidR="003D104D" w:rsidRPr="00F8572E">
        <w:rPr>
          <w:rFonts w:hint="eastAsia"/>
          <w:noProof/>
          <w:sz w:val="24"/>
          <w:szCs w:val="24"/>
        </w:rPr>
        <w:t>约为</w:t>
      </w:r>
      <w:r w:rsidR="003D104D" w:rsidRPr="00F8572E">
        <w:rPr>
          <w:noProof/>
          <w:sz w:val="24"/>
          <w:szCs w:val="24"/>
        </w:rPr>
        <w:t>1.5</w:t>
      </w:r>
      <w:r w:rsidR="003D104D">
        <w:rPr>
          <w:rFonts w:hint="eastAsia"/>
          <w:noProof/>
          <w:sz w:val="24"/>
          <w:szCs w:val="24"/>
        </w:rPr>
        <w:t xml:space="preserve"> </w:t>
      </w:r>
      <w:r w:rsidR="003D104D" w:rsidRPr="00F8572E">
        <w:rPr>
          <w:noProof/>
          <w:sz w:val="24"/>
          <w:szCs w:val="24"/>
        </w:rPr>
        <w:t>μm</w:t>
      </w:r>
      <w:r w:rsidR="003D104D">
        <w:rPr>
          <w:rFonts w:hint="eastAsia"/>
          <w:noProof/>
          <w:sz w:val="24"/>
          <w:szCs w:val="24"/>
        </w:rPr>
        <w:t>）</w:t>
      </w:r>
      <w:r w:rsidRPr="00F8572E">
        <w:rPr>
          <w:rFonts w:hint="eastAsia"/>
          <w:noProof/>
          <w:sz w:val="24"/>
          <w:szCs w:val="24"/>
        </w:rPr>
        <w:t>的</w:t>
      </w:r>
      <w:r w:rsidR="003D104D" w:rsidRPr="00F8572E" w:rsidDel="003D104D">
        <w:rPr>
          <w:rFonts w:hint="eastAsia"/>
          <w:noProof/>
          <w:sz w:val="24"/>
          <w:szCs w:val="24"/>
        </w:rPr>
        <w:t xml:space="preserve"> </w:t>
      </w:r>
      <w:r w:rsidRPr="00F8572E">
        <w:rPr>
          <w:rFonts w:hint="eastAsia"/>
          <w:noProof/>
          <w:sz w:val="24"/>
          <w:szCs w:val="24"/>
        </w:rPr>
        <w:t>“部分”波纹锥形波导，增强硅基片与</w:t>
      </w:r>
      <w:r w:rsidR="003D104D">
        <w:rPr>
          <w:rFonts w:hint="eastAsia"/>
          <w:noProof/>
          <w:sz w:val="24"/>
          <w:szCs w:val="24"/>
        </w:rPr>
        <w:t>S</w:t>
      </w:r>
      <w:r w:rsidR="003D104D">
        <w:rPr>
          <w:noProof/>
          <w:sz w:val="24"/>
          <w:szCs w:val="24"/>
        </w:rPr>
        <w:t>PPs</w:t>
      </w:r>
      <w:r w:rsidRPr="00F8572E">
        <w:rPr>
          <w:rFonts w:hint="eastAsia"/>
          <w:noProof/>
          <w:sz w:val="24"/>
          <w:szCs w:val="24"/>
        </w:rPr>
        <w:t>间隙波导在</w:t>
      </w:r>
      <w:r w:rsidRPr="00F8572E">
        <w:rPr>
          <w:noProof/>
          <w:sz w:val="24"/>
          <w:szCs w:val="24"/>
        </w:rPr>
        <w:t>1550</w:t>
      </w:r>
      <w:r w:rsidR="00D74266">
        <w:rPr>
          <w:rFonts w:hint="eastAsia"/>
          <w:noProof/>
          <w:sz w:val="24"/>
          <w:szCs w:val="24"/>
        </w:rPr>
        <w:t xml:space="preserve"> </w:t>
      </w:r>
      <w:r w:rsidRPr="00F8572E">
        <w:rPr>
          <w:noProof/>
          <w:sz w:val="24"/>
          <w:szCs w:val="24"/>
        </w:rPr>
        <w:t>nm</w:t>
      </w:r>
      <w:r w:rsidR="00680F2D">
        <w:rPr>
          <w:rFonts w:hint="eastAsia"/>
          <w:noProof/>
          <w:sz w:val="24"/>
          <w:szCs w:val="24"/>
        </w:rPr>
        <w:t>波长处</w:t>
      </w:r>
      <w:r w:rsidRPr="00F8572E">
        <w:rPr>
          <w:rFonts w:hint="eastAsia"/>
          <w:noProof/>
          <w:sz w:val="24"/>
          <w:szCs w:val="24"/>
        </w:rPr>
        <w:t>的耦合</w:t>
      </w:r>
      <w:r w:rsidR="003D104D">
        <w:rPr>
          <w:rFonts w:hint="eastAsia"/>
          <w:noProof/>
          <w:sz w:val="24"/>
          <w:szCs w:val="24"/>
        </w:rPr>
        <w:t>效率</w:t>
      </w:r>
      <w:r w:rsidRPr="00F8572E">
        <w:rPr>
          <w:rFonts w:hint="eastAsia"/>
          <w:noProof/>
          <w:sz w:val="24"/>
          <w:szCs w:val="24"/>
        </w:rPr>
        <w:t>。当</w:t>
      </w:r>
      <w:r w:rsidR="006D7239">
        <w:rPr>
          <w:rFonts w:hint="eastAsia"/>
          <w:noProof/>
          <w:sz w:val="24"/>
          <w:szCs w:val="24"/>
        </w:rPr>
        <w:t>S</w:t>
      </w:r>
      <w:r w:rsidR="006D7239">
        <w:rPr>
          <w:noProof/>
          <w:sz w:val="24"/>
          <w:szCs w:val="24"/>
        </w:rPr>
        <w:t>PPs</w:t>
      </w:r>
      <w:r w:rsidRPr="00F8572E">
        <w:rPr>
          <w:rFonts w:hint="eastAsia"/>
          <w:noProof/>
          <w:sz w:val="24"/>
          <w:szCs w:val="24"/>
        </w:rPr>
        <w:lastRenderedPageBreak/>
        <w:t>波导的缝隙尺寸在</w:t>
      </w:r>
      <w:r w:rsidRPr="00F8572E">
        <w:rPr>
          <w:noProof/>
          <w:sz w:val="24"/>
          <w:szCs w:val="24"/>
        </w:rPr>
        <w:t>20</w:t>
      </w:r>
      <w:r w:rsidR="00D74266">
        <w:rPr>
          <w:rFonts w:hint="eastAsia"/>
          <w:noProof/>
          <w:sz w:val="24"/>
          <w:szCs w:val="24"/>
        </w:rPr>
        <w:t xml:space="preserve"> </w:t>
      </w:r>
      <w:r w:rsidRPr="00F8572E">
        <w:rPr>
          <w:noProof/>
          <w:sz w:val="24"/>
          <w:szCs w:val="24"/>
        </w:rPr>
        <w:t>nm</w:t>
      </w:r>
      <w:r w:rsidRPr="00F8572E">
        <w:rPr>
          <w:rFonts w:hint="eastAsia"/>
          <w:noProof/>
          <w:sz w:val="24"/>
          <w:szCs w:val="24"/>
        </w:rPr>
        <w:t>到</w:t>
      </w:r>
      <w:r w:rsidRPr="00F8572E">
        <w:rPr>
          <w:noProof/>
          <w:sz w:val="24"/>
          <w:szCs w:val="24"/>
        </w:rPr>
        <w:t>300</w:t>
      </w:r>
      <w:r w:rsidR="00D74266">
        <w:rPr>
          <w:rFonts w:hint="eastAsia"/>
          <w:noProof/>
          <w:sz w:val="24"/>
          <w:szCs w:val="24"/>
        </w:rPr>
        <w:t xml:space="preserve"> </w:t>
      </w:r>
      <w:r w:rsidRPr="00F8572E">
        <w:rPr>
          <w:noProof/>
          <w:sz w:val="24"/>
          <w:szCs w:val="24"/>
        </w:rPr>
        <w:t>nm</w:t>
      </w:r>
      <w:r w:rsidRPr="00F8572E">
        <w:rPr>
          <w:rFonts w:hint="eastAsia"/>
          <w:noProof/>
          <w:sz w:val="24"/>
          <w:szCs w:val="24"/>
        </w:rPr>
        <w:t>之间时，耦合效率可以达到</w:t>
      </w:r>
      <w:r w:rsidRPr="00F8572E">
        <w:rPr>
          <w:noProof/>
          <w:sz w:val="24"/>
          <w:szCs w:val="24"/>
        </w:rPr>
        <w:t>86%</w:t>
      </w:r>
      <w:r w:rsidRPr="00F8572E">
        <w:rPr>
          <w:rFonts w:ascii="Cambria Math" w:hAnsi="Cambria Math" w:cs="Cambria Math"/>
          <w:noProof/>
          <w:sz w:val="24"/>
          <w:szCs w:val="24"/>
        </w:rPr>
        <w:t>∼</w:t>
      </w:r>
      <w:r w:rsidRPr="00F8572E">
        <w:rPr>
          <w:noProof/>
          <w:sz w:val="24"/>
          <w:szCs w:val="24"/>
        </w:rPr>
        <w:t>98%</w:t>
      </w:r>
      <w:r w:rsidR="003D104D">
        <w:rPr>
          <w:rFonts w:hint="eastAsia"/>
          <w:noProof/>
          <w:sz w:val="24"/>
          <w:szCs w:val="24"/>
        </w:rPr>
        <w:t>。</w:t>
      </w:r>
      <w:r w:rsidRPr="00F8572E">
        <w:rPr>
          <w:rFonts w:hint="eastAsia"/>
          <w:noProof/>
          <w:sz w:val="24"/>
          <w:szCs w:val="24"/>
        </w:rPr>
        <w:t>为了进行比较，还使用了</w:t>
      </w:r>
      <w:r w:rsidR="003D104D">
        <w:rPr>
          <w:rFonts w:hint="eastAsia"/>
          <w:noProof/>
          <w:sz w:val="24"/>
          <w:szCs w:val="24"/>
        </w:rPr>
        <w:t>其它</w:t>
      </w:r>
      <w:r w:rsidRPr="00F8572E">
        <w:rPr>
          <w:rFonts w:hint="eastAsia"/>
          <w:noProof/>
          <w:sz w:val="24"/>
          <w:szCs w:val="24"/>
        </w:rPr>
        <w:t>金属材料来设计不同尺寸的</w:t>
      </w:r>
      <w:r w:rsidR="00680F2D">
        <w:rPr>
          <w:rFonts w:hint="eastAsia"/>
          <w:noProof/>
          <w:sz w:val="24"/>
          <w:szCs w:val="24"/>
        </w:rPr>
        <w:t>S</w:t>
      </w:r>
      <w:r w:rsidR="00680F2D">
        <w:rPr>
          <w:noProof/>
          <w:sz w:val="24"/>
          <w:szCs w:val="24"/>
        </w:rPr>
        <w:t>PPs</w:t>
      </w:r>
      <w:r w:rsidRPr="00F8572E">
        <w:rPr>
          <w:rFonts w:hint="eastAsia"/>
          <w:noProof/>
          <w:sz w:val="24"/>
          <w:szCs w:val="24"/>
        </w:rPr>
        <w:t>间隙波导耦合。仿真结果表明，采用波纹锥形波导，无需设置槽距为</w:t>
      </w:r>
      <w:r w:rsidRPr="00F8572E">
        <w:rPr>
          <w:noProof/>
          <w:sz w:val="24"/>
          <w:szCs w:val="24"/>
        </w:rPr>
        <w:t>2</w:t>
      </w:r>
      <m:oMath>
        <m:sSub>
          <m:sSubPr>
            <m:ctrlPr>
              <w:rPr>
                <w:rFonts w:ascii="Cambria Math" w:eastAsia="DFGothic-EB" w:hAnsi="Cambria Math" w:cs="Times New Roman"/>
                <w:i/>
                <w:noProof/>
                <w:sz w:val="24"/>
                <w:szCs w:val="24"/>
              </w:rPr>
            </m:ctrlPr>
          </m:sSubPr>
          <m:e>
            <m:r>
              <w:rPr>
                <w:rFonts w:ascii="Cambria Math" w:eastAsia="DFGothic-EB" w:hAnsi="Cambria Math" w:cs="Times New Roman"/>
                <w:noProof/>
                <w:sz w:val="24"/>
                <w:szCs w:val="24"/>
              </w:rPr>
              <m:t>λ</m:t>
            </m:r>
          </m:e>
          <m:sub>
            <m:r>
              <w:rPr>
                <w:rFonts w:ascii="Cambria Math" w:eastAsia="DFGothic-EB" w:hAnsi="Cambria Math" w:cs="Times New Roman"/>
                <w:noProof/>
                <w:sz w:val="24"/>
                <w:szCs w:val="24"/>
              </w:rPr>
              <m:t>spp</m:t>
            </m:r>
          </m:sub>
        </m:sSub>
      </m:oMath>
      <w:r w:rsidRPr="00F8572E">
        <w:rPr>
          <w:rFonts w:hint="eastAsia"/>
          <w:noProof/>
          <w:sz w:val="24"/>
          <w:szCs w:val="24"/>
        </w:rPr>
        <w:t>，平均耦合效率可达</w:t>
      </w:r>
      <w:r w:rsidRPr="00F8572E">
        <w:rPr>
          <w:noProof/>
          <w:sz w:val="24"/>
          <w:szCs w:val="24"/>
        </w:rPr>
        <w:t>90%</w:t>
      </w:r>
      <w:r w:rsidRPr="00F8572E">
        <w:rPr>
          <w:rFonts w:hint="eastAsia"/>
          <w:noProof/>
          <w:sz w:val="24"/>
          <w:szCs w:val="24"/>
        </w:rPr>
        <w:t>。</w:t>
      </w:r>
    </w:p>
    <w:p w14:paraId="08E1B235" w14:textId="76EC9341" w:rsidR="00F8572E" w:rsidRDefault="0099157E" w:rsidP="00125386">
      <w:pPr>
        <w:jc w:val="center"/>
        <w:rPr>
          <w:noProof/>
          <w:sz w:val="24"/>
          <w:szCs w:val="24"/>
        </w:rPr>
      </w:pPr>
      <w:r>
        <w:rPr>
          <w:rFonts w:hint="eastAsia"/>
          <w:noProof/>
          <w:sz w:val="24"/>
          <w:szCs w:val="24"/>
        </w:rPr>
        <w:drawing>
          <wp:inline distT="0" distB="0" distL="0" distR="0" wp14:anchorId="6CDA19F3" wp14:editId="326ABDDF">
            <wp:extent cx="2254250" cy="1941868"/>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_new.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62820" cy="1949250"/>
                    </a:xfrm>
                    <a:prstGeom prst="rect">
                      <a:avLst/>
                    </a:prstGeom>
                  </pic:spPr>
                </pic:pic>
              </a:graphicData>
            </a:graphic>
          </wp:inline>
        </w:drawing>
      </w:r>
    </w:p>
    <w:p w14:paraId="4402EEC0" w14:textId="0AED60E2" w:rsidR="0099157E" w:rsidRPr="000D4A69" w:rsidRDefault="00125386" w:rsidP="00125386">
      <w:pPr>
        <w:jc w:val="center"/>
        <w:rPr>
          <w:rFonts w:eastAsia="楷体"/>
          <w:noProof/>
          <w:szCs w:val="24"/>
        </w:rPr>
      </w:pPr>
      <w:r w:rsidRPr="000D4A69">
        <w:rPr>
          <w:rFonts w:eastAsia="楷体" w:hint="eastAsia"/>
          <w:noProof/>
          <w:szCs w:val="24"/>
        </w:rPr>
        <w:t>图</w:t>
      </w:r>
      <w:r w:rsidRPr="000D4A69">
        <w:rPr>
          <w:rFonts w:eastAsia="楷体" w:hint="eastAsia"/>
          <w:noProof/>
          <w:szCs w:val="24"/>
        </w:rPr>
        <w:t>1</w:t>
      </w:r>
      <w:r w:rsidRPr="000D4A69">
        <w:rPr>
          <w:rFonts w:eastAsia="楷体"/>
          <w:noProof/>
          <w:szCs w:val="24"/>
        </w:rPr>
        <w:t xml:space="preserve">-5 </w:t>
      </w:r>
      <w:r w:rsidRPr="000D4A69">
        <w:rPr>
          <w:rFonts w:eastAsia="楷体" w:hint="eastAsia"/>
          <w:noProof/>
          <w:szCs w:val="24"/>
        </w:rPr>
        <w:t>硅波导</w:t>
      </w:r>
      <w:r w:rsidRPr="000D4A69">
        <w:rPr>
          <w:rFonts w:eastAsia="楷体"/>
          <w:noProof/>
          <w:szCs w:val="24"/>
        </w:rPr>
        <w:t>-Ag</w:t>
      </w:r>
      <w:r w:rsidRPr="000D4A69">
        <w:rPr>
          <w:rFonts w:eastAsia="楷体"/>
          <w:noProof/>
          <w:szCs w:val="24"/>
        </w:rPr>
        <w:t>等离子</w:t>
      </w:r>
      <w:r w:rsidRPr="000D4A69">
        <w:rPr>
          <w:rFonts w:eastAsia="楷体" w:hint="eastAsia"/>
          <w:noProof/>
          <w:szCs w:val="24"/>
        </w:rPr>
        <w:t>体</w:t>
      </w:r>
      <w:r w:rsidRPr="000D4A69">
        <w:rPr>
          <w:rFonts w:eastAsia="楷体"/>
          <w:noProof/>
          <w:szCs w:val="24"/>
        </w:rPr>
        <w:t>波导耦合结构</w:t>
      </w:r>
      <w:r w:rsidRPr="009C4A4A">
        <w:rPr>
          <w:rFonts w:eastAsia="楷体" w:hint="eastAsia"/>
          <w:noProof/>
          <w:szCs w:val="24"/>
          <w:vertAlign w:val="superscript"/>
        </w:rPr>
        <w:t>[</w:t>
      </w:r>
      <w:r w:rsidR="00FE558A">
        <w:rPr>
          <w:rFonts w:eastAsia="楷体"/>
          <w:noProof/>
          <w:szCs w:val="24"/>
          <w:vertAlign w:val="superscript"/>
        </w:rPr>
        <w:t>29</w:t>
      </w:r>
      <w:r w:rsidRPr="009C4A4A">
        <w:rPr>
          <w:rFonts w:eastAsia="楷体" w:hint="eastAsia"/>
          <w:noProof/>
          <w:szCs w:val="24"/>
          <w:vertAlign w:val="superscript"/>
        </w:rPr>
        <w:t>]</w:t>
      </w:r>
    </w:p>
    <w:p w14:paraId="04AC3C20" w14:textId="5938034B" w:rsidR="00C450AA" w:rsidRDefault="002750A5" w:rsidP="00E64AA4">
      <w:pPr>
        <w:spacing w:line="400" w:lineRule="exact"/>
        <w:ind w:firstLineChars="200" w:firstLine="480"/>
        <w:rPr>
          <w:noProof/>
          <w:sz w:val="24"/>
          <w:szCs w:val="24"/>
        </w:rPr>
      </w:pPr>
      <w:r>
        <w:rPr>
          <w:noProof/>
          <w:sz w:val="24"/>
          <w:szCs w:val="24"/>
        </w:rPr>
        <w:t>近几年</w:t>
      </w:r>
      <w:r w:rsidR="003D104D">
        <w:rPr>
          <w:rFonts w:hint="eastAsia"/>
          <w:noProof/>
          <w:sz w:val="24"/>
          <w:szCs w:val="24"/>
        </w:rPr>
        <w:t>，</w:t>
      </w:r>
      <w:r w:rsidR="003D104D">
        <w:rPr>
          <w:noProof/>
          <w:sz w:val="24"/>
          <w:szCs w:val="24"/>
        </w:rPr>
        <w:t>还提出</w:t>
      </w:r>
      <w:r w:rsidRPr="002750A5">
        <w:rPr>
          <w:rFonts w:hint="eastAsia"/>
          <w:noProof/>
          <w:sz w:val="24"/>
          <w:szCs w:val="24"/>
        </w:rPr>
        <w:t>一种基于混合硅</w:t>
      </w:r>
      <w:r w:rsidRPr="002750A5">
        <w:rPr>
          <w:rFonts w:hint="eastAsia"/>
          <w:noProof/>
          <w:sz w:val="24"/>
          <w:szCs w:val="24"/>
        </w:rPr>
        <w:t>-</w:t>
      </w:r>
      <w:r w:rsidRPr="002750A5">
        <w:rPr>
          <w:rFonts w:hint="eastAsia"/>
          <w:noProof/>
          <w:sz w:val="24"/>
          <w:szCs w:val="24"/>
        </w:rPr>
        <w:t>金锥</w:t>
      </w:r>
      <w:r w:rsidR="003D104D">
        <w:rPr>
          <w:noProof/>
          <w:sz w:val="24"/>
          <w:szCs w:val="24"/>
        </w:rPr>
        <w:t>结构</w:t>
      </w:r>
      <w:r w:rsidRPr="002750A5">
        <w:rPr>
          <w:rFonts w:hint="eastAsia"/>
          <w:noProof/>
          <w:sz w:val="24"/>
          <w:szCs w:val="24"/>
        </w:rPr>
        <w:t>的</w:t>
      </w:r>
      <w:r w:rsidR="000D571E">
        <w:rPr>
          <w:rFonts w:hint="eastAsia"/>
          <w:noProof/>
          <w:sz w:val="24"/>
          <w:szCs w:val="24"/>
        </w:rPr>
        <w:t>P</w:t>
      </w:r>
      <w:r w:rsidR="000D571E">
        <w:rPr>
          <w:noProof/>
          <w:sz w:val="24"/>
          <w:szCs w:val="24"/>
        </w:rPr>
        <w:t>MC</w:t>
      </w:r>
      <w:r w:rsidR="000D571E" w:rsidRPr="000D571E">
        <w:rPr>
          <w:noProof/>
          <w:sz w:val="24"/>
          <w:szCs w:val="24"/>
          <w:vertAlign w:val="superscript"/>
        </w:rPr>
        <w:t>[</w:t>
      </w:r>
      <w:r w:rsidR="0082742B" w:rsidRPr="0082742B">
        <w:rPr>
          <w:noProof/>
          <w:sz w:val="24"/>
          <w:szCs w:val="24"/>
          <w:vertAlign w:val="superscript"/>
        </w:rPr>
        <w:t>3</w:t>
      </w:r>
      <w:r w:rsidR="00FE558A">
        <w:rPr>
          <w:noProof/>
          <w:sz w:val="24"/>
          <w:szCs w:val="24"/>
          <w:vertAlign w:val="superscript"/>
        </w:rPr>
        <w:t>0</w:t>
      </w:r>
      <w:r w:rsidR="0082742B" w:rsidRPr="0082742B">
        <w:rPr>
          <w:rFonts w:hint="eastAsia"/>
          <w:noProof/>
          <w:sz w:val="24"/>
          <w:szCs w:val="24"/>
          <w:vertAlign w:val="superscript"/>
        </w:rPr>
        <w:t>]</w:t>
      </w:r>
      <w:r w:rsidR="0082742B">
        <w:rPr>
          <w:rFonts w:hint="eastAsia"/>
          <w:noProof/>
          <w:sz w:val="24"/>
          <w:szCs w:val="24"/>
        </w:rPr>
        <w:t>，</w:t>
      </w:r>
      <w:r w:rsidR="006318A3">
        <w:rPr>
          <w:rFonts w:hint="eastAsia"/>
          <w:noProof/>
          <w:sz w:val="24"/>
          <w:szCs w:val="24"/>
        </w:rPr>
        <w:t>其</w:t>
      </w:r>
      <w:r w:rsidRPr="002750A5">
        <w:rPr>
          <w:rFonts w:hint="eastAsia"/>
          <w:noProof/>
          <w:sz w:val="24"/>
          <w:szCs w:val="24"/>
        </w:rPr>
        <w:t>是一种总长度为</w:t>
      </w:r>
      <w:r w:rsidRPr="002750A5">
        <w:rPr>
          <w:rFonts w:hint="eastAsia"/>
          <w:noProof/>
          <w:sz w:val="24"/>
          <w:szCs w:val="24"/>
        </w:rPr>
        <w:t>1.7</w:t>
      </w:r>
      <w:r w:rsidR="00FA3ABE">
        <w:rPr>
          <w:noProof/>
          <w:sz w:val="24"/>
          <w:szCs w:val="24"/>
        </w:rPr>
        <w:t xml:space="preserve"> </w:t>
      </w:r>
      <w:r w:rsidR="0082742B" w:rsidRPr="0082742B">
        <w:rPr>
          <w:rFonts w:cs="Times New Roman"/>
          <w:noProof/>
          <w:sz w:val="24"/>
          <w:szCs w:val="24"/>
        </w:rPr>
        <w:t>μ</w:t>
      </w:r>
      <w:r w:rsidRPr="0082742B">
        <w:rPr>
          <w:rFonts w:cs="Times New Roman"/>
          <w:noProof/>
          <w:sz w:val="24"/>
          <w:szCs w:val="24"/>
        </w:rPr>
        <w:t>m</w:t>
      </w:r>
      <w:r w:rsidRPr="002750A5">
        <w:rPr>
          <w:rFonts w:hint="eastAsia"/>
          <w:noProof/>
          <w:sz w:val="24"/>
          <w:szCs w:val="24"/>
        </w:rPr>
        <w:t>的金属锥形漏斗耦合器，在波长为</w:t>
      </w:r>
      <w:r w:rsidRPr="002750A5">
        <w:rPr>
          <w:rFonts w:hint="eastAsia"/>
          <w:noProof/>
          <w:sz w:val="24"/>
          <w:szCs w:val="24"/>
        </w:rPr>
        <w:t>1550</w:t>
      </w:r>
      <w:r w:rsidR="0082742B">
        <w:rPr>
          <w:noProof/>
          <w:sz w:val="24"/>
          <w:szCs w:val="24"/>
        </w:rPr>
        <w:t xml:space="preserve"> </w:t>
      </w:r>
      <w:r w:rsidRPr="002750A5">
        <w:rPr>
          <w:rFonts w:hint="eastAsia"/>
          <w:noProof/>
          <w:sz w:val="24"/>
          <w:szCs w:val="24"/>
        </w:rPr>
        <w:t>nm</w:t>
      </w:r>
      <w:r w:rsidRPr="002750A5">
        <w:rPr>
          <w:rFonts w:hint="eastAsia"/>
          <w:noProof/>
          <w:sz w:val="24"/>
          <w:szCs w:val="24"/>
        </w:rPr>
        <w:t>处能够达到</w:t>
      </w:r>
      <w:r w:rsidRPr="002750A5">
        <w:rPr>
          <w:rFonts w:hint="eastAsia"/>
          <w:noProof/>
          <w:sz w:val="24"/>
          <w:szCs w:val="24"/>
        </w:rPr>
        <w:t>93.3%</w:t>
      </w:r>
      <w:r w:rsidRPr="002750A5">
        <w:rPr>
          <w:rFonts w:hint="eastAsia"/>
          <w:noProof/>
          <w:sz w:val="24"/>
          <w:szCs w:val="24"/>
        </w:rPr>
        <w:t>的转换效率。</w:t>
      </w:r>
      <w:r w:rsidR="00C450AA">
        <w:rPr>
          <w:rFonts w:hint="eastAsia"/>
          <w:noProof/>
          <w:sz w:val="24"/>
          <w:szCs w:val="24"/>
        </w:rPr>
        <w:t>香港中文</w:t>
      </w:r>
      <w:r w:rsidR="00C450AA">
        <w:rPr>
          <w:noProof/>
          <w:sz w:val="24"/>
          <w:szCs w:val="24"/>
        </w:rPr>
        <w:t>大学</w:t>
      </w:r>
      <w:r w:rsidR="00C450AA">
        <w:rPr>
          <w:rFonts w:hint="eastAsia"/>
          <w:noProof/>
          <w:sz w:val="24"/>
          <w:szCs w:val="24"/>
        </w:rPr>
        <w:t>的</w:t>
      </w:r>
      <w:r w:rsidR="006318A3">
        <w:rPr>
          <w:noProof/>
          <w:sz w:val="24"/>
          <w:szCs w:val="24"/>
        </w:rPr>
        <w:t>学者</w:t>
      </w:r>
      <w:r w:rsidR="00C450AA">
        <w:rPr>
          <w:rFonts w:hint="eastAsia"/>
          <w:noProof/>
          <w:sz w:val="24"/>
          <w:szCs w:val="24"/>
        </w:rPr>
        <w:t>通过</w:t>
      </w:r>
      <w:r w:rsidR="00C450AA">
        <w:rPr>
          <w:noProof/>
          <w:sz w:val="24"/>
          <w:szCs w:val="24"/>
        </w:rPr>
        <w:t>在</w:t>
      </w:r>
      <w:r w:rsidR="00C450AA">
        <w:rPr>
          <w:rFonts w:hint="eastAsia"/>
          <w:noProof/>
          <w:sz w:val="24"/>
          <w:szCs w:val="24"/>
        </w:rPr>
        <w:t>硅锥型</w:t>
      </w:r>
      <w:r w:rsidR="00C450AA" w:rsidRPr="00C450AA">
        <w:rPr>
          <w:rFonts w:hint="eastAsia"/>
          <w:noProof/>
          <w:sz w:val="24"/>
          <w:szCs w:val="24"/>
        </w:rPr>
        <w:t>结构之前添加另一个硅带隙模式转换器</w:t>
      </w:r>
      <w:r w:rsidR="00C450AA">
        <w:rPr>
          <w:noProof/>
          <w:sz w:val="24"/>
          <w:szCs w:val="24"/>
        </w:rPr>
        <w:t>来</w:t>
      </w:r>
      <w:r w:rsidR="00C450AA">
        <w:rPr>
          <w:rFonts w:hint="eastAsia"/>
          <w:noProof/>
          <w:sz w:val="24"/>
          <w:szCs w:val="24"/>
        </w:rPr>
        <w:t>提高耦合效率，</w:t>
      </w:r>
      <w:r w:rsidR="00C450AA">
        <w:rPr>
          <w:noProof/>
          <w:sz w:val="24"/>
          <w:szCs w:val="24"/>
        </w:rPr>
        <w:t>并取得了较好的效果</w:t>
      </w:r>
      <w:r w:rsidR="006318A3" w:rsidRPr="0007146C">
        <w:rPr>
          <w:rFonts w:hint="eastAsia"/>
          <w:noProof/>
          <w:sz w:val="24"/>
          <w:szCs w:val="24"/>
          <w:vertAlign w:val="superscript"/>
        </w:rPr>
        <w:t>[</w:t>
      </w:r>
      <w:r w:rsidR="006318A3" w:rsidRPr="0007146C">
        <w:rPr>
          <w:noProof/>
          <w:sz w:val="24"/>
          <w:szCs w:val="24"/>
          <w:vertAlign w:val="superscript"/>
        </w:rPr>
        <w:t>3</w:t>
      </w:r>
      <w:r w:rsidR="006318A3">
        <w:rPr>
          <w:noProof/>
          <w:sz w:val="24"/>
          <w:szCs w:val="24"/>
          <w:vertAlign w:val="superscript"/>
        </w:rPr>
        <w:t>1</w:t>
      </w:r>
      <w:r w:rsidR="006318A3" w:rsidRPr="0007146C">
        <w:rPr>
          <w:rFonts w:hint="eastAsia"/>
          <w:noProof/>
          <w:sz w:val="24"/>
          <w:szCs w:val="24"/>
          <w:vertAlign w:val="superscript"/>
        </w:rPr>
        <w:t>]</w:t>
      </w:r>
      <w:r w:rsidR="00C450AA">
        <w:rPr>
          <w:rFonts w:hint="eastAsia"/>
          <w:noProof/>
          <w:sz w:val="24"/>
          <w:szCs w:val="24"/>
        </w:rPr>
        <w:t>。</w:t>
      </w:r>
      <w:r w:rsidR="00C450AA" w:rsidRPr="00C450AA">
        <w:rPr>
          <w:rFonts w:hint="eastAsia"/>
          <w:noProof/>
          <w:sz w:val="24"/>
          <w:szCs w:val="24"/>
        </w:rPr>
        <w:t>通过实验</w:t>
      </w:r>
      <w:r w:rsidR="006318A3">
        <w:rPr>
          <w:noProof/>
          <w:sz w:val="24"/>
          <w:szCs w:val="24"/>
        </w:rPr>
        <w:t>证实</w:t>
      </w:r>
      <w:r w:rsidR="00C450AA" w:rsidRPr="00C450AA">
        <w:rPr>
          <w:rFonts w:hint="eastAsia"/>
          <w:noProof/>
          <w:sz w:val="24"/>
          <w:szCs w:val="24"/>
        </w:rPr>
        <w:t>耦合到</w:t>
      </w:r>
      <w:r w:rsidR="00C450AA" w:rsidRPr="00C450AA">
        <w:rPr>
          <w:rFonts w:hint="eastAsia"/>
          <w:noProof/>
          <w:sz w:val="24"/>
          <w:szCs w:val="24"/>
        </w:rPr>
        <w:t>200 nm</w:t>
      </w:r>
      <w:r w:rsidR="00C450AA" w:rsidRPr="00C450AA">
        <w:rPr>
          <w:rFonts w:hint="eastAsia"/>
          <w:noProof/>
          <w:sz w:val="24"/>
          <w:szCs w:val="24"/>
        </w:rPr>
        <w:t>宽的</w:t>
      </w:r>
      <w:r w:rsidR="0048654B" w:rsidRPr="002C0A59">
        <w:rPr>
          <w:rFonts w:hint="eastAsia"/>
          <w:noProof/>
          <w:sz w:val="24"/>
          <w:szCs w:val="24"/>
        </w:rPr>
        <w:t>金属</w:t>
      </w:r>
      <w:r w:rsidR="0048654B">
        <w:rPr>
          <w:rFonts w:hint="eastAsia"/>
          <w:noProof/>
          <w:sz w:val="24"/>
          <w:szCs w:val="24"/>
        </w:rPr>
        <w:t>-</w:t>
      </w:r>
      <w:r w:rsidR="0048654B" w:rsidRPr="002C0A59">
        <w:rPr>
          <w:rFonts w:hint="eastAsia"/>
          <w:noProof/>
          <w:sz w:val="24"/>
          <w:szCs w:val="24"/>
        </w:rPr>
        <w:t>绝缘体</w:t>
      </w:r>
      <w:r w:rsidR="0048654B">
        <w:rPr>
          <w:rFonts w:hint="eastAsia"/>
          <w:noProof/>
          <w:sz w:val="24"/>
          <w:szCs w:val="24"/>
        </w:rPr>
        <w:t>-</w:t>
      </w:r>
      <w:r w:rsidR="0048654B" w:rsidRPr="002C0A59">
        <w:rPr>
          <w:rFonts w:hint="eastAsia"/>
          <w:noProof/>
          <w:sz w:val="24"/>
          <w:szCs w:val="24"/>
        </w:rPr>
        <w:t>金属（</w:t>
      </w:r>
      <w:r w:rsidR="000F4B6A">
        <w:rPr>
          <w:noProof/>
          <w:sz w:val="24"/>
          <w:szCs w:val="24"/>
        </w:rPr>
        <w:t>M</w:t>
      </w:r>
      <w:r w:rsidR="00833909">
        <w:rPr>
          <w:noProof/>
          <w:sz w:val="24"/>
          <w:szCs w:val="24"/>
        </w:rPr>
        <w:t xml:space="preserve">etal </w:t>
      </w:r>
      <w:r w:rsidR="000F4B6A">
        <w:rPr>
          <w:noProof/>
          <w:sz w:val="24"/>
          <w:szCs w:val="24"/>
        </w:rPr>
        <w:t>I</w:t>
      </w:r>
      <w:r w:rsidR="0048654B" w:rsidRPr="009A3CDA">
        <w:rPr>
          <w:noProof/>
          <w:sz w:val="24"/>
          <w:szCs w:val="24"/>
        </w:rPr>
        <w:t xml:space="preserve">nsulator </w:t>
      </w:r>
      <w:r w:rsidR="000F4B6A">
        <w:rPr>
          <w:noProof/>
          <w:sz w:val="24"/>
          <w:szCs w:val="24"/>
        </w:rPr>
        <w:t>M</w:t>
      </w:r>
      <w:r w:rsidR="0048654B">
        <w:rPr>
          <w:noProof/>
          <w:sz w:val="24"/>
          <w:szCs w:val="24"/>
        </w:rPr>
        <w:t>etal</w:t>
      </w:r>
      <w:r w:rsidR="0048654B">
        <w:rPr>
          <w:rFonts w:hint="eastAsia"/>
          <w:noProof/>
          <w:sz w:val="24"/>
          <w:szCs w:val="24"/>
        </w:rPr>
        <w:t>，</w:t>
      </w:r>
      <w:r w:rsidR="0048654B" w:rsidRPr="002C0A59">
        <w:rPr>
          <w:noProof/>
          <w:sz w:val="24"/>
          <w:szCs w:val="24"/>
        </w:rPr>
        <w:t>MIM</w:t>
      </w:r>
      <w:r w:rsidR="0048654B" w:rsidRPr="002C0A59">
        <w:rPr>
          <w:rFonts w:hint="eastAsia"/>
          <w:noProof/>
          <w:sz w:val="24"/>
          <w:szCs w:val="24"/>
        </w:rPr>
        <w:t>）</w:t>
      </w:r>
      <w:r w:rsidR="006318A3">
        <w:rPr>
          <w:rFonts w:hint="eastAsia"/>
          <w:noProof/>
          <w:sz w:val="24"/>
          <w:szCs w:val="24"/>
        </w:rPr>
        <w:t>波导</w:t>
      </w:r>
      <w:r w:rsidR="00C450AA" w:rsidRPr="00C450AA">
        <w:rPr>
          <w:rFonts w:hint="eastAsia"/>
          <w:noProof/>
          <w:sz w:val="24"/>
          <w:szCs w:val="24"/>
        </w:rPr>
        <w:t>的损耗为</w:t>
      </w:r>
      <w:r w:rsidR="00C450AA" w:rsidRPr="00C450AA">
        <w:rPr>
          <w:rFonts w:hint="eastAsia"/>
          <w:noProof/>
          <w:sz w:val="24"/>
          <w:szCs w:val="24"/>
        </w:rPr>
        <w:t>3 dB</w:t>
      </w:r>
      <w:r w:rsidR="006318A3">
        <w:rPr>
          <w:rFonts w:hint="eastAsia"/>
          <w:noProof/>
          <w:sz w:val="24"/>
          <w:szCs w:val="24"/>
        </w:rPr>
        <w:t>，</w:t>
      </w:r>
      <w:r w:rsidR="00C450AA" w:rsidRPr="00C450AA">
        <w:rPr>
          <w:rFonts w:hint="eastAsia"/>
          <w:noProof/>
          <w:sz w:val="24"/>
          <w:szCs w:val="24"/>
        </w:rPr>
        <w:t>耦合到</w:t>
      </w:r>
      <w:r w:rsidR="00C450AA" w:rsidRPr="00C450AA">
        <w:rPr>
          <w:rFonts w:hint="eastAsia"/>
          <w:noProof/>
          <w:sz w:val="24"/>
          <w:szCs w:val="24"/>
        </w:rPr>
        <w:t>80 nm</w:t>
      </w:r>
      <w:r w:rsidR="00C450AA" w:rsidRPr="00C450AA">
        <w:rPr>
          <w:rFonts w:hint="eastAsia"/>
          <w:noProof/>
          <w:sz w:val="24"/>
          <w:szCs w:val="24"/>
        </w:rPr>
        <w:t>宽的</w:t>
      </w:r>
      <w:r w:rsidR="00C450AA" w:rsidRPr="00C450AA">
        <w:rPr>
          <w:rFonts w:hint="eastAsia"/>
          <w:noProof/>
          <w:sz w:val="24"/>
          <w:szCs w:val="24"/>
        </w:rPr>
        <w:t>MIM</w:t>
      </w:r>
      <w:r w:rsidR="006318A3" w:rsidRPr="006318A3">
        <w:rPr>
          <w:rFonts w:hint="eastAsia"/>
          <w:noProof/>
          <w:sz w:val="24"/>
          <w:szCs w:val="24"/>
        </w:rPr>
        <w:t>波导</w:t>
      </w:r>
      <w:r w:rsidR="00C450AA">
        <w:rPr>
          <w:rFonts w:hint="eastAsia"/>
          <w:noProof/>
          <w:sz w:val="24"/>
          <w:szCs w:val="24"/>
        </w:rPr>
        <w:t>损耗</w:t>
      </w:r>
      <w:r w:rsidR="00C450AA" w:rsidRPr="00C450AA">
        <w:rPr>
          <w:rFonts w:hint="eastAsia"/>
          <w:noProof/>
          <w:sz w:val="24"/>
          <w:szCs w:val="24"/>
        </w:rPr>
        <w:t>为</w:t>
      </w:r>
      <w:r w:rsidR="00C450AA" w:rsidRPr="00C450AA">
        <w:rPr>
          <w:rFonts w:hint="eastAsia"/>
          <w:noProof/>
          <w:sz w:val="24"/>
          <w:szCs w:val="24"/>
        </w:rPr>
        <w:t>4 dB</w:t>
      </w:r>
      <w:r w:rsidR="00C450AA" w:rsidRPr="00C450AA">
        <w:rPr>
          <w:rFonts w:hint="eastAsia"/>
          <w:noProof/>
          <w:sz w:val="24"/>
          <w:szCs w:val="24"/>
        </w:rPr>
        <w:t>。</w:t>
      </w:r>
      <w:r w:rsidR="00A10FDF" w:rsidRPr="00A10FDF">
        <w:rPr>
          <w:rFonts w:hint="eastAsia"/>
          <w:noProof/>
          <w:sz w:val="24"/>
          <w:szCs w:val="24"/>
        </w:rPr>
        <w:t>为了进一步</w:t>
      </w:r>
      <w:r w:rsidR="006318A3">
        <w:rPr>
          <w:rFonts w:hint="eastAsia"/>
          <w:noProof/>
          <w:sz w:val="24"/>
          <w:szCs w:val="24"/>
        </w:rPr>
        <w:t>提高</w:t>
      </w:r>
      <w:r w:rsidR="00A10FDF" w:rsidRPr="00A10FDF">
        <w:rPr>
          <w:rFonts w:hint="eastAsia"/>
          <w:noProof/>
          <w:sz w:val="24"/>
          <w:szCs w:val="24"/>
        </w:rPr>
        <w:t>传输效率并抑制反射损耗，设计了一种超短弯曲锥度结构来实现耦合器功能</w:t>
      </w:r>
      <w:r w:rsidR="0007146C" w:rsidRPr="0007146C">
        <w:rPr>
          <w:rFonts w:hint="eastAsia"/>
          <w:noProof/>
          <w:sz w:val="24"/>
          <w:szCs w:val="24"/>
          <w:vertAlign w:val="superscript"/>
        </w:rPr>
        <w:t>[</w:t>
      </w:r>
      <w:r w:rsidR="0007146C" w:rsidRPr="0007146C">
        <w:rPr>
          <w:noProof/>
          <w:sz w:val="24"/>
          <w:szCs w:val="24"/>
          <w:vertAlign w:val="superscript"/>
        </w:rPr>
        <w:t>3</w:t>
      </w:r>
      <w:r w:rsidR="00FE558A">
        <w:rPr>
          <w:noProof/>
          <w:sz w:val="24"/>
          <w:szCs w:val="24"/>
          <w:vertAlign w:val="superscript"/>
        </w:rPr>
        <w:t>2</w:t>
      </w:r>
      <w:r w:rsidR="0007146C" w:rsidRPr="0007146C">
        <w:rPr>
          <w:rFonts w:hint="eastAsia"/>
          <w:noProof/>
          <w:sz w:val="24"/>
          <w:szCs w:val="24"/>
          <w:vertAlign w:val="superscript"/>
        </w:rPr>
        <w:t>]</w:t>
      </w:r>
      <w:r w:rsidR="00FA3ABE">
        <w:rPr>
          <w:rFonts w:hint="eastAsia"/>
          <w:noProof/>
          <w:sz w:val="24"/>
          <w:szCs w:val="24"/>
        </w:rPr>
        <w:t>，</w:t>
      </w:r>
      <w:r w:rsidR="00A10FDF" w:rsidRPr="00A10FDF">
        <w:rPr>
          <w:rFonts w:hint="eastAsia"/>
          <w:noProof/>
          <w:sz w:val="24"/>
          <w:szCs w:val="24"/>
        </w:rPr>
        <w:t>其在</w:t>
      </w:r>
      <w:r w:rsidR="00A10FDF" w:rsidRPr="00A10FDF">
        <w:rPr>
          <w:rFonts w:hint="eastAsia"/>
          <w:noProof/>
          <w:sz w:val="24"/>
          <w:szCs w:val="24"/>
        </w:rPr>
        <w:t>1.55</w:t>
      </w:r>
      <w:r w:rsidR="0007146C">
        <w:rPr>
          <w:noProof/>
          <w:sz w:val="24"/>
          <w:szCs w:val="24"/>
        </w:rPr>
        <w:t xml:space="preserve"> </w:t>
      </w:r>
      <w:r w:rsidR="0007146C" w:rsidRPr="0082742B">
        <w:rPr>
          <w:rFonts w:cs="Times New Roman"/>
          <w:noProof/>
          <w:sz w:val="24"/>
          <w:szCs w:val="24"/>
        </w:rPr>
        <w:t>μm</w:t>
      </w:r>
      <w:r w:rsidR="00A10FDF" w:rsidRPr="00A10FDF">
        <w:rPr>
          <w:rFonts w:hint="eastAsia"/>
          <w:noProof/>
          <w:sz w:val="24"/>
          <w:szCs w:val="24"/>
        </w:rPr>
        <w:t>波长处的最大大透射率为</w:t>
      </w:r>
      <w:r w:rsidR="00A10FDF" w:rsidRPr="00A10FDF">
        <w:rPr>
          <w:rFonts w:hint="eastAsia"/>
          <w:noProof/>
          <w:sz w:val="24"/>
          <w:szCs w:val="24"/>
        </w:rPr>
        <w:t>99</w:t>
      </w:r>
      <w:r w:rsidR="00A10FDF" w:rsidRPr="00A10FDF">
        <w:rPr>
          <w:rFonts w:hint="eastAsia"/>
          <w:noProof/>
          <w:sz w:val="24"/>
          <w:szCs w:val="24"/>
        </w:rPr>
        <w:t>％，最小模式传播损耗为</w:t>
      </w:r>
      <w:r w:rsidR="0007146C">
        <w:rPr>
          <w:rFonts w:hint="eastAsia"/>
          <w:noProof/>
          <w:sz w:val="24"/>
          <w:szCs w:val="24"/>
        </w:rPr>
        <w:t>0.07 dB /</w:t>
      </w:r>
      <w:r w:rsidR="0007146C">
        <w:rPr>
          <w:noProof/>
          <w:sz w:val="24"/>
          <w:szCs w:val="24"/>
        </w:rPr>
        <w:t xml:space="preserve"> </w:t>
      </w:r>
      <w:r w:rsidR="0007146C" w:rsidRPr="0082742B">
        <w:rPr>
          <w:rFonts w:cs="Times New Roman"/>
          <w:noProof/>
          <w:sz w:val="24"/>
          <w:szCs w:val="24"/>
        </w:rPr>
        <w:t>μm</w:t>
      </w:r>
      <w:r w:rsidR="00A10FDF" w:rsidRPr="00A10FDF">
        <w:rPr>
          <w:rFonts w:hint="eastAsia"/>
          <w:noProof/>
          <w:sz w:val="24"/>
          <w:szCs w:val="24"/>
        </w:rPr>
        <w:t>。</w:t>
      </w:r>
    </w:p>
    <w:p w14:paraId="165336B2" w14:textId="35F1553B" w:rsidR="00DD4E07" w:rsidRDefault="00DD4E07" w:rsidP="00DD4E07">
      <w:pPr>
        <w:jc w:val="center"/>
        <w:rPr>
          <w:noProof/>
          <w:sz w:val="24"/>
          <w:szCs w:val="24"/>
        </w:rPr>
      </w:pPr>
      <w:r>
        <w:rPr>
          <w:rFonts w:hint="eastAsia"/>
          <w:noProof/>
          <w:sz w:val="24"/>
          <w:szCs w:val="24"/>
        </w:rPr>
        <w:drawing>
          <wp:inline distT="0" distB="0" distL="0" distR="0" wp14:anchorId="065F9666" wp14:editId="2DB93888">
            <wp:extent cx="2511425" cy="1237465"/>
            <wp:effectExtent l="0" t="0" r="31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6_ne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1359" cy="1242360"/>
                    </a:xfrm>
                    <a:prstGeom prst="rect">
                      <a:avLst/>
                    </a:prstGeom>
                  </pic:spPr>
                </pic:pic>
              </a:graphicData>
            </a:graphic>
          </wp:inline>
        </w:drawing>
      </w:r>
    </w:p>
    <w:p w14:paraId="30832924" w14:textId="53EA5A40" w:rsidR="00DD4E07" w:rsidRPr="000D4A69" w:rsidRDefault="00DD4E07" w:rsidP="00DD4E07">
      <w:pPr>
        <w:jc w:val="center"/>
        <w:rPr>
          <w:rFonts w:eastAsia="楷体"/>
          <w:noProof/>
          <w:szCs w:val="24"/>
        </w:rPr>
      </w:pPr>
      <w:r w:rsidRPr="000D4A69">
        <w:rPr>
          <w:rFonts w:eastAsia="楷体" w:hint="eastAsia"/>
          <w:noProof/>
          <w:szCs w:val="24"/>
        </w:rPr>
        <w:t>图</w:t>
      </w:r>
      <w:r w:rsidRPr="000D4A69">
        <w:rPr>
          <w:rFonts w:eastAsia="楷体" w:hint="eastAsia"/>
          <w:noProof/>
          <w:szCs w:val="24"/>
        </w:rPr>
        <w:t>1</w:t>
      </w:r>
      <w:r w:rsidRPr="000D4A69">
        <w:rPr>
          <w:rFonts w:eastAsia="楷体"/>
          <w:noProof/>
          <w:szCs w:val="24"/>
        </w:rPr>
        <w:t xml:space="preserve">-6 </w:t>
      </w:r>
      <w:r w:rsidRPr="000D4A69">
        <w:rPr>
          <w:rFonts w:eastAsia="楷体" w:hint="eastAsia"/>
          <w:noProof/>
          <w:szCs w:val="24"/>
        </w:rPr>
        <w:t>水平定向金属缝隙波导结构</w:t>
      </w:r>
      <w:r w:rsidR="0007146C" w:rsidRPr="009C4A4A">
        <w:rPr>
          <w:rFonts w:eastAsia="楷体" w:hint="eastAsia"/>
          <w:noProof/>
          <w:szCs w:val="24"/>
          <w:vertAlign w:val="superscript"/>
        </w:rPr>
        <w:t>[</w:t>
      </w:r>
      <w:r w:rsidR="0007146C" w:rsidRPr="009C4A4A">
        <w:rPr>
          <w:rFonts w:eastAsia="楷体"/>
          <w:noProof/>
          <w:szCs w:val="24"/>
          <w:vertAlign w:val="superscript"/>
        </w:rPr>
        <w:t>3</w:t>
      </w:r>
      <w:r w:rsidR="00FE558A">
        <w:rPr>
          <w:rFonts w:eastAsia="楷体"/>
          <w:noProof/>
          <w:szCs w:val="24"/>
          <w:vertAlign w:val="superscript"/>
        </w:rPr>
        <w:t>3</w:t>
      </w:r>
      <w:r w:rsidR="0007146C" w:rsidRPr="009C4A4A">
        <w:rPr>
          <w:rFonts w:eastAsia="楷体" w:hint="eastAsia"/>
          <w:noProof/>
          <w:szCs w:val="24"/>
          <w:vertAlign w:val="superscript"/>
        </w:rPr>
        <w:t>]</w:t>
      </w:r>
    </w:p>
    <w:p w14:paraId="7B995533" w14:textId="24516165" w:rsidR="00FA3ABE" w:rsidRDefault="006318A3" w:rsidP="004933BC">
      <w:pPr>
        <w:spacing w:line="400" w:lineRule="exact"/>
        <w:ind w:firstLineChars="200" w:firstLine="480"/>
        <w:rPr>
          <w:noProof/>
          <w:sz w:val="24"/>
          <w:szCs w:val="24"/>
        </w:rPr>
      </w:pPr>
      <w:r>
        <w:rPr>
          <w:rFonts w:hint="eastAsia"/>
          <w:noProof/>
          <w:sz w:val="24"/>
          <w:szCs w:val="24"/>
        </w:rPr>
        <w:t>如图</w:t>
      </w:r>
      <w:r>
        <w:rPr>
          <w:rFonts w:hint="eastAsia"/>
          <w:noProof/>
          <w:sz w:val="24"/>
          <w:szCs w:val="24"/>
        </w:rPr>
        <w:t>1</w:t>
      </w:r>
      <w:r>
        <w:rPr>
          <w:noProof/>
          <w:sz w:val="24"/>
          <w:szCs w:val="24"/>
        </w:rPr>
        <w:t>.6</w:t>
      </w:r>
      <w:r>
        <w:rPr>
          <w:noProof/>
          <w:sz w:val="24"/>
          <w:szCs w:val="24"/>
        </w:rPr>
        <w:t>所示</w:t>
      </w:r>
      <w:r>
        <w:rPr>
          <w:rFonts w:hint="eastAsia"/>
          <w:noProof/>
          <w:sz w:val="24"/>
          <w:szCs w:val="24"/>
        </w:rPr>
        <w:t>，</w:t>
      </w:r>
      <w:r w:rsidR="00A03691" w:rsidRPr="00E03BEA">
        <w:rPr>
          <w:rFonts w:hint="eastAsia"/>
          <w:noProof/>
          <w:sz w:val="24"/>
          <w:szCs w:val="24"/>
        </w:rPr>
        <w:t>除了垂直定向耦合，还提出了基于水平定向耦合的</w:t>
      </w:r>
      <w:r w:rsidR="000D571E">
        <w:rPr>
          <w:rFonts w:hint="eastAsia"/>
          <w:noProof/>
          <w:sz w:val="24"/>
          <w:szCs w:val="24"/>
        </w:rPr>
        <w:t>P</w:t>
      </w:r>
      <w:r w:rsidR="000D571E">
        <w:rPr>
          <w:noProof/>
          <w:sz w:val="24"/>
          <w:szCs w:val="24"/>
        </w:rPr>
        <w:t>MC</w:t>
      </w:r>
      <w:r w:rsidR="00A03691" w:rsidRPr="00E03BEA">
        <w:rPr>
          <w:rFonts w:hint="eastAsia"/>
          <w:noProof/>
          <w:sz w:val="24"/>
          <w:szCs w:val="24"/>
        </w:rPr>
        <w:t>，</w:t>
      </w:r>
      <w:r w:rsidR="00591E06">
        <w:rPr>
          <w:rFonts w:hint="eastAsia"/>
          <w:noProof/>
          <w:sz w:val="24"/>
          <w:szCs w:val="24"/>
        </w:rPr>
        <w:t>可</w:t>
      </w:r>
      <w:r w:rsidR="00A03691" w:rsidRPr="00E03BEA">
        <w:rPr>
          <w:rFonts w:hint="eastAsia"/>
          <w:noProof/>
          <w:sz w:val="24"/>
          <w:szCs w:val="24"/>
        </w:rPr>
        <w:t>以实现</w:t>
      </w:r>
      <w:r w:rsidR="00095B07">
        <w:rPr>
          <w:rFonts w:hint="eastAsia"/>
          <w:noProof/>
          <w:sz w:val="24"/>
          <w:szCs w:val="24"/>
        </w:rPr>
        <w:t>在</w:t>
      </w:r>
      <w:r w:rsidR="00095B07" w:rsidRPr="00E03BEA">
        <w:rPr>
          <w:rFonts w:hint="eastAsia"/>
          <w:noProof/>
          <w:sz w:val="24"/>
          <w:szCs w:val="24"/>
        </w:rPr>
        <w:t>200 nm</w:t>
      </w:r>
      <w:r w:rsidR="00095B07">
        <w:rPr>
          <w:rFonts w:hint="eastAsia"/>
          <w:noProof/>
          <w:sz w:val="24"/>
          <w:szCs w:val="24"/>
        </w:rPr>
        <w:t>的</w:t>
      </w:r>
      <w:r w:rsidR="00095B07" w:rsidRPr="00E03BEA">
        <w:rPr>
          <w:rFonts w:hint="eastAsia"/>
          <w:noProof/>
          <w:sz w:val="24"/>
          <w:szCs w:val="24"/>
        </w:rPr>
        <w:t>带宽</w:t>
      </w:r>
      <w:r w:rsidR="00095B07">
        <w:rPr>
          <w:rFonts w:hint="eastAsia"/>
          <w:noProof/>
          <w:sz w:val="24"/>
          <w:szCs w:val="24"/>
        </w:rPr>
        <w:t>范围内</w:t>
      </w:r>
      <w:r w:rsidR="00095B07">
        <w:rPr>
          <w:noProof/>
          <w:sz w:val="24"/>
          <w:szCs w:val="24"/>
        </w:rPr>
        <w:t>，</w:t>
      </w:r>
      <w:r w:rsidR="00A03691" w:rsidRPr="00E03BEA">
        <w:rPr>
          <w:rFonts w:hint="eastAsia"/>
          <w:noProof/>
          <w:sz w:val="24"/>
          <w:szCs w:val="24"/>
        </w:rPr>
        <w:t>85</w:t>
      </w:r>
      <w:r w:rsidR="00095B07">
        <w:rPr>
          <w:rFonts w:hint="eastAsia"/>
          <w:noProof/>
          <w:sz w:val="24"/>
          <w:szCs w:val="24"/>
        </w:rPr>
        <w:t>％的转换效率</w:t>
      </w:r>
      <w:r w:rsidR="0007146C" w:rsidRPr="0007146C">
        <w:rPr>
          <w:rFonts w:hint="eastAsia"/>
          <w:noProof/>
          <w:sz w:val="24"/>
          <w:szCs w:val="24"/>
          <w:vertAlign w:val="superscript"/>
        </w:rPr>
        <w:t>[3</w:t>
      </w:r>
      <w:r w:rsidR="00FE558A">
        <w:rPr>
          <w:noProof/>
          <w:sz w:val="24"/>
          <w:szCs w:val="24"/>
          <w:vertAlign w:val="superscript"/>
        </w:rPr>
        <w:t>3</w:t>
      </w:r>
      <w:r w:rsidR="00A03691" w:rsidRPr="0007146C">
        <w:rPr>
          <w:rFonts w:hint="eastAsia"/>
          <w:noProof/>
          <w:sz w:val="24"/>
          <w:szCs w:val="24"/>
          <w:vertAlign w:val="superscript"/>
        </w:rPr>
        <w:t>]</w:t>
      </w:r>
      <w:r w:rsidR="00A03691" w:rsidRPr="00E03BEA">
        <w:rPr>
          <w:rFonts w:hint="eastAsia"/>
          <w:noProof/>
          <w:sz w:val="24"/>
          <w:szCs w:val="24"/>
        </w:rPr>
        <w:t>。</w:t>
      </w:r>
      <w:r w:rsidR="00FA3ABE">
        <w:rPr>
          <w:noProof/>
          <w:sz w:val="24"/>
          <w:szCs w:val="24"/>
        </w:rPr>
        <w:t>并且</w:t>
      </w:r>
      <w:r w:rsidR="00A03691" w:rsidRPr="00E03BEA">
        <w:rPr>
          <w:rFonts w:hint="eastAsia"/>
          <w:noProof/>
          <w:sz w:val="24"/>
          <w:szCs w:val="24"/>
        </w:rPr>
        <w:t>，通过使用聚焦离子束技术实验</w:t>
      </w:r>
      <w:r>
        <w:rPr>
          <w:noProof/>
          <w:sz w:val="24"/>
          <w:szCs w:val="24"/>
        </w:rPr>
        <w:t>证实</w:t>
      </w:r>
      <w:r>
        <w:rPr>
          <w:rFonts w:hint="eastAsia"/>
          <w:noProof/>
          <w:sz w:val="24"/>
          <w:szCs w:val="24"/>
        </w:rPr>
        <w:t>P</w:t>
      </w:r>
      <w:r>
        <w:rPr>
          <w:noProof/>
          <w:sz w:val="24"/>
          <w:szCs w:val="24"/>
        </w:rPr>
        <w:t>MC</w:t>
      </w:r>
      <w:r w:rsidR="00E1155F">
        <w:rPr>
          <w:rFonts w:hint="eastAsia"/>
          <w:noProof/>
          <w:sz w:val="24"/>
          <w:szCs w:val="24"/>
        </w:rPr>
        <w:t>的</w:t>
      </w:r>
      <w:r w:rsidR="00A03691" w:rsidRPr="00E03BEA">
        <w:rPr>
          <w:rFonts w:hint="eastAsia"/>
          <w:noProof/>
          <w:sz w:val="24"/>
          <w:szCs w:val="24"/>
        </w:rPr>
        <w:t>最大耦合效率</w:t>
      </w:r>
      <w:r w:rsidR="00E1155F" w:rsidRPr="00E03BEA">
        <w:rPr>
          <w:rFonts w:hint="eastAsia"/>
          <w:noProof/>
          <w:sz w:val="24"/>
          <w:szCs w:val="24"/>
        </w:rPr>
        <w:t>（传输</w:t>
      </w:r>
      <w:r w:rsidR="00E1155F">
        <w:rPr>
          <w:rFonts w:hint="eastAsia"/>
          <w:noProof/>
          <w:sz w:val="24"/>
          <w:szCs w:val="24"/>
        </w:rPr>
        <w:t>效率</w:t>
      </w:r>
      <w:r w:rsidR="00E1155F" w:rsidRPr="00E03BEA">
        <w:rPr>
          <w:rFonts w:hint="eastAsia"/>
          <w:noProof/>
          <w:sz w:val="24"/>
          <w:szCs w:val="24"/>
        </w:rPr>
        <w:t>）</w:t>
      </w:r>
      <w:r w:rsidR="00A03691" w:rsidRPr="00E03BEA">
        <w:rPr>
          <w:rFonts w:hint="eastAsia"/>
          <w:noProof/>
          <w:sz w:val="24"/>
          <w:szCs w:val="24"/>
        </w:rPr>
        <w:t>可以达到</w:t>
      </w:r>
      <w:r w:rsidR="00A03691" w:rsidRPr="00E03BEA">
        <w:rPr>
          <w:rFonts w:hint="eastAsia"/>
          <w:noProof/>
          <w:sz w:val="24"/>
          <w:szCs w:val="24"/>
        </w:rPr>
        <w:t>35</w:t>
      </w:r>
      <w:r w:rsidR="00A03691" w:rsidRPr="00E03BEA">
        <w:rPr>
          <w:rFonts w:hint="eastAsia"/>
          <w:noProof/>
          <w:sz w:val="24"/>
          <w:szCs w:val="24"/>
        </w:rPr>
        <w:t>％</w:t>
      </w:r>
      <w:r w:rsidR="0007146C" w:rsidRPr="0007146C">
        <w:rPr>
          <w:rFonts w:hint="eastAsia"/>
          <w:noProof/>
          <w:sz w:val="24"/>
          <w:szCs w:val="24"/>
          <w:vertAlign w:val="superscript"/>
        </w:rPr>
        <w:t>[3</w:t>
      </w:r>
      <w:r w:rsidR="00FE558A">
        <w:rPr>
          <w:noProof/>
          <w:sz w:val="24"/>
          <w:szCs w:val="24"/>
          <w:vertAlign w:val="superscript"/>
        </w:rPr>
        <w:t>4</w:t>
      </w:r>
      <w:r w:rsidR="00A03691" w:rsidRPr="0007146C">
        <w:rPr>
          <w:rFonts w:hint="eastAsia"/>
          <w:noProof/>
          <w:sz w:val="24"/>
          <w:szCs w:val="24"/>
          <w:vertAlign w:val="superscript"/>
        </w:rPr>
        <w:t>]</w:t>
      </w:r>
      <w:r w:rsidR="00A03691" w:rsidRPr="00E03BEA">
        <w:rPr>
          <w:rFonts w:hint="eastAsia"/>
          <w:noProof/>
          <w:sz w:val="24"/>
          <w:szCs w:val="24"/>
        </w:rPr>
        <w:t>，</w:t>
      </w:r>
      <w:r w:rsidR="00A03691" w:rsidRPr="00E03BEA">
        <w:rPr>
          <w:rFonts w:hint="eastAsia"/>
          <w:noProof/>
          <w:sz w:val="24"/>
          <w:szCs w:val="24"/>
        </w:rPr>
        <w:t>43</w:t>
      </w:r>
      <w:r w:rsidR="00A03691" w:rsidRPr="00E03BEA">
        <w:rPr>
          <w:rFonts w:hint="eastAsia"/>
          <w:noProof/>
          <w:sz w:val="24"/>
          <w:szCs w:val="24"/>
        </w:rPr>
        <w:t>％</w:t>
      </w:r>
      <w:r w:rsidR="0007146C" w:rsidRPr="0007146C">
        <w:rPr>
          <w:rFonts w:hint="eastAsia"/>
          <w:noProof/>
          <w:sz w:val="24"/>
          <w:szCs w:val="24"/>
          <w:vertAlign w:val="superscript"/>
        </w:rPr>
        <w:t>[3</w:t>
      </w:r>
      <w:r w:rsidR="00FE558A">
        <w:rPr>
          <w:noProof/>
          <w:sz w:val="24"/>
          <w:szCs w:val="24"/>
          <w:vertAlign w:val="superscript"/>
        </w:rPr>
        <w:t>5</w:t>
      </w:r>
      <w:r w:rsidR="00A03691" w:rsidRPr="0007146C">
        <w:rPr>
          <w:rFonts w:hint="eastAsia"/>
          <w:noProof/>
          <w:sz w:val="24"/>
          <w:szCs w:val="24"/>
          <w:vertAlign w:val="superscript"/>
        </w:rPr>
        <w:t>]</w:t>
      </w:r>
      <w:r w:rsidR="00A03691" w:rsidRPr="00E03BEA">
        <w:rPr>
          <w:rFonts w:hint="eastAsia"/>
          <w:noProof/>
          <w:sz w:val="24"/>
          <w:szCs w:val="24"/>
        </w:rPr>
        <w:t>和</w:t>
      </w:r>
      <w:r w:rsidR="00A03691" w:rsidRPr="00E03BEA">
        <w:rPr>
          <w:rFonts w:hint="eastAsia"/>
          <w:noProof/>
          <w:sz w:val="24"/>
          <w:szCs w:val="24"/>
        </w:rPr>
        <w:t>53</w:t>
      </w:r>
      <w:r w:rsidR="00A03691" w:rsidRPr="00E03BEA">
        <w:rPr>
          <w:rFonts w:hint="eastAsia"/>
          <w:noProof/>
          <w:sz w:val="24"/>
          <w:szCs w:val="24"/>
        </w:rPr>
        <w:t>％</w:t>
      </w:r>
      <w:r w:rsidR="0007146C" w:rsidRPr="0007146C">
        <w:rPr>
          <w:rFonts w:hint="eastAsia"/>
          <w:noProof/>
          <w:sz w:val="24"/>
          <w:szCs w:val="24"/>
          <w:vertAlign w:val="superscript"/>
        </w:rPr>
        <w:t>[3</w:t>
      </w:r>
      <w:r w:rsidR="00FE558A">
        <w:rPr>
          <w:noProof/>
          <w:sz w:val="24"/>
          <w:szCs w:val="24"/>
          <w:vertAlign w:val="superscript"/>
        </w:rPr>
        <w:t>6</w:t>
      </w:r>
      <w:r w:rsidR="00A03691" w:rsidRPr="0007146C">
        <w:rPr>
          <w:rFonts w:hint="eastAsia"/>
          <w:noProof/>
          <w:sz w:val="24"/>
          <w:szCs w:val="24"/>
          <w:vertAlign w:val="superscript"/>
        </w:rPr>
        <w:t>]</w:t>
      </w:r>
      <w:r w:rsidR="00A03691" w:rsidRPr="00E03BEA">
        <w:rPr>
          <w:rFonts w:hint="eastAsia"/>
          <w:noProof/>
          <w:sz w:val="24"/>
          <w:szCs w:val="24"/>
        </w:rPr>
        <w:t>。</w:t>
      </w:r>
      <w:r w:rsidR="00FA3ABE">
        <w:rPr>
          <w:rFonts w:hint="eastAsia"/>
          <w:noProof/>
          <w:sz w:val="24"/>
          <w:szCs w:val="24"/>
        </w:rPr>
        <w:t>除此之外</w:t>
      </w:r>
      <w:r w:rsidR="00A03691" w:rsidRPr="00E03BEA">
        <w:rPr>
          <w:rFonts w:hint="eastAsia"/>
          <w:noProof/>
          <w:sz w:val="24"/>
          <w:szCs w:val="24"/>
        </w:rPr>
        <w:t>，</w:t>
      </w:r>
      <w:r>
        <w:rPr>
          <w:rFonts w:hint="eastAsia"/>
          <w:noProof/>
          <w:sz w:val="24"/>
          <w:szCs w:val="24"/>
        </w:rPr>
        <w:t>学者</w:t>
      </w:r>
      <w:r w:rsidR="00A03691" w:rsidRPr="00E03BEA">
        <w:rPr>
          <w:rFonts w:hint="eastAsia"/>
          <w:noProof/>
          <w:sz w:val="24"/>
          <w:szCs w:val="24"/>
        </w:rPr>
        <w:t>提出了一种基于边界条件和模式匹配技术的分析模型，从理论上解释了</w:t>
      </w:r>
      <w:r>
        <w:rPr>
          <w:rFonts w:hint="eastAsia"/>
          <w:noProof/>
          <w:sz w:val="24"/>
          <w:szCs w:val="24"/>
        </w:rPr>
        <w:t>P</w:t>
      </w:r>
      <w:r>
        <w:rPr>
          <w:noProof/>
          <w:sz w:val="24"/>
          <w:szCs w:val="24"/>
        </w:rPr>
        <w:t>MC</w:t>
      </w:r>
      <w:r w:rsidR="00A03691" w:rsidRPr="00E03BEA">
        <w:rPr>
          <w:rFonts w:hint="eastAsia"/>
          <w:noProof/>
          <w:sz w:val="24"/>
          <w:szCs w:val="24"/>
        </w:rPr>
        <w:t>的传输特性</w:t>
      </w:r>
      <w:r w:rsidR="0007146C" w:rsidRPr="0007146C">
        <w:rPr>
          <w:rFonts w:hint="eastAsia"/>
          <w:noProof/>
          <w:sz w:val="24"/>
          <w:szCs w:val="24"/>
          <w:vertAlign w:val="superscript"/>
        </w:rPr>
        <w:t>[3</w:t>
      </w:r>
      <w:r w:rsidR="00FE558A">
        <w:rPr>
          <w:noProof/>
          <w:sz w:val="24"/>
          <w:szCs w:val="24"/>
          <w:vertAlign w:val="superscript"/>
        </w:rPr>
        <w:t>7</w:t>
      </w:r>
      <w:r w:rsidR="00A03691" w:rsidRPr="0007146C">
        <w:rPr>
          <w:rFonts w:hint="eastAsia"/>
          <w:noProof/>
          <w:sz w:val="24"/>
          <w:szCs w:val="24"/>
          <w:vertAlign w:val="superscript"/>
        </w:rPr>
        <w:t>]</w:t>
      </w:r>
      <w:r w:rsidR="00A03691" w:rsidRPr="00E03BEA">
        <w:rPr>
          <w:rFonts w:hint="eastAsia"/>
          <w:noProof/>
          <w:sz w:val="24"/>
          <w:szCs w:val="24"/>
        </w:rPr>
        <w:t>。</w:t>
      </w:r>
      <w:r w:rsidR="00FA3ABE">
        <w:rPr>
          <w:rFonts w:hint="eastAsia"/>
          <w:noProof/>
          <w:sz w:val="24"/>
          <w:szCs w:val="24"/>
        </w:rPr>
        <w:t>显然，虽然当前有一些针对</w:t>
      </w:r>
      <w:r w:rsidR="00FA3ABE">
        <w:rPr>
          <w:rFonts w:hint="eastAsia"/>
          <w:noProof/>
          <w:sz w:val="24"/>
          <w:szCs w:val="24"/>
        </w:rPr>
        <w:t>P</w:t>
      </w:r>
      <w:r w:rsidR="00FA3ABE">
        <w:rPr>
          <w:noProof/>
          <w:sz w:val="24"/>
          <w:szCs w:val="24"/>
        </w:rPr>
        <w:t>MC</w:t>
      </w:r>
      <w:r w:rsidR="00FA3ABE">
        <w:rPr>
          <w:noProof/>
          <w:sz w:val="24"/>
          <w:szCs w:val="24"/>
        </w:rPr>
        <w:t>优化的研究成果</w:t>
      </w:r>
      <w:r w:rsidR="00FA3ABE">
        <w:rPr>
          <w:rFonts w:hint="eastAsia"/>
          <w:noProof/>
          <w:sz w:val="24"/>
          <w:szCs w:val="24"/>
        </w:rPr>
        <w:t>，</w:t>
      </w:r>
      <w:r w:rsidR="00FA3ABE">
        <w:rPr>
          <w:noProof/>
          <w:sz w:val="24"/>
          <w:szCs w:val="24"/>
        </w:rPr>
        <w:t>但所优化的器件结构均有一定限制</w:t>
      </w:r>
      <w:r w:rsidR="00FA3ABE">
        <w:rPr>
          <w:rFonts w:hint="eastAsia"/>
          <w:noProof/>
          <w:sz w:val="24"/>
          <w:szCs w:val="24"/>
        </w:rPr>
        <w:t>，</w:t>
      </w:r>
      <w:r w:rsidR="00FA3ABE">
        <w:rPr>
          <w:noProof/>
          <w:sz w:val="24"/>
          <w:szCs w:val="24"/>
        </w:rPr>
        <w:t>优化空间受到限制</w:t>
      </w:r>
      <w:r w:rsidR="00FA3ABE">
        <w:rPr>
          <w:rFonts w:hint="eastAsia"/>
          <w:noProof/>
          <w:sz w:val="24"/>
          <w:szCs w:val="24"/>
        </w:rPr>
        <w:t>。</w:t>
      </w:r>
      <w:r w:rsidR="00FA3ABE">
        <w:rPr>
          <w:noProof/>
          <w:sz w:val="24"/>
          <w:szCs w:val="24"/>
        </w:rPr>
        <w:t>因此</w:t>
      </w:r>
      <w:r w:rsidR="00FA3ABE">
        <w:rPr>
          <w:rFonts w:hint="eastAsia"/>
          <w:noProof/>
          <w:sz w:val="24"/>
          <w:szCs w:val="24"/>
        </w:rPr>
        <w:t>，</w:t>
      </w:r>
      <w:r w:rsidR="00FA3ABE">
        <w:rPr>
          <w:noProof/>
          <w:sz w:val="24"/>
          <w:szCs w:val="24"/>
        </w:rPr>
        <w:t>设计一种具有较大优化空间的</w:t>
      </w:r>
      <w:r w:rsidR="00FA3ABE">
        <w:rPr>
          <w:rFonts w:hint="eastAsia"/>
          <w:noProof/>
          <w:sz w:val="24"/>
          <w:szCs w:val="24"/>
        </w:rPr>
        <w:t>P</w:t>
      </w:r>
      <w:r w:rsidR="00FA3ABE">
        <w:rPr>
          <w:noProof/>
          <w:sz w:val="24"/>
          <w:szCs w:val="24"/>
        </w:rPr>
        <w:t>MC</w:t>
      </w:r>
      <w:r w:rsidR="00FA3ABE">
        <w:rPr>
          <w:noProof/>
          <w:sz w:val="24"/>
          <w:szCs w:val="24"/>
        </w:rPr>
        <w:t>是</w:t>
      </w:r>
      <w:r w:rsidR="00203C85">
        <w:rPr>
          <w:noProof/>
          <w:sz w:val="24"/>
          <w:szCs w:val="24"/>
        </w:rPr>
        <w:t>迫切所需的</w:t>
      </w:r>
      <w:r w:rsidR="00203C85">
        <w:rPr>
          <w:rFonts w:hint="eastAsia"/>
          <w:noProof/>
          <w:sz w:val="24"/>
          <w:szCs w:val="24"/>
        </w:rPr>
        <w:t>。</w:t>
      </w:r>
    </w:p>
    <w:p w14:paraId="4862A204" w14:textId="1FAE9FFA" w:rsidR="001E701C" w:rsidRDefault="00097F77" w:rsidP="00097F77">
      <w:pPr>
        <w:pStyle w:val="3"/>
      </w:pPr>
      <w:bookmarkStart w:id="54" w:name="_Toc38644590"/>
      <w:r>
        <w:t>1.2.2</w:t>
      </w:r>
      <w:r w:rsidR="001E701C">
        <w:t xml:space="preserve"> </w:t>
      </w:r>
      <w:r>
        <w:rPr>
          <w:rFonts w:hint="eastAsia"/>
        </w:rPr>
        <w:t>光</w:t>
      </w:r>
      <w:r>
        <w:t>功率</w:t>
      </w:r>
      <w:r w:rsidR="001E701C">
        <w:rPr>
          <w:rFonts w:hint="eastAsia"/>
        </w:rPr>
        <w:t>分束</w:t>
      </w:r>
      <w:r w:rsidR="001E701C">
        <w:t>器</w:t>
      </w:r>
      <w:r>
        <w:rPr>
          <w:rFonts w:hint="eastAsia"/>
        </w:rPr>
        <w:t>的研究现状</w:t>
      </w:r>
      <w:bookmarkEnd w:id="54"/>
    </w:p>
    <w:p w14:paraId="0AEE444E" w14:textId="1D274E1B" w:rsidR="001E701C" w:rsidRDefault="001E701C" w:rsidP="001E701C">
      <w:pPr>
        <w:spacing w:line="400" w:lineRule="exact"/>
        <w:ind w:firstLineChars="200" w:firstLine="480"/>
        <w:rPr>
          <w:noProof/>
          <w:sz w:val="24"/>
          <w:szCs w:val="24"/>
        </w:rPr>
      </w:pPr>
      <w:r w:rsidRPr="004059DB">
        <w:rPr>
          <w:rFonts w:hint="eastAsia"/>
          <w:noProof/>
          <w:sz w:val="24"/>
          <w:szCs w:val="24"/>
        </w:rPr>
        <w:t>最近有关</w:t>
      </w:r>
      <w:r w:rsidR="00735464">
        <w:rPr>
          <w:rFonts w:hint="eastAsia"/>
          <w:noProof/>
          <w:sz w:val="24"/>
          <w:szCs w:val="24"/>
        </w:rPr>
        <w:t>P</w:t>
      </w:r>
      <w:r w:rsidR="00CE7C3B">
        <w:rPr>
          <w:noProof/>
          <w:sz w:val="24"/>
          <w:szCs w:val="24"/>
        </w:rPr>
        <w:t>PS</w:t>
      </w:r>
      <w:r w:rsidRPr="004059DB">
        <w:rPr>
          <w:rFonts w:hint="eastAsia"/>
          <w:noProof/>
          <w:sz w:val="24"/>
          <w:szCs w:val="24"/>
        </w:rPr>
        <w:t>的研究</w:t>
      </w:r>
      <w:r w:rsidR="00CE7C3B">
        <w:rPr>
          <w:rFonts w:hint="eastAsia"/>
          <w:noProof/>
          <w:sz w:val="24"/>
          <w:szCs w:val="24"/>
        </w:rPr>
        <w:t>诸多</w:t>
      </w:r>
      <w:r w:rsidR="00203C85">
        <w:rPr>
          <w:rFonts w:hint="eastAsia"/>
          <w:noProof/>
          <w:sz w:val="24"/>
          <w:szCs w:val="24"/>
        </w:rPr>
        <w:t>。</w:t>
      </w:r>
      <w:r w:rsidR="00CE7C3B">
        <w:rPr>
          <w:rFonts w:hint="eastAsia"/>
          <w:noProof/>
          <w:sz w:val="24"/>
          <w:szCs w:val="24"/>
        </w:rPr>
        <w:t>例如，</w:t>
      </w:r>
      <w:proofErr w:type="spellStart"/>
      <w:r w:rsidR="00B22DE6" w:rsidRPr="00385023">
        <w:rPr>
          <w:rFonts w:cs="Times New Roman"/>
          <w:sz w:val="24"/>
          <w:szCs w:val="24"/>
        </w:rPr>
        <w:t>Ayad</w:t>
      </w:r>
      <w:proofErr w:type="spellEnd"/>
      <w:r w:rsidR="00B22DE6" w:rsidRPr="00385023">
        <w:rPr>
          <w:rFonts w:cs="Times New Roman"/>
          <w:sz w:val="24"/>
          <w:szCs w:val="24"/>
        </w:rPr>
        <w:t xml:space="preserve"> M A</w:t>
      </w:r>
      <w:r w:rsidR="00097F77" w:rsidRPr="004059DB">
        <w:rPr>
          <w:rFonts w:hint="eastAsia"/>
          <w:noProof/>
          <w:sz w:val="24"/>
          <w:szCs w:val="24"/>
        </w:rPr>
        <w:t>提出了一种使用解析方法设计</w:t>
      </w:r>
      <w:r w:rsidR="00097F77" w:rsidRPr="004059DB">
        <w:rPr>
          <w:rFonts w:hint="eastAsia"/>
          <w:noProof/>
          <w:sz w:val="24"/>
          <w:szCs w:val="24"/>
        </w:rPr>
        <w:lastRenderedPageBreak/>
        <w:t>的新型</w:t>
      </w:r>
      <w:r w:rsidRPr="004059DB">
        <w:rPr>
          <w:rFonts w:hint="eastAsia"/>
          <w:noProof/>
          <w:sz w:val="24"/>
          <w:szCs w:val="24"/>
        </w:rPr>
        <w:t>中红外</w:t>
      </w:r>
      <w:r w:rsidR="00097F77" w:rsidRPr="004059DB">
        <w:rPr>
          <w:rFonts w:hint="eastAsia"/>
          <w:noProof/>
          <w:sz w:val="24"/>
          <w:szCs w:val="24"/>
        </w:rPr>
        <w:t>S</w:t>
      </w:r>
      <w:r w:rsidR="00097F77" w:rsidRPr="004059DB">
        <w:rPr>
          <w:noProof/>
          <w:sz w:val="24"/>
          <w:szCs w:val="24"/>
        </w:rPr>
        <w:t>PPs</w:t>
      </w:r>
      <w:r w:rsidR="00097F77" w:rsidRPr="004059DB">
        <w:rPr>
          <w:rFonts w:hint="eastAsia"/>
          <w:noProof/>
          <w:sz w:val="24"/>
          <w:szCs w:val="24"/>
        </w:rPr>
        <w:t>的</w:t>
      </w:r>
      <w:r w:rsidR="00735464">
        <w:rPr>
          <w:rFonts w:hint="eastAsia"/>
          <w:noProof/>
          <w:sz w:val="24"/>
          <w:szCs w:val="24"/>
        </w:rPr>
        <w:t>P</w:t>
      </w:r>
      <w:r w:rsidR="00B57C7D">
        <w:rPr>
          <w:rFonts w:hint="eastAsia"/>
          <w:noProof/>
          <w:sz w:val="24"/>
          <w:szCs w:val="24"/>
        </w:rPr>
        <w:t>P</w:t>
      </w:r>
      <w:r w:rsidR="00B57C7D">
        <w:rPr>
          <w:noProof/>
          <w:sz w:val="24"/>
          <w:szCs w:val="24"/>
        </w:rPr>
        <w:t>S</w:t>
      </w:r>
      <w:r w:rsidR="00CE7C3B" w:rsidRPr="004059DB">
        <w:rPr>
          <w:rFonts w:hint="eastAsia"/>
          <w:noProof/>
          <w:sz w:val="24"/>
          <w:szCs w:val="24"/>
          <w:vertAlign w:val="superscript"/>
        </w:rPr>
        <w:t xml:space="preserve"> </w:t>
      </w:r>
      <w:r w:rsidRPr="004059DB">
        <w:rPr>
          <w:rFonts w:hint="eastAsia"/>
          <w:noProof/>
          <w:sz w:val="24"/>
          <w:szCs w:val="24"/>
          <w:vertAlign w:val="superscript"/>
        </w:rPr>
        <w:t>[</w:t>
      </w:r>
      <w:r w:rsidRPr="004059DB">
        <w:rPr>
          <w:noProof/>
          <w:sz w:val="24"/>
          <w:szCs w:val="24"/>
          <w:vertAlign w:val="superscript"/>
        </w:rPr>
        <w:t>68</w:t>
      </w:r>
      <w:r w:rsidRPr="004059DB">
        <w:rPr>
          <w:rFonts w:hint="eastAsia"/>
          <w:noProof/>
          <w:sz w:val="24"/>
          <w:szCs w:val="24"/>
          <w:vertAlign w:val="superscript"/>
        </w:rPr>
        <w:t>]</w:t>
      </w:r>
      <w:r w:rsidRPr="004059DB">
        <w:rPr>
          <w:rFonts w:hint="eastAsia"/>
          <w:noProof/>
          <w:sz w:val="24"/>
          <w:szCs w:val="24"/>
        </w:rPr>
        <w:t>。其中</w:t>
      </w:r>
      <w:r w:rsidRPr="004059DB">
        <w:rPr>
          <w:noProof/>
          <w:sz w:val="24"/>
          <w:szCs w:val="24"/>
        </w:rPr>
        <w:t>，</w:t>
      </w:r>
      <w:r w:rsidRPr="004059DB">
        <w:rPr>
          <w:rFonts w:hint="eastAsia"/>
          <w:noProof/>
          <w:sz w:val="24"/>
          <w:szCs w:val="24"/>
        </w:rPr>
        <w:t>1</w:t>
      </w:r>
      <w:r w:rsidRPr="004059DB">
        <w:rPr>
          <w:rFonts w:hint="eastAsia"/>
          <w:noProof/>
          <w:sz w:val="24"/>
          <w:szCs w:val="24"/>
        </w:rPr>
        <w:t>×</w:t>
      </w:r>
      <w:r w:rsidRPr="004059DB">
        <w:rPr>
          <w:rFonts w:hint="eastAsia"/>
          <w:noProof/>
          <w:sz w:val="24"/>
          <w:szCs w:val="24"/>
        </w:rPr>
        <w:t>4</w:t>
      </w:r>
      <w:r w:rsidR="00097F77" w:rsidRPr="004059DB">
        <w:rPr>
          <w:rFonts w:hint="eastAsia"/>
          <w:noProof/>
          <w:sz w:val="24"/>
          <w:szCs w:val="24"/>
        </w:rPr>
        <w:t>的</w:t>
      </w:r>
      <w:r w:rsidR="00735464">
        <w:rPr>
          <w:rFonts w:hint="eastAsia"/>
          <w:noProof/>
          <w:sz w:val="24"/>
          <w:szCs w:val="24"/>
        </w:rPr>
        <w:t>P</w:t>
      </w:r>
      <w:r w:rsidR="00097F77" w:rsidRPr="004059DB">
        <w:rPr>
          <w:rFonts w:hint="eastAsia"/>
          <w:noProof/>
          <w:sz w:val="24"/>
          <w:szCs w:val="24"/>
        </w:rPr>
        <w:t>P</w:t>
      </w:r>
      <w:r w:rsidR="00097F77" w:rsidRPr="004059DB">
        <w:rPr>
          <w:noProof/>
          <w:sz w:val="24"/>
          <w:szCs w:val="24"/>
        </w:rPr>
        <w:t>S</w:t>
      </w:r>
      <w:r w:rsidRPr="004059DB">
        <w:rPr>
          <w:rFonts w:hint="eastAsia"/>
          <w:noProof/>
          <w:sz w:val="24"/>
          <w:szCs w:val="24"/>
        </w:rPr>
        <w:t>结构</w:t>
      </w:r>
      <w:r w:rsidRPr="004059DB">
        <w:rPr>
          <w:noProof/>
          <w:sz w:val="24"/>
          <w:szCs w:val="24"/>
        </w:rPr>
        <w:t>如图</w:t>
      </w:r>
      <w:r w:rsidR="00097F77" w:rsidRPr="004059DB">
        <w:rPr>
          <w:noProof/>
          <w:sz w:val="24"/>
          <w:szCs w:val="24"/>
        </w:rPr>
        <w:t>1-7</w:t>
      </w:r>
      <w:r w:rsidRPr="009C2EFF">
        <w:rPr>
          <w:rFonts w:hint="eastAsia"/>
          <w:noProof/>
          <w:sz w:val="24"/>
          <w:szCs w:val="24"/>
        </w:rPr>
        <w:t>所示，</w:t>
      </w:r>
      <w:r w:rsidR="00097F77">
        <w:rPr>
          <w:rFonts w:hint="eastAsia"/>
          <w:noProof/>
          <w:sz w:val="24"/>
          <w:szCs w:val="24"/>
        </w:rPr>
        <w:t>它</w:t>
      </w:r>
      <w:r w:rsidRPr="009C2EFF">
        <w:rPr>
          <w:rFonts w:hint="eastAsia"/>
          <w:noProof/>
          <w:sz w:val="24"/>
          <w:szCs w:val="24"/>
        </w:rPr>
        <w:t>共有</w:t>
      </w:r>
      <w:r w:rsidRPr="009C2EFF">
        <w:rPr>
          <w:rFonts w:hint="eastAsia"/>
          <w:noProof/>
          <w:sz w:val="24"/>
          <w:szCs w:val="24"/>
        </w:rPr>
        <w:t>5</w:t>
      </w:r>
      <w:r w:rsidRPr="009C2EFF">
        <w:rPr>
          <w:rFonts w:hint="eastAsia"/>
          <w:noProof/>
          <w:sz w:val="24"/>
          <w:szCs w:val="24"/>
        </w:rPr>
        <w:t>个端口，</w:t>
      </w:r>
      <w:r w:rsidR="00097F77">
        <w:rPr>
          <w:rFonts w:hint="eastAsia"/>
          <w:noProof/>
          <w:sz w:val="24"/>
          <w:szCs w:val="24"/>
        </w:rPr>
        <w:t>包括</w:t>
      </w:r>
      <w:r w:rsidRPr="009C2EFF">
        <w:rPr>
          <w:rFonts w:hint="eastAsia"/>
          <w:noProof/>
          <w:sz w:val="24"/>
          <w:szCs w:val="24"/>
        </w:rPr>
        <w:t>一个输入端口</w:t>
      </w:r>
      <w:r w:rsidR="00097F77">
        <w:rPr>
          <w:rFonts w:hint="eastAsia"/>
          <w:noProof/>
          <w:sz w:val="24"/>
          <w:szCs w:val="24"/>
        </w:rPr>
        <w:t>和</w:t>
      </w:r>
      <w:r w:rsidRPr="009C2EFF">
        <w:rPr>
          <w:rFonts w:hint="eastAsia"/>
          <w:noProof/>
          <w:sz w:val="24"/>
          <w:szCs w:val="24"/>
        </w:rPr>
        <w:t>四个输出端口。设计</w:t>
      </w:r>
      <w:r w:rsidR="00097F77">
        <w:rPr>
          <w:rFonts w:hint="eastAsia"/>
          <w:noProof/>
          <w:sz w:val="24"/>
          <w:szCs w:val="24"/>
        </w:rPr>
        <w:t>的</w:t>
      </w:r>
      <w:r w:rsidR="00735464">
        <w:rPr>
          <w:rFonts w:hint="eastAsia"/>
          <w:noProof/>
          <w:sz w:val="24"/>
          <w:szCs w:val="24"/>
        </w:rPr>
        <w:t>P</w:t>
      </w:r>
      <w:r w:rsidR="00097F77">
        <w:rPr>
          <w:rFonts w:hint="eastAsia"/>
          <w:noProof/>
          <w:sz w:val="24"/>
          <w:szCs w:val="24"/>
        </w:rPr>
        <w:t>P</w:t>
      </w:r>
      <w:r w:rsidR="00097F77">
        <w:rPr>
          <w:noProof/>
          <w:sz w:val="24"/>
          <w:szCs w:val="24"/>
        </w:rPr>
        <w:t>S</w:t>
      </w:r>
      <w:r w:rsidR="00097F77">
        <w:rPr>
          <w:rFonts w:hint="eastAsia"/>
          <w:noProof/>
          <w:sz w:val="24"/>
          <w:szCs w:val="24"/>
        </w:rPr>
        <w:t>能够</w:t>
      </w:r>
      <w:r w:rsidR="00097F77">
        <w:rPr>
          <w:noProof/>
          <w:sz w:val="24"/>
          <w:szCs w:val="24"/>
        </w:rPr>
        <w:t>有效</w:t>
      </w:r>
      <w:r w:rsidR="00097F77">
        <w:rPr>
          <w:rFonts w:hint="eastAsia"/>
          <w:noProof/>
          <w:sz w:val="24"/>
          <w:szCs w:val="24"/>
        </w:rPr>
        <w:t>避免</w:t>
      </w:r>
      <w:r w:rsidR="0082365B">
        <w:rPr>
          <w:rFonts w:hint="eastAsia"/>
          <w:noProof/>
          <w:sz w:val="24"/>
          <w:szCs w:val="24"/>
        </w:rPr>
        <w:t>来自</w:t>
      </w:r>
      <w:r w:rsidRPr="009C2EFF">
        <w:rPr>
          <w:rFonts w:hint="eastAsia"/>
          <w:noProof/>
          <w:sz w:val="24"/>
          <w:szCs w:val="24"/>
        </w:rPr>
        <w:t>输入端口</w:t>
      </w:r>
      <w:r w:rsidR="0082365B">
        <w:rPr>
          <w:rFonts w:hint="eastAsia"/>
          <w:noProof/>
          <w:sz w:val="24"/>
          <w:szCs w:val="24"/>
        </w:rPr>
        <w:t>的</w:t>
      </w:r>
      <w:r w:rsidRPr="009C2EFF">
        <w:rPr>
          <w:rFonts w:hint="eastAsia"/>
          <w:noProof/>
          <w:sz w:val="24"/>
          <w:szCs w:val="24"/>
        </w:rPr>
        <w:t>反射，</w:t>
      </w:r>
      <w:r w:rsidR="0082365B">
        <w:rPr>
          <w:rFonts w:hint="eastAsia"/>
          <w:noProof/>
          <w:sz w:val="24"/>
          <w:szCs w:val="24"/>
        </w:rPr>
        <w:t>并且</w:t>
      </w:r>
      <w:r w:rsidRPr="009C2EFF">
        <w:rPr>
          <w:rFonts w:hint="eastAsia"/>
          <w:noProof/>
          <w:sz w:val="24"/>
          <w:szCs w:val="24"/>
        </w:rPr>
        <w:t>每个输出端口的传输</w:t>
      </w:r>
      <w:r w:rsidR="00097F77">
        <w:rPr>
          <w:rFonts w:hint="eastAsia"/>
          <w:noProof/>
          <w:sz w:val="24"/>
          <w:szCs w:val="24"/>
        </w:rPr>
        <w:t>功率</w:t>
      </w:r>
      <w:r w:rsidRPr="009C2EFF">
        <w:rPr>
          <w:rFonts w:hint="eastAsia"/>
          <w:noProof/>
          <w:sz w:val="24"/>
          <w:szCs w:val="24"/>
        </w:rPr>
        <w:t>均为</w:t>
      </w:r>
      <w:r w:rsidRPr="009C2EFF">
        <w:rPr>
          <w:rFonts w:hint="eastAsia"/>
          <w:noProof/>
          <w:sz w:val="24"/>
          <w:szCs w:val="24"/>
        </w:rPr>
        <w:t>25%</w:t>
      </w:r>
      <w:r w:rsidRPr="009C2EFF">
        <w:rPr>
          <w:rFonts w:hint="eastAsia"/>
          <w:noProof/>
          <w:sz w:val="24"/>
          <w:szCs w:val="24"/>
        </w:rPr>
        <w:t>，最大反射小于</w:t>
      </w:r>
      <w:r w:rsidRPr="009C2EFF">
        <w:rPr>
          <w:rFonts w:hint="eastAsia"/>
          <w:noProof/>
          <w:sz w:val="24"/>
          <w:szCs w:val="24"/>
        </w:rPr>
        <w:t>0.025%</w:t>
      </w:r>
      <w:r w:rsidRPr="009C2EFF">
        <w:rPr>
          <w:rFonts w:hint="eastAsia"/>
          <w:noProof/>
          <w:sz w:val="24"/>
          <w:szCs w:val="24"/>
        </w:rPr>
        <w:t>。</w:t>
      </w:r>
    </w:p>
    <w:p w14:paraId="71BF176F" w14:textId="77777777" w:rsidR="001E701C" w:rsidRDefault="001E701C" w:rsidP="001E701C">
      <w:pPr>
        <w:jc w:val="center"/>
        <w:rPr>
          <w:noProof/>
          <w:sz w:val="24"/>
          <w:szCs w:val="24"/>
        </w:rPr>
      </w:pPr>
      <w:r>
        <w:rPr>
          <w:rFonts w:hint="eastAsia"/>
          <w:noProof/>
          <w:sz w:val="24"/>
          <w:szCs w:val="24"/>
        </w:rPr>
        <w:drawing>
          <wp:inline distT="0" distB="0" distL="0" distR="0" wp14:anchorId="48BD0944" wp14:editId="1719426F">
            <wp:extent cx="3194050" cy="2358428"/>
            <wp:effectExtent l="0" t="0" r="635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1.jpg"/>
                    <pic:cNvPicPr/>
                  </pic:nvPicPr>
                  <pic:blipFill>
                    <a:blip r:embed="rId18">
                      <a:extLst>
                        <a:ext uri="{28A0092B-C50C-407E-A947-70E740481C1C}">
                          <a14:useLocalDpi xmlns:a14="http://schemas.microsoft.com/office/drawing/2010/main" val="0"/>
                        </a:ext>
                      </a:extLst>
                    </a:blip>
                    <a:stretch>
                      <a:fillRect/>
                    </a:stretch>
                  </pic:blipFill>
                  <pic:spPr>
                    <a:xfrm>
                      <a:off x="0" y="0"/>
                      <a:ext cx="3204505" cy="2366148"/>
                    </a:xfrm>
                    <a:prstGeom prst="rect">
                      <a:avLst/>
                    </a:prstGeom>
                  </pic:spPr>
                </pic:pic>
              </a:graphicData>
            </a:graphic>
          </wp:inline>
        </w:drawing>
      </w:r>
    </w:p>
    <w:p w14:paraId="4AF2F8E1" w14:textId="0CD327D8" w:rsidR="001E701C" w:rsidRPr="00D179D5" w:rsidRDefault="001E701C" w:rsidP="001E701C">
      <w:pPr>
        <w:jc w:val="center"/>
        <w:rPr>
          <w:rFonts w:eastAsia="楷体"/>
          <w:noProof/>
          <w:szCs w:val="24"/>
        </w:rPr>
      </w:pPr>
      <w:r w:rsidRPr="00D179D5">
        <w:rPr>
          <w:rFonts w:eastAsia="楷体" w:hint="eastAsia"/>
          <w:noProof/>
          <w:szCs w:val="24"/>
        </w:rPr>
        <w:t>图</w:t>
      </w:r>
      <w:r w:rsidR="00097F77">
        <w:rPr>
          <w:rFonts w:eastAsia="楷体" w:hint="eastAsia"/>
          <w:noProof/>
          <w:szCs w:val="24"/>
        </w:rPr>
        <w:t>1</w:t>
      </w:r>
      <w:r w:rsidR="00097F77">
        <w:rPr>
          <w:rFonts w:eastAsia="楷体"/>
          <w:noProof/>
          <w:szCs w:val="24"/>
        </w:rPr>
        <w:t>-7</w:t>
      </w:r>
      <w:r w:rsidRPr="00D179D5">
        <w:rPr>
          <w:rFonts w:eastAsia="楷体"/>
          <w:noProof/>
          <w:szCs w:val="24"/>
        </w:rPr>
        <w:t xml:space="preserve"> </w:t>
      </w:r>
      <w:r w:rsidRPr="00D179D5">
        <w:rPr>
          <w:rFonts w:eastAsia="楷体" w:hint="eastAsia"/>
          <w:noProof/>
          <w:szCs w:val="24"/>
        </w:rPr>
        <w:t>1</w:t>
      </w:r>
      <w:r w:rsidRPr="00D179D5">
        <w:rPr>
          <w:rFonts w:eastAsia="楷体" w:hint="eastAsia"/>
          <w:noProof/>
          <w:szCs w:val="24"/>
        </w:rPr>
        <w:t>×</w:t>
      </w:r>
      <w:r w:rsidRPr="00D179D5">
        <w:rPr>
          <w:rFonts w:eastAsia="楷体" w:hint="eastAsia"/>
          <w:noProof/>
          <w:szCs w:val="24"/>
        </w:rPr>
        <w:t>4</w:t>
      </w:r>
      <w:r w:rsidRPr="00D179D5">
        <w:rPr>
          <w:rFonts w:eastAsia="楷体" w:hint="eastAsia"/>
          <w:noProof/>
          <w:szCs w:val="24"/>
        </w:rPr>
        <w:t>功率分束</w:t>
      </w:r>
      <w:r w:rsidRPr="002B714E">
        <w:rPr>
          <w:rFonts w:eastAsia="楷体" w:hint="eastAsia"/>
          <w:noProof/>
          <w:szCs w:val="21"/>
        </w:rPr>
        <w:t>器结构</w:t>
      </w:r>
      <w:r w:rsidRPr="002B714E">
        <w:rPr>
          <w:rFonts w:hint="eastAsia"/>
          <w:noProof/>
          <w:szCs w:val="21"/>
          <w:vertAlign w:val="superscript"/>
        </w:rPr>
        <w:t>[</w:t>
      </w:r>
      <w:r>
        <w:rPr>
          <w:noProof/>
          <w:szCs w:val="21"/>
          <w:vertAlign w:val="superscript"/>
        </w:rPr>
        <w:t>68</w:t>
      </w:r>
      <w:r w:rsidRPr="002B714E">
        <w:rPr>
          <w:rFonts w:hint="eastAsia"/>
          <w:noProof/>
          <w:szCs w:val="21"/>
          <w:vertAlign w:val="superscript"/>
        </w:rPr>
        <w:t>]</w:t>
      </w:r>
    </w:p>
    <w:p w14:paraId="23AD9355" w14:textId="1AF76945" w:rsidR="00416D3F" w:rsidRDefault="001E701C">
      <w:pPr>
        <w:spacing w:line="400" w:lineRule="exact"/>
        <w:ind w:firstLineChars="200" w:firstLine="480"/>
        <w:rPr>
          <w:noProof/>
          <w:sz w:val="24"/>
          <w:szCs w:val="24"/>
        </w:rPr>
      </w:pPr>
      <w:r>
        <w:rPr>
          <w:rFonts w:hint="eastAsia"/>
          <w:noProof/>
          <w:sz w:val="24"/>
          <w:szCs w:val="24"/>
        </w:rPr>
        <w:t>也有</w:t>
      </w:r>
      <w:r w:rsidR="0082365B">
        <w:rPr>
          <w:noProof/>
          <w:sz w:val="24"/>
          <w:szCs w:val="24"/>
        </w:rPr>
        <w:t>研究提出了</w:t>
      </w:r>
      <w:r w:rsidR="008813EB">
        <w:rPr>
          <w:rFonts w:hint="eastAsia"/>
          <w:noProof/>
          <w:sz w:val="24"/>
          <w:szCs w:val="24"/>
        </w:rPr>
        <w:t>一种具有</w:t>
      </w:r>
      <w:r w:rsidR="008813EB">
        <w:rPr>
          <w:noProof/>
          <w:sz w:val="24"/>
          <w:szCs w:val="24"/>
        </w:rPr>
        <w:t>多</w:t>
      </w:r>
      <w:r w:rsidR="008813EB">
        <w:rPr>
          <w:rFonts w:hint="eastAsia"/>
          <w:noProof/>
          <w:sz w:val="24"/>
          <w:szCs w:val="24"/>
        </w:rPr>
        <w:t>达</w:t>
      </w:r>
      <w:r w:rsidR="008813EB">
        <w:rPr>
          <w:rFonts w:hint="eastAsia"/>
          <w:noProof/>
          <w:sz w:val="24"/>
          <w:szCs w:val="24"/>
        </w:rPr>
        <w:t>16</w:t>
      </w:r>
      <w:r w:rsidR="008813EB">
        <w:rPr>
          <w:rFonts w:hint="eastAsia"/>
          <w:noProof/>
          <w:sz w:val="24"/>
          <w:szCs w:val="24"/>
        </w:rPr>
        <w:t>个</w:t>
      </w:r>
      <w:r w:rsidR="008813EB">
        <w:rPr>
          <w:noProof/>
          <w:sz w:val="24"/>
          <w:szCs w:val="24"/>
        </w:rPr>
        <w:t>输出端</w:t>
      </w:r>
      <w:r w:rsidR="008813EB">
        <w:rPr>
          <w:rFonts w:hint="eastAsia"/>
          <w:noProof/>
          <w:sz w:val="24"/>
          <w:szCs w:val="24"/>
        </w:rPr>
        <w:t>，且具备</w:t>
      </w:r>
      <w:r w:rsidR="008813EB">
        <w:rPr>
          <w:noProof/>
          <w:sz w:val="24"/>
          <w:szCs w:val="24"/>
        </w:rPr>
        <w:t>2</w:t>
      </w:r>
      <w:r w:rsidR="0067626F">
        <w:rPr>
          <w:noProof/>
          <w:sz w:val="24"/>
          <w:szCs w:val="24"/>
        </w:rPr>
        <w:t xml:space="preserve"> </w:t>
      </w:r>
      <w:r w:rsidR="008813EB">
        <w:rPr>
          <w:noProof/>
          <w:sz w:val="24"/>
          <w:szCs w:val="24"/>
        </w:rPr>
        <w:t>μm</w:t>
      </w:r>
      <w:r w:rsidR="008813EB">
        <w:rPr>
          <w:rFonts w:hint="eastAsia"/>
          <w:noProof/>
          <w:sz w:val="24"/>
          <w:szCs w:val="24"/>
        </w:rPr>
        <w:t>较宽</w:t>
      </w:r>
      <w:r w:rsidR="008813EB">
        <w:rPr>
          <w:noProof/>
          <w:sz w:val="24"/>
          <w:szCs w:val="24"/>
        </w:rPr>
        <w:t>工作带宽</w:t>
      </w:r>
      <w:r w:rsidR="008813EB">
        <w:rPr>
          <w:rFonts w:hint="eastAsia"/>
          <w:noProof/>
          <w:sz w:val="24"/>
          <w:szCs w:val="24"/>
        </w:rPr>
        <w:t>的</w:t>
      </w:r>
      <w:r w:rsidR="00735464">
        <w:rPr>
          <w:rFonts w:hint="eastAsia"/>
          <w:noProof/>
          <w:sz w:val="24"/>
          <w:szCs w:val="24"/>
        </w:rPr>
        <w:t>P</w:t>
      </w:r>
      <w:r w:rsidR="008813EB">
        <w:rPr>
          <w:rFonts w:hint="eastAsia"/>
          <w:noProof/>
          <w:sz w:val="24"/>
          <w:szCs w:val="24"/>
        </w:rPr>
        <w:t>P</w:t>
      </w:r>
      <w:r w:rsidR="008813EB">
        <w:rPr>
          <w:noProof/>
          <w:sz w:val="24"/>
          <w:szCs w:val="24"/>
        </w:rPr>
        <w:t>S</w:t>
      </w:r>
      <w:r w:rsidR="008813EB" w:rsidRPr="0066451D">
        <w:rPr>
          <w:rFonts w:hint="eastAsia"/>
          <w:noProof/>
          <w:sz w:val="24"/>
          <w:szCs w:val="24"/>
          <w:vertAlign w:val="superscript"/>
        </w:rPr>
        <w:t>[</w:t>
      </w:r>
      <w:r w:rsidR="008813EB" w:rsidRPr="0066451D">
        <w:rPr>
          <w:noProof/>
          <w:sz w:val="24"/>
          <w:szCs w:val="24"/>
          <w:vertAlign w:val="superscript"/>
        </w:rPr>
        <w:t>7</w:t>
      </w:r>
      <w:r w:rsidR="008813EB">
        <w:rPr>
          <w:noProof/>
          <w:sz w:val="24"/>
          <w:szCs w:val="24"/>
          <w:vertAlign w:val="superscript"/>
        </w:rPr>
        <w:t>0</w:t>
      </w:r>
      <w:r w:rsidR="008813EB" w:rsidRPr="0066451D">
        <w:rPr>
          <w:rFonts w:hint="eastAsia"/>
          <w:noProof/>
          <w:sz w:val="24"/>
          <w:szCs w:val="24"/>
          <w:vertAlign w:val="superscript"/>
        </w:rPr>
        <w:t>]</w:t>
      </w:r>
      <w:r w:rsidR="00B57C7D">
        <w:rPr>
          <w:rFonts w:hint="eastAsia"/>
          <w:noProof/>
          <w:sz w:val="24"/>
          <w:szCs w:val="24"/>
        </w:rPr>
        <w:t>。此外，</w:t>
      </w:r>
      <w:r w:rsidRPr="00326318">
        <w:rPr>
          <w:noProof/>
          <w:sz w:val="24"/>
          <w:szCs w:val="24"/>
        </w:rPr>
        <w:t>通过改变输出波导的位置，</w:t>
      </w:r>
      <w:r w:rsidR="00B57C7D">
        <w:rPr>
          <w:rFonts w:hint="eastAsia"/>
          <w:noProof/>
          <w:sz w:val="24"/>
          <w:szCs w:val="24"/>
        </w:rPr>
        <w:t>一</w:t>
      </w:r>
      <w:r w:rsidR="00B57C7D">
        <w:rPr>
          <w:noProof/>
          <w:sz w:val="24"/>
          <w:szCs w:val="24"/>
        </w:rPr>
        <w:t>种基于缝隙腔</w:t>
      </w:r>
      <w:r w:rsidR="00B57C7D">
        <w:rPr>
          <w:rFonts w:hint="eastAsia"/>
          <w:noProof/>
          <w:sz w:val="24"/>
          <w:szCs w:val="24"/>
        </w:rPr>
        <w:t>S</w:t>
      </w:r>
      <w:r w:rsidR="00B57C7D">
        <w:rPr>
          <w:noProof/>
          <w:sz w:val="24"/>
          <w:szCs w:val="24"/>
        </w:rPr>
        <w:t>PPs</w:t>
      </w:r>
      <w:r w:rsidR="00B57C7D">
        <w:rPr>
          <w:rFonts w:hint="eastAsia"/>
          <w:noProof/>
          <w:sz w:val="24"/>
          <w:szCs w:val="24"/>
        </w:rPr>
        <w:t>的</w:t>
      </w:r>
      <w:r w:rsidR="00735464">
        <w:rPr>
          <w:rFonts w:hint="eastAsia"/>
          <w:noProof/>
          <w:sz w:val="24"/>
          <w:szCs w:val="24"/>
        </w:rPr>
        <w:t>P</w:t>
      </w:r>
      <w:r w:rsidR="00B57C7D">
        <w:rPr>
          <w:rFonts w:hint="eastAsia"/>
          <w:noProof/>
          <w:sz w:val="24"/>
          <w:szCs w:val="24"/>
        </w:rPr>
        <w:t>PS</w:t>
      </w:r>
      <w:r w:rsidRPr="00326318">
        <w:rPr>
          <w:noProof/>
          <w:sz w:val="24"/>
          <w:szCs w:val="24"/>
        </w:rPr>
        <w:t>可以实现</w:t>
      </w:r>
      <w:r>
        <w:rPr>
          <w:rFonts w:hint="eastAsia"/>
          <w:noProof/>
          <w:sz w:val="24"/>
          <w:szCs w:val="24"/>
        </w:rPr>
        <w:t>频率分配</w:t>
      </w:r>
      <w:r w:rsidRPr="00326318">
        <w:rPr>
          <w:noProof/>
          <w:sz w:val="24"/>
          <w:szCs w:val="24"/>
        </w:rPr>
        <w:t>和功率分配</w:t>
      </w:r>
      <w:r>
        <w:rPr>
          <w:rFonts w:hint="eastAsia"/>
          <w:noProof/>
          <w:sz w:val="24"/>
          <w:szCs w:val="24"/>
        </w:rPr>
        <w:t>的功能</w:t>
      </w:r>
      <w:r w:rsidR="00B57C7D" w:rsidRPr="00335E8F">
        <w:rPr>
          <w:rFonts w:hint="eastAsia"/>
          <w:noProof/>
          <w:sz w:val="24"/>
          <w:szCs w:val="24"/>
          <w:vertAlign w:val="superscript"/>
        </w:rPr>
        <w:t>[</w:t>
      </w:r>
      <w:r w:rsidR="00B57C7D">
        <w:rPr>
          <w:noProof/>
          <w:sz w:val="24"/>
          <w:szCs w:val="24"/>
          <w:vertAlign w:val="superscript"/>
        </w:rPr>
        <w:t>69</w:t>
      </w:r>
      <w:r w:rsidR="00B57C7D" w:rsidRPr="00335E8F">
        <w:rPr>
          <w:rFonts w:hint="eastAsia"/>
          <w:noProof/>
          <w:sz w:val="24"/>
          <w:szCs w:val="24"/>
          <w:vertAlign w:val="superscript"/>
        </w:rPr>
        <w:t>]</w:t>
      </w:r>
      <w:r w:rsidRPr="00326318">
        <w:rPr>
          <w:noProof/>
          <w:sz w:val="24"/>
          <w:szCs w:val="24"/>
        </w:rPr>
        <w:t>。通过进一步调节耦合距离和输出波导的折射率，可以实现灵活的输出功率比</w:t>
      </w:r>
      <w:r w:rsidR="008813EB">
        <w:rPr>
          <w:rFonts w:hint="eastAsia"/>
          <w:noProof/>
          <w:sz w:val="24"/>
          <w:szCs w:val="24"/>
        </w:rPr>
        <w:t>。</w:t>
      </w:r>
      <w:r w:rsidR="00416D3F">
        <w:rPr>
          <w:rFonts w:hint="eastAsia"/>
          <w:noProof/>
          <w:sz w:val="24"/>
          <w:szCs w:val="24"/>
        </w:rPr>
        <w:t>其</w:t>
      </w:r>
      <w:r w:rsidR="00416D3F">
        <w:rPr>
          <w:noProof/>
          <w:sz w:val="24"/>
          <w:szCs w:val="24"/>
        </w:rPr>
        <w:t>器件结构</w:t>
      </w:r>
      <w:r w:rsidR="00416D3F">
        <w:rPr>
          <w:rFonts w:hint="eastAsia"/>
          <w:noProof/>
          <w:sz w:val="24"/>
          <w:szCs w:val="24"/>
        </w:rPr>
        <w:t>如图</w:t>
      </w:r>
      <w:r w:rsidR="00416D3F">
        <w:rPr>
          <w:noProof/>
          <w:sz w:val="24"/>
          <w:szCs w:val="24"/>
        </w:rPr>
        <w:t>1-8</w:t>
      </w:r>
      <w:r w:rsidR="00416D3F">
        <w:rPr>
          <w:rFonts w:hint="eastAsia"/>
          <w:noProof/>
          <w:sz w:val="24"/>
          <w:szCs w:val="24"/>
        </w:rPr>
        <w:t>所示，</w:t>
      </w:r>
      <w:r w:rsidR="00416D3F" w:rsidRPr="00326318">
        <w:rPr>
          <w:noProof/>
          <w:sz w:val="24"/>
          <w:szCs w:val="24"/>
        </w:rPr>
        <w:t>该结构由输入波导，缝隙腔和输出波导组成。</w:t>
      </w:r>
      <w:r w:rsidR="00416D3F" w:rsidRPr="008E3C52">
        <w:rPr>
          <w:rFonts w:hint="eastAsia"/>
          <w:noProof/>
          <w:sz w:val="24"/>
          <w:szCs w:val="24"/>
        </w:rPr>
        <w:t>由于波导的宽度远小于入射波长，因此结构中只能存在一个单一的传播模式</w:t>
      </w:r>
      <w:r w:rsidR="00416D3F">
        <w:rPr>
          <w:rFonts w:hint="eastAsia"/>
          <w:noProof/>
          <w:sz w:val="24"/>
          <w:szCs w:val="24"/>
        </w:rPr>
        <w:t>TM</w:t>
      </w:r>
      <w:r w:rsidR="00416D3F" w:rsidRPr="00292AC0">
        <w:rPr>
          <w:rFonts w:hint="eastAsia"/>
          <w:noProof/>
          <w:sz w:val="24"/>
          <w:szCs w:val="24"/>
          <w:vertAlign w:val="subscript"/>
        </w:rPr>
        <w:t>0</w:t>
      </w:r>
      <w:r w:rsidR="00416D3F" w:rsidRPr="008E3C52">
        <w:rPr>
          <w:rFonts w:hint="eastAsia"/>
          <w:noProof/>
          <w:sz w:val="24"/>
          <w:szCs w:val="24"/>
        </w:rPr>
        <w:t>，其复传播常数</w:t>
      </w:r>
      <m:oMath>
        <m:r>
          <w:rPr>
            <w:rFonts w:ascii="Cambria Math" w:hAnsi="Cambria Math"/>
            <w:noProof/>
            <w:sz w:val="24"/>
            <w:szCs w:val="24"/>
          </w:rPr>
          <m:t>β</m:t>
        </m:r>
      </m:oMath>
      <w:r w:rsidR="00416D3F" w:rsidRPr="008E3C52">
        <w:rPr>
          <w:rFonts w:hint="eastAsia"/>
          <w:noProof/>
          <w:sz w:val="24"/>
          <w:szCs w:val="24"/>
        </w:rPr>
        <w:t>可</w:t>
      </w:r>
      <w:r w:rsidR="00416D3F">
        <w:rPr>
          <w:rFonts w:hint="eastAsia"/>
          <w:noProof/>
          <w:sz w:val="24"/>
          <w:szCs w:val="24"/>
        </w:rPr>
        <w:t>由</w:t>
      </w:r>
      <w:r w:rsidR="00416D3F">
        <w:rPr>
          <w:noProof/>
          <w:sz w:val="24"/>
          <w:szCs w:val="24"/>
        </w:rPr>
        <w:t>式（</w:t>
      </w:r>
      <w:r w:rsidR="00416D3F">
        <w:rPr>
          <w:rFonts w:hint="eastAsia"/>
          <w:noProof/>
          <w:sz w:val="24"/>
          <w:szCs w:val="24"/>
        </w:rPr>
        <w:t>1</w:t>
      </w:r>
      <w:r w:rsidR="00416D3F">
        <w:rPr>
          <w:noProof/>
          <w:sz w:val="24"/>
          <w:szCs w:val="24"/>
        </w:rPr>
        <w:t>-1</w:t>
      </w:r>
      <w:r w:rsidR="00416D3F">
        <w:rPr>
          <w:noProof/>
          <w:sz w:val="24"/>
          <w:szCs w:val="24"/>
        </w:rPr>
        <w:t>）</w:t>
      </w:r>
      <w:r w:rsidR="00416D3F">
        <w:rPr>
          <w:rFonts w:hint="eastAsia"/>
          <w:noProof/>
          <w:sz w:val="24"/>
          <w:szCs w:val="24"/>
        </w:rPr>
        <w:t>得到</w:t>
      </w:r>
      <w:r w:rsidR="00416D3F" w:rsidRPr="008E3C52">
        <w:rPr>
          <w:rFonts w:hint="eastAsia"/>
          <w:noProof/>
          <w:sz w:val="24"/>
          <w:szCs w:val="24"/>
        </w:rPr>
        <w:t>：</w:t>
      </w:r>
    </w:p>
    <w:p w14:paraId="7448AAA7" w14:textId="77777777" w:rsidR="00B71C7C" w:rsidRDefault="00B71C7C" w:rsidP="00B71C7C">
      <w:pPr>
        <w:pStyle w:val="MTDisplayEquation"/>
        <w:jc w:val="both"/>
      </w:pPr>
      <w:r>
        <w:rPr>
          <w:rFonts w:hint="eastAsia"/>
        </w:rPr>
        <w:t xml:space="preserve">                       </w:t>
      </w:r>
      <w:r w:rsidRPr="00295D21">
        <w:rPr>
          <w:position w:val="-14"/>
        </w:rPr>
        <w:object w:dxaOrig="2500" w:dyaOrig="400" w14:anchorId="0A3893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20.15pt" o:ole="">
            <v:imagedata r:id="rId19" o:title=""/>
          </v:shape>
          <o:OLEObject Type="Embed" ProgID="Equation.DSMT4" ShapeID="_x0000_i1025" DrawAspect="Content" ObjectID="_1649608109" r:id="rId20"/>
        </w:object>
      </w:r>
      <w:r>
        <w:rPr>
          <w:rFonts w:hint="eastAsia"/>
        </w:rPr>
        <w:t xml:space="preserve">                   </w:t>
      </w:r>
      <w:r>
        <w:rPr>
          <w:rFonts w:hint="eastAsia"/>
        </w:rPr>
        <w:t>（</w:t>
      </w:r>
      <w:r>
        <w:rPr>
          <w:rFonts w:hint="eastAsia"/>
        </w:rPr>
        <w:t>1</w:t>
      </w:r>
      <w:r>
        <w:t>-1</w:t>
      </w:r>
      <w:r>
        <w:rPr>
          <w:rFonts w:hint="eastAsia"/>
        </w:rPr>
        <w:t>）</w:t>
      </w:r>
    </w:p>
    <w:p w14:paraId="22C7C08E" w14:textId="481BA923" w:rsidR="00B71C7C" w:rsidRDefault="00B71C7C" w:rsidP="00B71C7C">
      <w:pPr>
        <w:pStyle w:val="MTDisplayEquation"/>
        <w:ind w:firstLine="480"/>
        <w:jc w:val="both"/>
      </w:pPr>
      <w:r>
        <w:rPr>
          <w:rFonts w:hint="eastAsia"/>
        </w:rPr>
        <w:t>其中，</w:t>
      </w:r>
      <w:r w:rsidRPr="00DB5505">
        <w:rPr>
          <w:position w:val="-16"/>
        </w:rPr>
        <w:object w:dxaOrig="2120" w:dyaOrig="480" w14:anchorId="378D7587">
          <v:shape id="_x0000_i1026" type="#_x0000_t75" style="width:106pt;height:24.2pt" o:ole="">
            <v:imagedata r:id="rId21" o:title=""/>
          </v:shape>
          <o:OLEObject Type="Embed" ProgID="Equation.DSMT4" ShapeID="_x0000_i1026" DrawAspect="Content" ObjectID="_1649608110" r:id="rId22"/>
        </w:object>
      </w:r>
      <w:r w:rsidRPr="008E3C52">
        <w:rPr>
          <w:rFonts w:hint="eastAsia"/>
        </w:rPr>
        <w:t>分别是电介质和金属的传播常数。</w:t>
      </w:r>
      <w:r w:rsidRPr="005F553D">
        <w:rPr>
          <w:position w:val="-12"/>
        </w:rPr>
        <w:object w:dxaOrig="1160" w:dyaOrig="360" w14:anchorId="48E299A1">
          <v:shape id="_x0000_i1027" type="#_x0000_t75" style="width:58.2pt;height:17.85pt" o:ole="">
            <v:imagedata r:id="rId23" o:title=""/>
          </v:shape>
          <o:OLEObject Type="Embed" ProgID="Equation.DSMT4" ShapeID="_x0000_i1027" DrawAspect="Content" ObjectID="_1649608111" r:id="rId24"/>
        </w:object>
      </w:r>
      <w:r w:rsidRPr="008E3C52">
        <w:rPr>
          <w:rFonts w:hint="eastAsia"/>
        </w:rPr>
        <w:t>是真空中的传播常数。</w:t>
      </w:r>
      <w:r w:rsidRPr="005F553D">
        <w:rPr>
          <w:position w:val="-12"/>
        </w:rPr>
        <w:object w:dxaOrig="279" w:dyaOrig="360" w14:anchorId="382C8A4F">
          <v:shape id="_x0000_i1028" type="#_x0000_t75" style="width:13.8pt;height:17.85pt" o:ole="">
            <v:imagedata r:id="rId25" o:title=""/>
          </v:shape>
          <o:OLEObject Type="Embed" ProgID="Equation.DSMT4" ShapeID="_x0000_i1028" DrawAspect="Content" ObjectID="_1649608112" r:id="rId26"/>
        </w:object>
      </w:r>
      <w:r w:rsidRPr="008E3C52">
        <w:rPr>
          <w:rFonts w:hint="eastAsia"/>
        </w:rPr>
        <w:t>和</w:t>
      </w:r>
      <w:r w:rsidRPr="00122C01">
        <w:rPr>
          <w:position w:val="-12"/>
        </w:rPr>
        <w:object w:dxaOrig="300" w:dyaOrig="360" w14:anchorId="1FC2C3DB">
          <v:shape id="_x0000_i1029" type="#_x0000_t75" style="width:15pt;height:17.85pt" o:ole="">
            <v:imagedata r:id="rId27" o:title=""/>
          </v:shape>
          <o:OLEObject Type="Embed" ProgID="Equation.DSMT4" ShapeID="_x0000_i1029" DrawAspect="Content" ObjectID="_1649608113" r:id="rId28"/>
        </w:object>
      </w:r>
      <w:r w:rsidRPr="008E3C52">
        <w:rPr>
          <w:rFonts w:hint="eastAsia"/>
        </w:rPr>
        <w:t>分别是金属包层和介质芯的介电常数。金属槽中的电介质是折射率</w:t>
      </w:r>
      <w:r w:rsidRPr="00B71C7C">
        <w:rPr>
          <w:position w:val="-6"/>
        </w:rPr>
        <w:object w:dxaOrig="520" w:dyaOrig="279" w14:anchorId="59C99A25">
          <v:shape id="_x0000_i1030" type="#_x0000_t75" style="width:25.9pt;height:13.8pt" o:ole="">
            <v:imagedata r:id="rId29" o:title=""/>
          </v:shape>
          <o:OLEObject Type="Embed" ProgID="Equation.DSMT4" ShapeID="_x0000_i1030" DrawAspect="Content" ObjectID="_1649608114" r:id="rId30"/>
        </w:object>
      </w:r>
      <w:r>
        <w:rPr>
          <w:rFonts w:hint="eastAsia"/>
        </w:rPr>
        <w:t>的空气，金属是银，其频率相关的</w:t>
      </w:r>
      <w:r w:rsidRPr="008E3C52">
        <w:rPr>
          <w:rFonts w:hint="eastAsia"/>
        </w:rPr>
        <w:t>相对介电常数由</w:t>
      </w:r>
      <w:r w:rsidRPr="008E3C52">
        <w:rPr>
          <w:rFonts w:hint="eastAsia"/>
        </w:rPr>
        <w:t>Drude</w:t>
      </w:r>
      <w:r>
        <w:rPr>
          <w:rFonts w:hint="eastAsia"/>
        </w:rPr>
        <w:t>模型给出：</w:t>
      </w:r>
    </w:p>
    <w:p w14:paraId="208E329E" w14:textId="7249A500" w:rsidR="00B71C7C" w:rsidRDefault="00B71C7C" w:rsidP="00B71C7C">
      <w:pPr>
        <w:spacing w:line="400" w:lineRule="exact"/>
        <w:ind w:firstLineChars="1300" w:firstLine="2730"/>
        <w:rPr>
          <w:noProof/>
          <w:sz w:val="24"/>
          <w:szCs w:val="24"/>
        </w:rPr>
      </w:pPr>
      <w:r w:rsidRPr="00122C01">
        <w:rPr>
          <w:position w:val="-16"/>
        </w:rPr>
        <w:object w:dxaOrig="2700" w:dyaOrig="440" w14:anchorId="0DE06328">
          <v:shape id="_x0000_i1031" type="#_x0000_t75" style="width:134.8pt;height:21.9pt" o:ole="">
            <v:imagedata r:id="rId31" o:title=""/>
          </v:shape>
          <o:OLEObject Type="Embed" ProgID="Equation.DSMT4" ShapeID="_x0000_i1031" DrawAspect="Content" ObjectID="_1649608115" r:id="rId32"/>
        </w:object>
      </w:r>
      <w:r>
        <w:t xml:space="preserve">                </w:t>
      </w:r>
      <w:r w:rsidR="00850705">
        <w:t xml:space="preserve">   </w:t>
      </w:r>
      <w:r>
        <w:t xml:space="preserve"> </w:t>
      </w:r>
      <w:r>
        <w:rPr>
          <w:rFonts w:hint="eastAsia"/>
          <w:noProof/>
          <w:sz w:val="24"/>
          <w:szCs w:val="24"/>
        </w:rPr>
        <w:t>（</w:t>
      </w:r>
      <w:r>
        <w:rPr>
          <w:rFonts w:hint="eastAsia"/>
          <w:noProof/>
          <w:sz w:val="24"/>
          <w:szCs w:val="24"/>
        </w:rPr>
        <w:t>1</w:t>
      </w:r>
      <w:r>
        <w:rPr>
          <w:noProof/>
          <w:sz w:val="24"/>
          <w:szCs w:val="24"/>
        </w:rPr>
        <w:t>-2</w:t>
      </w:r>
      <w:r>
        <w:rPr>
          <w:rFonts w:hint="eastAsia"/>
          <w:noProof/>
          <w:sz w:val="24"/>
          <w:szCs w:val="24"/>
        </w:rPr>
        <w:t>）</w:t>
      </w:r>
    </w:p>
    <w:p w14:paraId="49F8AC23" w14:textId="20A5E5D8" w:rsidR="00416D3F" w:rsidRDefault="00416D3F" w:rsidP="00AD33D6">
      <w:pPr>
        <w:spacing w:line="400" w:lineRule="exact"/>
        <w:rPr>
          <w:noProof/>
          <w:sz w:val="24"/>
          <w:szCs w:val="24"/>
        </w:rPr>
      </w:pPr>
      <w:r w:rsidRPr="008E3C52">
        <w:rPr>
          <w:rFonts w:hint="eastAsia"/>
          <w:noProof/>
          <w:sz w:val="24"/>
          <w:szCs w:val="24"/>
        </w:rPr>
        <w:t>这里</w:t>
      </w:r>
      <w:r w:rsidR="00BB22DD" w:rsidRPr="00BB22DD">
        <w:rPr>
          <w:noProof/>
          <w:position w:val="-6"/>
          <w:sz w:val="24"/>
          <w:szCs w:val="24"/>
        </w:rPr>
        <w:object w:dxaOrig="240" w:dyaOrig="220" w14:anchorId="3E819C06">
          <v:shape id="_x0000_i1032" type="#_x0000_t75" style="width:12.1pt;height:10.95pt" o:ole="">
            <v:imagedata r:id="rId33" o:title=""/>
          </v:shape>
          <o:OLEObject Type="Embed" ProgID="Equation.DSMT4" ShapeID="_x0000_i1032" DrawAspect="Content" ObjectID="_1649608116" r:id="rId34"/>
        </w:object>
      </w:r>
      <w:r w:rsidRPr="008E3C52">
        <w:rPr>
          <w:rFonts w:hint="eastAsia"/>
          <w:noProof/>
          <w:sz w:val="24"/>
          <w:szCs w:val="24"/>
        </w:rPr>
        <w:t>是入射光的频率</w:t>
      </w:r>
      <w:r>
        <w:rPr>
          <w:rFonts w:hint="eastAsia"/>
          <w:noProof/>
          <w:sz w:val="24"/>
          <w:szCs w:val="24"/>
        </w:rPr>
        <w:t>，</w:t>
      </w:r>
      <w:r w:rsidRPr="008E3C52">
        <w:rPr>
          <w:rFonts w:hint="eastAsia"/>
          <w:noProof/>
          <w:sz w:val="24"/>
          <w:szCs w:val="24"/>
        </w:rPr>
        <w:t>只有当满足以下共振条件时，稳定驻波才能在槽腔中产生：</w:t>
      </w:r>
      <w:r w:rsidR="00BB22DD" w:rsidRPr="00BB22DD">
        <w:rPr>
          <w:noProof/>
          <w:position w:val="-12"/>
          <w:sz w:val="24"/>
          <w:szCs w:val="24"/>
        </w:rPr>
        <w:object w:dxaOrig="2299" w:dyaOrig="360" w14:anchorId="7A4C1FCA">
          <v:shape id="_x0000_i1033" type="#_x0000_t75" style="width:115.2pt;height:17.85pt" o:ole="">
            <v:imagedata r:id="rId35" o:title=""/>
          </v:shape>
          <o:OLEObject Type="Embed" ProgID="Equation.DSMT4" ShapeID="_x0000_i1033" DrawAspect="Content" ObjectID="_1649608117" r:id="rId36"/>
        </w:object>
      </w:r>
      <w:r>
        <w:rPr>
          <w:rFonts w:hint="eastAsia"/>
          <w:noProof/>
          <w:sz w:val="24"/>
          <w:szCs w:val="24"/>
        </w:rPr>
        <w:t>，</w:t>
      </w:r>
      <w:r>
        <w:rPr>
          <w:noProof/>
          <w:sz w:val="24"/>
          <w:szCs w:val="24"/>
        </w:rPr>
        <w:t>其中</w:t>
      </w:r>
      <w:r w:rsidR="00BB22DD" w:rsidRPr="00BB22DD">
        <w:rPr>
          <w:noProof/>
          <w:position w:val="-12"/>
          <w:sz w:val="24"/>
          <w:szCs w:val="24"/>
        </w:rPr>
        <w:object w:dxaOrig="1080" w:dyaOrig="360" w14:anchorId="16B69435">
          <v:shape id="_x0000_i1034" type="#_x0000_t75" style="width:54.15pt;height:17.85pt" o:ole="">
            <v:imagedata r:id="rId37" o:title=""/>
          </v:shape>
          <o:OLEObject Type="Embed" ProgID="Equation.DSMT4" ShapeID="_x0000_i1034" DrawAspect="Content" ObjectID="_1649608118" r:id="rId38"/>
        </w:object>
      </w:r>
      <w:r>
        <w:rPr>
          <w:rFonts w:hint="eastAsia"/>
          <w:noProof/>
          <w:sz w:val="24"/>
          <w:szCs w:val="24"/>
        </w:rPr>
        <w:t>。</w:t>
      </w:r>
      <w:r w:rsidR="00BB22DD" w:rsidRPr="00BB22DD">
        <w:rPr>
          <w:noProof/>
          <w:position w:val="-12"/>
          <w:sz w:val="24"/>
          <w:szCs w:val="24"/>
        </w:rPr>
        <w:object w:dxaOrig="220" w:dyaOrig="360" w14:anchorId="6C7CF7E8">
          <v:shape id="_x0000_i1035" type="#_x0000_t75" style="width:10.95pt;height:17.85pt" o:ole="">
            <v:imagedata r:id="rId39" o:title=""/>
          </v:shape>
          <o:OLEObject Type="Embed" ProgID="Equation.DSMT4" ShapeID="_x0000_i1035" DrawAspect="Content" ObjectID="_1649608119" r:id="rId40"/>
        </w:object>
      </w:r>
      <w:r w:rsidRPr="008E3C52">
        <w:rPr>
          <w:rFonts w:hint="eastAsia"/>
          <w:noProof/>
          <w:sz w:val="24"/>
          <w:szCs w:val="24"/>
        </w:rPr>
        <w:t>和</w:t>
      </w:r>
      <w:r w:rsidR="00FD0FA0" w:rsidRPr="00FD0FA0">
        <w:rPr>
          <w:noProof/>
          <w:position w:val="-12"/>
          <w:sz w:val="24"/>
          <w:szCs w:val="24"/>
        </w:rPr>
        <w:object w:dxaOrig="260" w:dyaOrig="360" w14:anchorId="2809F650">
          <v:shape id="_x0000_i1036" type="#_x0000_t75" style="width:13.25pt;height:17.85pt" o:ole="">
            <v:imagedata r:id="rId41" o:title=""/>
          </v:shape>
          <o:OLEObject Type="Embed" ProgID="Equation.DSMT4" ShapeID="_x0000_i1036" DrawAspect="Content" ObjectID="_1649608120" r:id="rId42"/>
        </w:object>
      </w:r>
      <w:r w:rsidRPr="008E3C52">
        <w:rPr>
          <w:rFonts w:hint="eastAsia"/>
          <w:noProof/>
          <w:sz w:val="24"/>
          <w:szCs w:val="24"/>
        </w:rPr>
        <w:t>是在槽腔两端反射的光束的相移。正整数</w:t>
      </w:r>
      <m:oMath>
        <m:r>
          <w:rPr>
            <w:rFonts w:ascii="Cambria Math" w:hAnsi="Cambria Math"/>
            <w:noProof/>
            <w:sz w:val="24"/>
            <w:szCs w:val="24"/>
          </w:rPr>
          <m:t>m</m:t>
        </m:r>
      </m:oMath>
      <w:r>
        <w:rPr>
          <w:rFonts w:hint="eastAsia"/>
          <w:noProof/>
          <w:sz w:val="24"/>
          <w:szCs w:val="24"/>
        </w:rPr>
        <w:t>是槽腔谐振模的阶数</w:t>
      </w:r>
      <w:r w:rsidR="00C642BA">
        <w:rPr>
          <w:rFonts w:hint="eastAsia"/>
          <w:noProof/>
          <w:sz w:val="24"/>
          <w:szCs w:val="24"/>
        </w:rPr>
        <w:t>，</w:t>
      </w:r>
      <w:r w:rsidR="00FD0FA0" w:rsidRPr="00FD0FA0">
        <w:rPr>
          <w:noProof/>
          <w:position w:val="-12"/>
          <w:sz w:val="24"/>
          <w:szCs w:val="24"/>
        </w:rPr>
        <w:object w:dxaOrig="320" w:dyaOrig="360" w14:anchorId="40ACB9ED">
          <v:shape id="_x0000_i1037" type="#_x0000_t75" style="width:16.15pt;height:17.85pt" o:ole="">
            <v:imagedata r:id="rId43" o:title=""/>
          </v:shape>
          <o:OLEObject Type="Embed" ProgID="Equation.DSMT4" ShapeID="_x0000_i1037" DrawAspect="Content" ObjectID="_1649608121" r:id="rId44"/>
        </w:object>
      </w:r>
      <w:r w:rsidRPr="008E3C52">
        <w:rPr>
          <w:rFonts w:hint="eastAsia"/>
          <w:noProof/>
          <w:sz w:val="24"/>
          <w:szCs w:val="24"/>
        </w:rPr>
        <w:t>是对应于</w:t>
      </w:r>
      <w:r w:rsidR="00FD0FA0" w:rsidRPr="00FD0FA0">
        <w:rPr>
          <w:rFonts w:hint="eastAsia"/>
          <w:i/>
          <w:noProof/>
          <w:sz w:val="24"/>
          <w:szCs w:val="24"/>
        </w:rPr>
        <w:t>m</w:t>
      </w:r>
      <w:r w:rsidRPr="008E3C52">
        <w:rPr>
          <w:rFonts w:hint="eastAsia"/>
          <w:noProof/>
          <w:sz w:val="24"/>
          <w:szCs w:val="24"/>
        </w:rPr>
        <w:t>阶谐振模的</w:t>
      </w:r>
      <w:r w:rsidRPr="008E3C52">
        <w:rPr>
          <w:noProof/>
          <w:sz w:val="24"/>
          <w:szCs w:val="24"/>
        </w:rPr>
        <w:t>SPPs</w:t>
      </w:r>
      <w:r w:rsidRPr="008E3C52">
        <w:rPr>
          <w:rFonts w:hint="eastAsia"/>
          <w:noProof/>
          <w:sz w:val="24"/>
          <w:szCs w:val="24"/>
        </w:rPr>
        <w:t>的传播常数。因此，共振波长可获得为：</w:t>
      </w:r>
    </w:p>
    <w:p w14:paraId="176F512F" w14:textId="74427ADE" w:rsidR="00FD0FA0" w:rsidRDefault="00FD0FA0" w:rsidP="00FD0FA0">
      <w:pPr>
        <w:spacing w:line="400" w:lineRule="exact"/>
        <w:ind w:firstLineChars="1200" w:firstLine="2880"/>
        <w:rPr>
          <w:noProof/>
          <w:sz w:val="24"/>
          <w:szCs w:val="24"/>
        </w:rPr>
      </w:pPr>
      <w:r w:rsidRPr="00FD0FA0">
        <w:rPr>
          <w:noProof/>
          <w:position w:val="-14"/>
          <w:sz w:val="24"/>
          <w:szCs w:val="24"/>
        </w:rPr>
        <w:object w:dxaOrig="2500" w:dyaOrig="400" w14:anchorId="2FC020DB">
          <v:shape id="_x0000_i1038" type="#_x0000_t75" style="width:125pt;height:20.15pt" o:ole="">
            <v:imagedata r:id="rId45" o:title=""/>
          </v:shape>
          <o:OLEObject Type="Embed" ProgID="Equation.DSMT4" ShapeID="_x0000_i1038" DrawAspect="Content" ObjectID="_1649608122" r:id="rId46"/>
        </w:object>
      </w:r>
      <w:r>
        <w:rPr>
          <w:noProof/>
          <w:sz w:val="24"/>
          <w:szCs w:val="24"/>
        </w:rPr>
        <w:t xml:space="preserve">                  </w:t>
      </w:r>
      <w:r>
        <w:rPr>
          <w:rFonts w:hint="eastAsia"/>
          <w:noProof/>
          <w:sz w:val="24"/>
          <w:szCs w:val="24"/>
        </w:rPr>
        <w:t>（</w:t>
      </w:r>
      <w:r>
        <w:rPr>
          <w:rFonts w:hint="eastAsia"/>
          <w:noProof/>
          <w:sz w:val="24"/>
          <w:szCs w:val="24"/>
        </w:rPr>
        <w:t>1</w:t>
      </w:r>
      <w:r>
        <w:rPr>
          <w:noProof/>
          <w:sz w:val="24"/>
          <w:szCs w:val="24"/>
        </w:rPr>
        <w:t>-3</w:t>
      </w:r>
      <w:r>
        <w:rPr>
          <w:rFonts w:hint="eastAsia"/>
          <w:noProof/>
          <w:sz w:val="24"/>
          <w:szCs w:val="24"/>
        </w:rPr>
        <w:t>）</w:t>
      </w:r>
    </w:p>
    <w:p w14:paraId="2231BE39" w14:textId="6F352C71" w:rsidR="00416D3F" w:rsidRDefault="00416D3F" w:rsidP="00AD33D6">
      <w:pPr>
        <w:spacing w:line="400" w:lineRule="exact"/>
        <w:rPr>
          <w:noProof/>
          <w:sz w:val="24"/>
          <w:szCs w:val="24"/>
        </w:rPr>
      </w:pPr>
      <w:r w:rsidRPr="008E3C52">
        <w:rPr>
          <w:rFonts w:hint="eastAsia"/>
          <w:noProof/>
          <w:sz w:val="24"/>
          <w:szCs w:val="24"/>
        </w:rPr>
        <w:t>可以看出，峰值波长</w:t>
      </w:r>
      <w:r w:rsidR="00FD0FA0" w:rsidRPr="00FD0FA0">
        <w:rPr>
          <w:noProof/>
          <w:position w:val="-12"/>
          <w:sz w:val="24"/>
          <w:szCs w:val="24"/>
        </w:rPr>
        <w:object w:dxaOrig="300" w:dyaOrig="360" w14:anchorId="4F6D984D">
          <v:shape id="_x0000_i1039" type="#_x0000_t75" style="width:15pt;height:17.85pt" o:ole="">
            <v:imagedata r:id="rId47" o:title=""/>
          </v:shape>
          <o:OLEObject Type="Embed" ProgID="Equation.DSMT4" ShapeID="_x0000_i1039" DrawAspect="Content" ObjectID="_1649608123" r:id="rId48"/>
        </w:object>
      </w:r>
      <w:r w:rsidRPr="008E3C52">
        <w:rPr>
          <w:rFonts w:hint="eastAsia"/>
          <w:noProof/>
          <w:sz w:val="24"/>
          <w:szCs w:val="24"/>
        </w:rPr>
        <w:t>与槽腔的长度成正比</w:t>
      </w:r>
      <w:r>
        <w:rPr>
          <w:rFonts w:hint="eastAsia"/>
          <w:noProof/>
          <w:sz w:val="24"/>
          <w:szCs w:val="24"/>
        </w:rPr>
        <w:t>。腔体内的场相对于垂直轴对称。根据时间耦合模理论，可以得到</w:t>
      </w:r>
      <w:r w:rsidRPr="008E3C52">
        <w:rPr>
          <w:rFonts w:hint="eastAsia"/>
          <w:noProof/>
          <w:sz w:val="24"/>
          <w:szCs w:val="24"/>
        </w:rPr>
        <w:t>系统的传输</w:t>
      </w:r>
      <w:r>
        <w:rPr>
          <w:rFonts w:hint="eastAsia"/>
          <w:noProof/>
          <w:sz w:val="24"/>
          <w:szCs w:val="24"/>
        </w:rPr>
        <w:t>值</w:t>
      </w:r>
      <w:r w:rsidR="00FD0FA0" w:rsidRPr="00FD0FA0">
        <w:rPr>
          <w:rFonts w:hint="eastAsia"/>
          <w:i/>
          <w:noProof/>
          <w:sz w:val="24"/>
          <w:szCs w:val="24"/>
        </w:rPr>
        <w:t>T</w:t>
      </w:r>
      <w:r w:rsidRPr="008E3C52">
        <w:rPr>
          <w:rFonts w:hint="eastAsia"/>
          <w:noProof/>
          <w:sz w:val="24"/>
          <w:szCs w:val="24"/>
        </w:rPr>
        <w:t>。</w:t>
      </w:r>
    </w:p>
    <w:p w14:paraId="031E2172" w14:textId="0295B88E" w:rsidR="00FD0FA0" w:rsidRDefault="00FD0FA0" w:rsidP="00FD0FA0">
      <w:pPr>
        <w:spacing w:line="400" w:lineRule="exact"/>
        <w:ind w:firstLineChars="700" w:firstLine="1680"/>
        <w:rPr>
          <w:noProof/>
          <w:sz w:val="24"/>
          <w:szCs w:val="24"/>
        </w:rPr>
      </w:pPr>
      <w:r w:rsidRPr="00FD0FA0">
        <w:rPr>
          <w:noProof/>
          <w:position w:val="-20"/>
          <w:sz w:val="24"/>
          <w:szCs w:val="24"/>
        </w:rPr>
        <w:object w:dxaOrig="4440" w:dyaOrig="520" w14:anchorId="35F5BAF4">
          <v:shape id="_x0000_i1040" type="#_x0000_t75" style="width:221.75pt;height:25.9pt" o:ole="">
            <v:imagedata r:id="rId49" o:title=""/>
          </v:shape>
          <o:OLEObject Type="Embed" ProgID="Equation.DSMT4" ShapeID="_x0000_i1040" DrawAspect="Content" ObjectID="_1649608124" r:id="rId50"/>
        </w:object>
      </w:r>
      <w:r w:rsidR="00B16505">
        <w:rPr>
          <w:noProof/>
          <w:sz w:val="24"/>
          <w:szCs w:val="24"/>
        </w:rPr>
        <w:t xml:space="preserve">            </w:t>
      </w:r>
      <w:r>
        <w:rPr>
          <w:rFonts w:hint="eastAsia"/>
          <w:noProof/>
          <w:sz w:val="24"/>
          <w:szCs w:val="24"/>
        </w:rPr>
        <w:t>（</w:t>
      </w:r>
      <w:r>
        <w:rPr>
          <w:rFonts w:hint="eastAsia"/>
          <w:noProof/>
          <w:sz w:val="24"/>
          <w:szCs w:val="24"/>
        </w:rPr>
        <w:t>1</w:t>
      </w:r>
      <w:r>
        <w:rPr>
          <w:noProof/>
          <w:sz w:val="24"/>
          <w:szCs w:val="24"/>
        </w:rPr>
        <w:t>-4</w:t>
      </w:r>
      <w:r>
        <w:rPr>
          <w:rFonts w:hint="eastAsia"/>
          <w:noProof/>
          <w:sz w:val="24"/>
          <w:szCs w:val="24"/>
        </w:rPr>
        <w:t>）</w:t>
      </w:r>
    </w:p>
    <w:p w14:paraId="592A333E" w14:textId="03BF395C" w:rsidR="00416D3F" w:rsidRDefault="00416D3F" w:rsidP="00AD33D6">
      <w:pPr>
        <w:spacing w:line="400" w:lineRule="exact"/>
        <w:rPr>
          <w:noProof/>
          <w:sz w:val="24"/>
          <w:szCs w:val="24"/>
        </w:rPr>
      </w:pPr>
      <w:r w:rsidRPr="005D0FB4">
        <w:rPr>
          <w:rFonts w:hint="eastAsia"/>
          <w:noProof/>
          <w:sz w:val="24"/>
          <w:szCs w:val="24"/>
        </w:rPr>
        <w:lastRenderedPageBreak/>
        <w:t>其中</w:t>
      </w:r>
      <w:r w:rsidR="00B57C7D">
        <w:rPr>
          <w:rFonts w:hint="eastAsia"/>
          <w:noProof/>
          <w:sz w:val="24"/>
          <w:szCs w:val="24"/>
        </w:rPr>
        <w:t>，</w:t>
      </w:r>
      <w:r w:rsidR="00B16505" w:rsidRPr="00B16505">
        <w:rPr>
          <w:noProof/>
          <w:position w:val="-12"/>
          <w:sz w:val="24"/>
          <w:szCs w:val="24"/>
        </w:rPr>
        <w:object w:dxaOrig="300" w:dyaOrig="360" w14:anchorId="5DF4FBB5">
          <v:shape id="_x0000_i1041" type="#_x0000_t75" style="width:15pt;height:17.85pt" o:ole="">
            <v:imagedata r:id="rId51" o:title=""/>
          </v:shape>
          <o:OLEObject Type="Embed" ProgID="Equation.DSMT4" ShapeID="_x0000_i1041" DrawAspect="Content" ObjectID="_1649608125" r:id="rId52"/>
        </w:object>
      </w:r>
      <w:r w:rsidRPr="005D0FB4">
        <w:rPr>
          <w:rFonts w:hint="eastAsia"/>
          <w:noProof/>
          <w:sz w:val="24"/>
          <w:szCs w:val="24"/>
        </w:rPr>
        <w:t>是共振频率</w:t>
      </w:r>
      <w:r w:rsidR="00B57C7D">
        <w:rPr>
          <w:rFonts w:hint="eastAsia"/>
          <w:noProof/>
          <w:sz w:val="24"/>
          <w:szCs w:val="24"/>
        </w:rPr>
        <w:t>，</w:t>
      </w:r>
      <w:r w:rsidR="00B16505" w:rsidRPr="00B16505">
        <w:rPr>
          <w:noProof/>
          <w:position w:val="-12"/>
          <w:sz w:val="24"/>
          <w:szCs w:val="24"/>
        </w:rPr>
        <w:object w:dxaOrig="520" w:dyaOrig="360" w14:anchorId="11331A40">
          <v:shape id="_x0000_i1042" type="#_x0000_t75" style="width:25.9pt;height:17.85pt" o:ole="">
            <v:imagedata r:id="rId53" o:title=""/>
          </v:shape>
          <o:OLEObject Type="Embed" ProgID="Equation.DSMT4" ShapeID="_x0000_i1042" DrawAspect="Content" ObjectID="_1649608126" r:id="rId54"/>
        </w:object>
      </w:r>
      <w:r w:rsidRPr="005D0FB4">
        <w:rPr>
          <w:rFonts w:hint="eastAsia"/>
          <w:noProof/>
          <w:sz w:val="24"/>
          <w:szCs w:val="24"/>
        </w:rPr>
        <w:t>是通过波导的功率引起的衰减率，</w:t>
      </w:r>
      <w:r w:rsidR="00B16505" w:rsidRPr="00B16505">
        <w:rPr>
          <w:noProof/>
          <w:position w:val="-12"/>
          <w:sz w:val="24"/>
          <w:szCs w:val="24"/>
        </w:rPr>
        <w:object w:dxaOrig="460" w:dyaOrig="360" w14:anchorId="5A08412F">
          <v:shape id="_x0000_i1043" type="#_x0000_t75" style="width:23.05pt;height:17.85pt" o:ole="">
            <v:imagedata r:id="rId55" o:title=""/>
          </v:shape>
          <o:OLEObject Type="Embed" ProgID="Equation.DSMT4" ShapeID="_x0000_i1043" DrawAspect="Content" ObjectID="_1649608127" r:id="rId56"/>
        </w:object>
      </w:r>
      <w:r w:rsidRPr="005D0FB4">
        <w:rPr>
          <w:rFonts w:hint="eastAsia"/>
          <w:noProof/>
          <w:sz w:val="24"/>
          <w:szCs w:val="24"/>
        </w:rPr>
        <w:t>是由于腔内损耗引起的衰减率。从式（</w:t>
      </w:r>
      <w:r w:rsidR="00C642BA">
        <w:rPr>
          <w:rFonts w:hint="eastAsia"/>
          <w:noProof/>
          <w:sz w:val="24"/>
          <w:szCs w:val="24"/>
        </w:rPr>
        <w:t>1</w:t>
      </w:r>
      <w:r>
        <w:rPr>
          <w:rFonts w:hint="eastAsia"/>
          <w:noProof/>
          <w:sz w:val="24"/>
          <w:szCs w:val="24"/>
        </w:rPr>
        <w:t>-</w:t>
      </w:r>
      <w:r>
        <w:rPr>
          <w:noProof/>
          <w:sz w:val="24"/>
          <w:szCs w:val="24"/>
        </w:rPr>
        <w:t>4</w:t>
      </w:r>
      <w:r w:rsidRPr="005D0FB4">
        <w:rPr>
          <w:rFonts w:hint="eastAsia"/>
          <w:noProof/>
          <w:sz w:val="24"/>
          <w:szCs w:val="24"/>
        </w:rPr>
        <w:t>）可以看出，共振模周围的透射谱具有洛伦兹分布。</w:t>
      </w:r>
    </w:p>
    <w:p w14:paraId="3D530F4B" w14:textId="77777777" w:rsidR="00B57C7D" w:rsidRDefault="00B57C7D" w:rsidP="00B57C7D">
      <w:pPr>
        <w:jc w:val="center"/>
        <w:rPr>
          <w:noProof/>
          <w:sz w:val="24"/>
          <w:szCs w:val="24"/>
        </w:rPr>
      </w:pPr>
      <w:r>
        <w:rPr>
          <w:rFonts w:hint="eastAsia"/>
          <w:noProof/>
          <w:sz w:val="24"/>
          <w:szCs w:val="24"/>
        </w:rPr>
        <w:drawing>
          <wp:inline distT="0" distB="0" distL="0" distR="0" wp14:anchorId="2DAFB4BF" wp14:editId="48B5C9F8">
            <wp:extent cx="2798064" cy="1780032"/>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2.jpg"/>
                    <pic:cNvPicPr/>
                  </pic:nvPicPr>
                  <pic:blipFill>
                    <a:blip r:embed="rId57">
                      <a:extLst>
                        <a:ext uri="{28A0092B-C50C-407E-A947-70E740481C1C}">
                          <a14:useLocalDpi xmlns:a14="http://schemas.microsoft.com/office/drawing/2010/main" val="0"/>
                        </a:ext>
                      </a:extLst>
                    </a:blip>
                    <a:stretch>
                      <a:fillRect/>
                    </a:stretch>
                  </pic:blipFill>
                  <pic:spPr>
                    <a:xfrm>
                      <a:off x="0" y="0"/>
                      <a:ext cx="2798064" cy="1780032"/>
                    </a:xfrm>
                    <a:prstGeom prst="rect">
                      <a:avLst/>
                    </a:prstGeom>
                  </pic:spPr>
                </pic:pic>
              </a:graphicData>
            </a:graphic>
          </wp:inline>
        </w:drawing>
      </w:r>
    </w:p>
    <w:p w14:paraId="1571799C" w14:textId="01120CFC" w:rsidR="00B57C7D" w:rsidRPr="00AD33D6" w:rsidRDefault="00B57C7D" w:rsidP="00AD33D6">
      <w:pPr>
        <w:jc w:val="center"/>
        <w:rPr>
          <w:rFonts w:eastAsia="楷体"/>
          <w:noProof/>
          <w:szCs w:val="24"/>
        </w:rPr>
      </w:pPr>
      <w:r w:rsidRPr="00B45550">
        <w:rPr>
          <w:rFonts w:eastAsia="楷体" w:hint="eastAsia"/>
          <w:noProof/>
          <w:szCs w:val="24"/>
        </w:rPr>
        <w:t>图</w:t>
      </w:r>
      <w:r>
        <w:rPr>
          <w:rFonts w:eastAsia="楷体"/>
          <w:noProof/>
          <w:szCs w:val="24"/>
        </w:rPr>
        <w:t>1-8</w:t>
      </w:r>
      <w:r w:rsidRPr="00B45550">
        <w:rPr>
          <w:rFonts w:eastAsia="楷体"/>
          <w:noProof/>
          <w:szCs w:val="24"/>
        </w:rPr>
        <w:t>离子体</w:t>
      </w:r>
      <w:r w:rsidRPr="00B45550">
        <w:rPr>
          <w:rFonts w:eastAsia="楷体" w:hint="eastAsia"/>
          <w:noProof/>
          <w:szCs w:val="24"/>
        </w:rPr>
        <w:t>分束</w:t>
      </w:r>
      <w:r w:rsidRPr="00B45550">
        <w:rPr>
          <w:rFonts w:eastAsia="楷体"/>
          <w:noProof/>
          <w:szCs w:val="24"/>
        </w:rPr>
        <w:t>器</w:t>
      </w:r>
      <w:r w:rsidRPr="00B45550">
        <w:rPr>
          <w:rFonts w:eastAsia="楷体" w:hint="eastAsia"/>
          <w:noProof/>
          <w:szCs w:val="24"/>
        </w:rPr>
        <w:t>结构</w:t>
      </w:r>
      <w:r w:rsidRPr="00B45550">
        <w:rPr>
          <w:rFonts w:eastAsia="楷体"/>
          <w:noProof/>
          <w:szCs w:val="24"/>
        </w:rPr>
        <w:t>示意图</w:t>
      </w:r>
      <w:r w:rsidRPr="00B45550">
        <w:rPr>
          <w:rFonts w:eastAsia="楷体" w:hint="eastAsia"/>
          <w:noProof/>
          <w:szCs w:val="24"/>
          <w:vertAlign w:val="superscript"/>
        </w:rPr>
        <w:t>[</w:t>
      </w:r>
      <w:r>
        <w:rPr>
          <w:rFonts w:eastAsia="楷体"/>
          <w:noProof/>
          <w:szCs w:val="24"/>
          <w:vertAlign w:val="superscript"/>
        </w:rPr>
        <w:t>69</w:t>
      </w:r>
      <w:r w:rsidRPr="00B45550">
        <w:rPr>
          <w:rFonts w:eastAsia="楷体" w:hint="eastAsia"/>
          <w:noProof/>
          <w:szCs w:val="24"/>
          <w:vertAlign w:val="superscript"/>
        </w:rPr>
        <w:t>]</w:t>
      </w:r>
    </w:p>
    <w:p w14:paraId="3AE776F7" w14:textId="3ABE6595" w:rsidR="001E701C" w:rsidRDefault="008813EB">
      <w:pPr>
        <w:spacing w:line="400" w:lineRule="exact"/>
        <w:ind w:firstLineChars="200" w:firstLine="480"/>
        <w:rPr>
          <w:noProof/>
          <w:sz w:val="24"/>
          <w:szCs w:val="24"/>
        </w:rPr>
      </w:pPr>
      <w:r>
        <w:rPr>
          <w:rFonts w:hint="eastAsia"/>
          <w:noProof/>
          <w:sz w:val="24"/>
          <w:szCs w:val="24"/>
        </w:rPr>
        <w:t>最近</w:t>
      </w:r>
      <w:r w:rsidR="00B57C7D">
        <w:rPr>
          <w:rFonts w:hint="eastAsia"/>
          <w:noProof/>
          <w:sz w:val="24"/>
          <w:szCs w:val="24"/>
        </w:rPr>
        <w:t>，</w:t>
      </w:r>
      <w:r w:rsidR="00C642BA">
        <w:rPr>
          <w:rFonts w:hint="eastAsia"/>
          <w:noProof/>
          <w:sz w:val="24"/>
          <w:szCs w:val="24"/>
        </w:rPr>
        <w:t>还</w:t>
      </w:r>
      <w:r w:rsidR="001E701C" w:rsidRPr="0009538B">
        <w:rPr>
          <w:rFonts w:hint="eastAsia"/>
          <w:noProof/>
          <w:sz w:val="24"/>
          <w:szCs w:val="24"/>
        </w:rPr>
        <w:t>提出了</w:t>
      </w:r>
      <w:r w:rsidR="00C642BA">
        <w:rPr>
          <w:rFonts w:hint="eastAsia"/>
          <w:noProof/>
          <w:sz w:val="24"/>
          <w:szCs w:val="24"/>
        </w:rPr>
        <w:t>是用</w:t>
      </w:r>
      <w:r w:rsidR="001E701C" w:rsidRPr="0009538B">
        <w:rPr>
          <w:rFonts w:hint="eastAsia"/>
          <w:noProof/>
          <w:sz w:val="24"/>
          <w:szCs w:val="24"/>
        </w:rPr>
        <w:t>一种</w:t>
      </w:r>
      <w:r w:rsidR="001E701C">
        <w:rPr>
          <w:rFonts w:hint="eastAsia"/>
          <w:noProof/>
          <w:sz w:val="24"/>
          <w:szCs w:val="24"/>
        </w:rPr>
        <w:t>新</w:t>
      </w:r>
      <w:r w:rsidR="001E701C" w:rsidRPr="0009538B">
        <w:rPr>
          <w:rFonts w:hint="eastAsia"/>
          <w:noProof/>
          <w:sz w:val="24"/>
          <w:szCs w:val="24"/>
        </w:rPr>
        <w:t>方法来设计</w:t>
      </w:r>
      <w:r>
        <w:rPr>
          <w:rFonts w:hint="eastAsia"/>
          <w:noProof/>
          <w:sz w:val="24"/>
          <w:szCs w:val="24"/>
        </w:rPr>
        <w:t>基于</w:t>
      </w:r>
      <w:r>
        <w:rPr>
          <w:rFonts w:hint="eastAsia"/>
          <w:noProof/>
          <w:sz w:val="24"/>
          <w:szCs w:val="24"/>
        </w:rPr>
        <w:t>SPP</w:t>
      </w:r>
      <w:r>
        <w:rPr>
          <w:noProof/>
          <w:sz w:val="24"/>
          <w:szCs w:val="24"/>
        </w:rPr>
        <w:t>s</w:t>
      </w:r>
      <w:r>
        <w:rPr>
          <w:noProof/>
          <w:sz w:val="24"/>
          <w:szCs w:val="24"/>
        </w:rPr>
        <w:t>波导的</w:t>
      </w:r>
      <w:r w:rsidR="00735464">
        <w:rPr>
          <w:rFonts w:hint="eastAsia"/>
          <w:noProof/>
          <w:sz w:val="24"/>
          <w:szCs w:val="24"/>
        </w:rPr>
        <w:t>P</w:t>
      </w:r>
      <w:r>
        <w:rPr>
          <w:rFonts w:hint="eastAsia"/>
          <w:noProof/>
          <w:sz w:val="24"/>
          <w:szCs w:val="24"/>
        </w:rPr>
        <w:t>PS</w:t>
      </w:r>
      <w:r>
        <w:rPr>
          <w:rFonts w:hint="eastAsia"/>
          <w:noProof/>
          <w:sz w:val="24"/>
          <w:szCs w:val="24"/>
        </w:rPr>
        <w:t>，它</w:t>
      </w:r>
      <w:r>
        <w:rPr>
          <w:noProof/>
          <w:sz w:val="24"/>
          <w:szCs w:val="24"/>
        </w:rPr>
        <w:t>包含</w:t>
      </w:r>
      <w:r>
        <w:rPr>
          <w:rFonts w:hint="eastAsia"/>
          <w:noProof/>
          <w:sz w:val="24"/>
          <w:szCs w:val="24"/>
        </w:rPr>
        <w:t>能够</w:t>
      </w:r>
      <w:r w:rsidR="001E701C" w:rsidRPr="0009538B">
        <w:rPr>
          <w:rFonts w:hint="eastAsia"/>
          <w:noProof/>
          <w:sz w:val="24"/>
          <w:szCs w:val="24"/>
        </w:rPr>
        <w:t>直接连接到输入和输出波导的矩形环形谐振器</w:t>
      </w:r>
      <w:r>
        <w:rPr>
          <w:rFonts w:hint="eastAsia"/>
          <w:noProof/>
          <w:sz w:val="24"/>
          <w:szCs w:val="24"/>
        </w:rPr>
        <w:t>结构</w:t>
      </w:r>
      <w:r w:rsidR="001E701C" w:rsidRPr="0066451D">
        <w:rPr>
          <w:rFonts w:hint="eastAsia"/>
          <w:noProof/>
          <w:sz w:val="24"/>
          <w:szCs w:val="24"/>
          <w:vertAlign w:val="superscript"/>
        </w:rPr>
        <w:t>[</w:t>
      </w:r>
      <w:r w:rsidR="001E701C" w:rsidRPr="0066451D">
        <w:rPr>
          <w:noProof/>
          <w:sz w:val="24"/>
          <w:szCs w:val="24"/>
          <w:vertAlign w:val="superscript"/>
        </w:rPr>
        <w:t>7</w:t>
      </w:r>
      <w:r w:rsidR="001E701C">
        <w:rPr>
          <w:noProof/>
          <w:sz w:val="24"/>
          <w:szCs w:val="24"/>
          <w:vertAlign w:val="superscript"/>
        </w:rPr>
        <w:t>1</w:t>
      </w:r>
      <w:r w:rsidR="001E701C" w:rsidRPr="0066451D">
        <w:rPr>
          <w:rFonts w:hint="eastAsia"/>
          <w:noProof/>
          <w:sz w:val="24"/>
          <w:szCs w:val="24"/>
          <w:vertAlign w:val="superscript"/>
        </w:rPr>
        <w:t>]</w:t>
      </w:r>
      <w:r w:rsidR="001E701C" w:rsidRPr="0009538B">
        <w:rPr>
          <w:rFonts w:hint="eastAsia"/>
          <w:noProof/>
          <w:sz w:val="24"/>
          <w:szCs w:val="24"/>
        </w:rPr>
        <w:t>。通过适当分</w:t>
      </w:r>
      <w:r>
        <w:rPr>
          <w:rFonts w:hint="eastAsia"/>
          <w:noProof/>
          <w:sz w:val="24"/>
          <w:szCs w:val="24"/>
        </w:rPr>
        <w:t>配输入和输出波导的位置，可通过控制输出波导的宽度来控制分光比，</w:t>
      </w:r>
      <w:r w:rsidR="001E701C" w:rsidRPr="0009538B">
        <w:rPr>
          <w:rFonts w:hint="eastAsia"/>
          <w:noProof/>
          <w:sz w:val="24"/>
          <w:szCs w:val="24"/>
        </w:rPr>
        <w:t>在不改变任何其他设计参数的情况下，通过调节输入波导的宽度可消除反射率。为了获得输入和输出波导宽度的</w:t>
      </w:r>
      <w:r w:rsidR="00203C85">
        <w:rPr>
          <w:noProof/>
          <w:sz w:val="24"/>
          <w:szCs w:val="24"/>
        </w:rPr>
        <w:t>最优</w:t>
      </w:r>
      <w:r w:rsidR="001E701C" w:rsidRPr="0009538B">
        <w:rPr>
          <w:rFonts w:hint="eastAsia"/>
          <w:noProof/>
          <w:sz w:val="24"/>
          <w:szCs w:val="24"/>
        </w:rPr>
        <w:t>参数，</w:t>
      </w:r>
      <w:r w:rsidR="00B57C7D">
        <w:rPr>
          <w:rFonts w:hint="eastAsia"/>
          <w:noProof/>
          <w:sz w:val="24"/>
          <w:szCs w:val="24"/>
        </w:rPr>
        <w:t>该工作</w:t>
      </w:r>
      <w:r w:rsidR="001E701C" w:rsidRPr="0009538B">
        <w:rPr>
          <w:rFonts w:hint="eastAsia"/>
          <w:noProof/>
          <w:sz w:val="24"/>
          <w:szCs w:val="24"/>
        </w:rPr>
        <w:t>使用基于传输线模型的等效电路建立了分光比和反射率的解析表达式。</w:t>
      </w:r>
      <w:r w:rsidR="001E701C" w:rsidRPr="002C0A59">
        <w:rPr>
          <w:rFonts w:hint="eastAsia"/>
          <w:noProof/>
          <w:sz w:val="24"/>
          <w:szCs w:val="24"/>
        </w:rPr>
        <w:t>所提出的基于</w:t>
      </w:r>
      <w:r w:rsidR="001E701C" w:rsidRPr="002C0A59">
        <w:rPr>
          <w:noProof/>
          <w:sz w:val="24"/>
          <w:szCs w:val="24"/>
        </w:rPr>
        <w:t>MIM</w:t>
      </w:r>
      <w:r w:rsidR="001E701C" w:rsidRPr="002C0A59">
        <w:rPr>
          <w:rFonts w:hint="eastAsia"/>
          <w:noProof/>
          <w:sz w:val="24"/>
          <w:szCs w:val="24"/>
        </w:rPr>
        <w:t>波导的</w:t>
      </w:r>
      <w:r w:rsidR="00735464">
        <w:rPr>
          <w:rFonts w:hint="eastAsia"/>
          <w:noProof/>
          <w:sz w:val="24"/>
          <w:szCs w:val="24"/>
        </w:rPr>
        <w:t>P</w:t>
      </w:r>
      <w:r>
        <w:rPr>
          <w:rFonts w:hint="eastAsia"/>
          <w:noProof/>
          <w:sz w:val="24"/>
          <w:szCs w:val="24"/>
        </w:rPr>
        <w:t>P</w:t>
      </w:r>
      <w:r>
        <w:rPr>
          <w:noProof/>
          <w:sz w:val="24"/>
          <w:szCs w:val="24"/>
        </w:rPr>
        <w:t>S</w:t>
      </w:r>
      <w:r w:rsidR="001E701C" w:rsidRPr="002C0A59">
        <w:rPr>
          <w:rFonts w:hint="eastAsia"/>
          <w:noProof/>
          <w:sz w:val="24"/>
          <w:szCs w:val="24"/>
        </w:rPr>
        <w:t>结构如图</w:t>
      </w:r>
      <w:r w:rsidR="00097F77">
        <w:rPr>
          <w:noProof/>
          <w:sz w:val="24"/>
          <w:szCs w:val="24"/>
        </w:rPr>
        <w:t>1-</w:t>
      </w:r>
      <w:r w:rsidR="00416D3F">
        <w:rPr>
          <w:noProof/>
          <w:sz w:val="24"/>
          <w:szCs w:val="24"/>
        </w:rPr>
        <w:t>9</w:t>
      </w:r>
      <w:r w:rsidR="001E701C" w:rsidRPr="002C0A59">
        <w:rPr>
          <w:rFonts w:hint="eastAsia"/>
          <w:noProof/>
          <w:sz w:val="24"/>
          <w:szCs w:val="24"/>
        </w:rPr>
        <w:t>所示。在该结构中，输入端口</w:t>
      </w:r>
      <w:r w:rsidR="001E701C" w:rsidRPr="002C0A59">
        <w:rPr>
          <w:noProof/>
          <w:sz w:val="24"/>
          <w:szCs w:val="24"/>
        </w:rPr>
        <w:t>0</w:t>
      </w:r>
      <w:r w:rsidR="001E701C" w:rsidRPr="002C0A59">
        <w:rPr>
          <w:rFonts w:hint="eastAsia"/>
          <w:noProof/>
          <w:sz w:val="24"/>
          <w:szCs w:val="24"/>
        </w:rPr>
        <w:t>和输出端口</w:t>
      </w:r>
      <w:r>
        <w:rPr>
          <w:rFonts w:hint="eastAsia"/>
          <w:noProof/>
          <w:sz w:val="24"/>
          <w:szCs w:val="24"/>
        </w:rPr>
        <w:t>1</w:t>
      </w:r>
      <w:r>
        <w:rPr>
          <w:rFonts w:hint="eastAsia"/>
          <w:noProof/>
          <w:sz w:val="24"/>
          <w:szCs w:val="24"/>
        </w:rPr>
        <w:t>、</w:t>
      </w:r>
      <w:r>
        <w:rPr>
          <w:rFonts w:hint="eastAsia"/>
          <w:noProof/>
          <w:sz w:val="24"/>
          <w:szCs w:val="24"/>
        </w:rPr>
        <w:t>2</w:t>
      </w:r>
      <w:r>
        <w:rPr>
          <w:rFonts w:hint="eastAsia"/>
          <w:noProof/>
          <w:sz w:val="24"/>
          <w:szCs w:val="24"/>
        </w:rPr>
        <w:t>直接连接到矩形环形谐振器。</w:t>
      </w:r>
    </w:p>
    <w:p w14:paraId="5CCBA756" w14:textId="77777777" w:rsidR="001E701C" w:rsidRDefault="001E701C" w:rsidP="001E701C">
      <w:pPr>
        <w:jc w:val="center"/>
        <w:rPr>
          <w:noProof/>
          <w:sz w:val="24"/>
          <w:szCs w:val="24"/>
        </w:rPr>
      </w:pPr>
      <w:r>
        <w:rPr>
          <w:rFonts w:hint="eastAsia"/>
          <w:noProof/>
          <w:sz w:val="24"/>
          <w:szCs w:val="24"/>
        </w:rPr>
        <w:drawing>
          <wp:inline distT="0" distB="0" distL="0" distR="0" wp14:anchorId="62368DD4" wp14:editId="161C1A85">
            <wp:extent cx="2698750" cy="1887762"/>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3_看图王.web.jpg"/>
                    <pic:cNvPicPr/>
                  </pic:nvPicPr>
                  <pic:blipFill>
                    <a:blip r:embed="rId58">
                      <a:extLst>
                        <a:ext uri="{28A0092B-C50C-407E-A947-70E740481C1C}">
                          <a14:useLocalDpi xmlns:a14="http://schemas.microsoft.com/office/drawing/2010/main" val="0"/>
                        </a:ext>
                      </a:extLst>
                    </a:blip>
                    <a:stretch>
                      <a:fillRect/>
                    </a:stretch>
                  </pic:blipFill>
                  <pic:spPr>
                    <a:xfrm>
                      <a:off x="0" y="0"/>
                      <a:ext cx="2713067" cy="1897777"/>
                    </a:xfrm>
                    <a:prstGeom prst="rect">
                      <a:avLst/>
                    </a:prstGeom>
                  </pic:spPr>
                </pic:pic>
              </a:graphicData>
            </a:graphic>
          </wp:inline>
        </w:drawing>
      </w:r>
    </w:p>
    <w:p w14:paraId="0BDF84A2" w14:textId="13540A10" w:rsidR="001E701C" w:rsidRPr="0009538B" w:rsidRDefault="001E701C" w:rsidP="001E701C">
      <w:pPr>
        <w:jc w:val="center"/>
        <w:rPr>
          <w:noProof/>
          <w:sz w:val="24"/>
          <w:szCs w:val="24"/>
        </w:rPr>
      </w:pPr>
      <w:r w:rsidRPr="009A3CDA">
        <w:rPr>
          <w:rFonts w:eastAsia="楷体" w:hint="eastAsia"/>
          <w:noProof/>
          <w:szCs w:val="24"/>
        </w:rPr>
        <w:t>图</w:t>
      </w:r>
      <w:r w:rsidR="00097F77">
        <w:rPr>
          <w:rFonts w:eastAsia="楷体"/>
          <w:noProof/>
          <w:szCs w:val="24"/>
        </w:rPr>
        <w:t>1-</w:t>
      </w:r>
      <w:r w:rsidR="00416D3F">
        <w:rPr>
          <w:rFonts w:eastAsia="楷体"/>
          <w:noProof/>
          <w:szCs w:val="24"/>
        </w:rPr>
        <w:t>9</w:t>
      </w:r>
      <w:r w:rsidR="00E760FC">
        <w:rPr>
          <w:rFonts w:eastAsia="楷体"/>
          <w:noProof/>
          <w:szCs w:val="24"/>
        </w:rPr>
        <w:t xml:space="preserve"> </w:t>
      </w:r>
      <w:r w:rsidRPr="009A3CDA">
        <w:rPr>
          <w:rFonts w:eastAsia="楷体"/>
          <w:noProof/>
          <w:szCs w:val="24"/>
        </w:rPr>
        <w:t>MIM</w:t>
      </w:r>
      <w:r w:rsidRPr="009A3CDA">
        <w:rPr>
          <w:rFonts w:eastAsia="楷体" w:hint="eastAsia"/>
          <w:noProof/>
          <w:szCs w:val="24"/>
        </w:rPr>
        <w:t>波导的</w:t>
      </w:r>
      <w:r w:rsidRPr="009A3CDA">
        <w:rPr>
          <w:rFonts w:eastAsia="楷体"/>
          <w:noProof/>
          <w:szCs w:val="24"/>
        </w:rPr>
        <w:t>功率分束器结构图</w:t>
      </w:r>
      <w:r w:rsidRPr="009A3CDA">
        <w:rPr>
          <w:rFonts w:eastAsia="楷体" w:hint="eastAsia"/>
          <w:noProof/>
          <w:szCs w:val="24"/>
          <w:vertAlign w:val="superscript"/>
        </w:rPr>
        <w:t>[</w:t>
      </w:r>
      <w:r w:rsidRPr="009A3CDA">
        <w:rPr>
          <w:rFonts w:eastAsia="楷体"/>
          <w:noProof/>
          <w:szCs w:val="24"/>
          <w:vertAlign w:val="superscript"/>
        </w:rPr>
        <w:t>7</w:t>
      </w:r>
      <w:r>
        <w:rPr>
          <w:rFonts w:eastAsia="楷体"/>
          <w:noProof/>
          <w:szCs w:val="24"/>
          <w:vertAlign w:val="superscript"/>
        </w:rPr>
        <w:t>1</w:t>
      </w:r>
      <w:r w:rsidRPr="009A3CDA">
        <w:rPr>
          <w:rFonts w:eastAsia="楷体" w:hint="eastAsia"/>
          <w:noProof/>
          <w:szCs w:val="24"/>
          <w:vertAlign w:val="superscript"/>
        </w:rPr>
        <w:t>]</w:t>
      </w:r>
    </w:p>
    <w:p w14:paraId="579A27D5" w14:textId="354BCF89" w:rsidR="009741C0" w:rsidRDefault="001E701C" w:rsidP="00292AC0">
      <w:pPr>
        <w:spacing w:line="400" w:lineRule="exact"/>
        <w:ind w:firstLineChars="200" w:firstLine="480"/>
        <w:rPr>
          <w:noProof/>
          <w:sz w:val="24"/>
          <w:szCs w:val="24"/>
        </w:rPr>
      </w:pPr>
      <w:r w:rsidRPr="00AD33D6">
        <w:rPr>
          <w:rFonts w:hint="eastAsia"/>
          <w:noProof/>
          <w:sz w:val="24"/>
          <w:szCs w:val="24"/>
        </w:rPr>
        <w:t>然而，上述的研究中，</w:t>
      </w:r>
      <w:r w:rsidR="008813EB" w:rsidRPr="00AD33D6">
        <w:rPr>
          <w:rFonts w:hint="eastAsia"/>
          <w:noProof/>
          <w:sz w:val="24"/>
          <w:szCs w:val="24"/>
        </w:rPr>
        <w:t>所设计的</w:t>
      </w:r>
      <w:r w:rsidR="00735464">
        <w:rPr>
          <w:rFonts w:hint="eastAsia"/>
          <w:noProof/>
          <w:sz w:val="24"/>
          <w:szCs w:val="24"/>
        </w:rPr>
        <w:t>P</w:t>
      </w:r>
      <w:r w:rsidR="008813EB" w:rsidRPr="00AD33D6">
        <w:rPr>
          <w:noProof/>
          <w:sz w:val="24"/>
          <w:szCs w:val="24"/>
        </w:rPr>
        <w:t>PS</w:t>
      </w:r>
      <w:r w:rsidRPr="00AD33D6">
        <w:rPr>
          <w:rFonts w:hint="eastAsia"/>
          <w:noProof/>
          <w:sz w:val="24"/>
          <w:szCs w:val="24"/>
        </w:rPr>
        <w:t>只能够实现将光</w:t>
      </w:r>
      <w:r w:rsidR="008813EB" w:rsidRPr="00AD33D6">
        <w:rPr>
          <w:rFonts w:hint="eastAsia"/>
          <w:noProof/>
          <w:sz w:val="24"/>
          <w:szCs w:val="24"/>
        </w:rPr>
        <w:t>功率</w:t>
      </w:r>
      <w:r w:rsidRPr="00AD33D6">
        <w:rPr>
          <w:rFonts w:hint="eastAsia"/>
          <w:noProof/>
          <w:sz w:val="24"/>
          <w:szCs w:val="24"/>
        </w:rPr>
        <w:t>分束这一种功能，并不能</w:t>
      </w:r>
      <w:r w:rsidR="00962C98" w:rsidRPr="00AD33D6">
        <w:rPr>
          <w:rFonts w:hint="eastAsia"/>
          <w:noProof/>
          <w:sz w:val="24"/>
          <w:szCs w:val="24"/>
        </w:rPr>
        <w:t>同时实现光模式转换功能</w:t>
      </w:r>
      <w:r w:rsidRPr="00AD33D6">
        <w:rPr>
          <w:rFonts w:hint="eastAsia"/>
          <w:noProof/>
          <w:sz w:val="24"/>
          <w:szCs w:val="24"/>
        </w:rPr>
        <w:t>。</w:t>
      </w:r>
      <w:r w:rsidR="009741C0" w:rsidRPr="00AD33D6">
        <w:rPr>
          <w:rFonts w:hint="eastAsia"/>
          <w:noProof/>
          <w:sz w:val="24"/>
          <w:szCs w:val="24"/>
        </w:rPr>
        <w:t>因此，有必要提出一种</w:t>
      </w:r>
      <w:r w:rsidR="00F3308F">
        <w:rPr>
          <w:noProof/>
          <w:sz w:val="24"/>
          <w:szCs w:val="24"/>
        </w:rPr>
        <w:t>新颖</w:t>
      </w:r>
      <w:r w:rsidR="009741C0" w:rsidRPr="00AD33D6">
        <w:rPr>
          <w:rFonts w:hint="eastAsia"/>
          <w:noProof/>
          <w:sz w:val="24"/>
          <w:szCs w:val="24"/>
        </w:rPr>
        <w:t>的</w:t>
      </w:r>
      <w:r w:rsidR="00F3308F">
        <w:rPr>
          <w:rFonts w:hint="eastAsia"/>
          <w:noProof/>
          <w:sz w:val="24"/>
          <w:szCs w:val="24"/>
        </w:rPr>
        <w:t>结构</w:t>
      </w:r>
      <w:r w:rsidR="009741C0" w:rsidRPr="00AD33D6">
        <w:rPr>
          <w:rFonts w:hint="eastAsia"/>
          <w:noProof/>
          <w:sz w:val="24"/>
          <w:szCs w:val="24"/>
        </w:rPr>
        <w:t>，</w:t>
      </w:r>
      <w:r w:rsidR="00F3308F">
        <w:rPr>
          <w:rFonts w:hint="eastAsia"/>
          <w:noProof/>
          <w:sz w:val="24"/>
          <w:szCs w:val="24"/>
        </w:rPr>
        <w:t>可以同时有效地实现光的模式转换及功率分束功能，</w:t>
      </w:r>
      <w:r w:rsidR="00F3308F">
        <w:rPr>
          <w:noProof/>
          <w:sz w:val="24"/>
          <w:szCs w:val="24"/>
        </w:rPr>
        <w:t>并同时具有较强的</w:t>
      </w:r>
      <w:r w:rsidR="009741C0" w:rsidRPr="00AD33D6">
        <w:rPr>
          <w:rFonts w:hint="eastAsia"/>
          <w:noProof/>
          <w:sz w:val="24"/>
          <w:szCs w:val="24"/>
        </w:rPr>
        <w:t>灵活</w:t>
      </w:r>
      <w:r w:rsidR="00F3308F">
        <w:rPr>
          <w:noProof/>
          <w:sz w:val="24"/>
          <w:szCs w:val="24"/>
        </w:rPr>
        <w:t>性及较高的</w:t>
      </w:r>
      <w:r w:rsidR="009741C0" w:rsidRPr="00AD33D6">
        <w:rPr>
          <w:rFonts w:hint="eastAsia"/>
          <w:noProof/>
          <w:sz w:val="24"/>
          <w:szCs w:val="24"/>
        </w:rPr>
        <w:t>性能。</w:t>
      </w:r>
    </w:p>
    <w:p w14:paraId="21F766A0" w14:textId="7E7A7B88" w:rsidR="008E662D" w:rsidRPr="00FF4445" w:rsidRDefault="00727C7E" w:rsidP="00FF4445">
      <w:pPr>
        <w:pStyle w:val="2"/>
        <w:spacing w:after="312"/>
      </w:pPr>
      <w:bookmarkStart w:id="55" w:name="_Toc38644591"/>
      <w:r>
        <w:rPr>
          <w:rFonts w:hint="eastAsia"/>
        </w:rPr>
        <w:t>1.3</w:t>
      </w:r>
      <w:r>
        <w:rPr>
          <w:rFonts w:hint="eastAsia"/>
        </w:rPr>
        <w:t>基于反向</w:t>
      </w:r>
      <w:r>
        <w:t>设计方法</w:t>
      </w:r>
      <w:proofErr w:type="gramStart"/>
      <w:r>
        <w:t>的</w:t>
      </w:r>
      <w:r>
        <w:rPr>
          <w:rFonts w:hint="eastAsia"/>
        </w:rPr>
        <w:t>硅光器件</w:t>
      </w:r>
      <w:proofErr w:type="gramEnd"/>
      <w:r>
        <w:t>研究</w:t>
      </w:r>
      <w:r w:rsidR="00D22B88">
        <w:rPr>
          <w:rFonts w:hint="eastAsia"/>
        </w:rPr>
        <w:t>现状</w:t>
      </w:r>
      <w:bookmarkEnd w:id="55"/>
    </w:p>
    <w:p w14:paraId="480AE0BB" w14:textId="153D893F" w:rsidR="00FF4445" w:rsidRDefault="00A327F6" w:rsidP="00125B7C">
      <w:pPr>
        <w:spacing w:line="400" w:lineRule="exact"/>
        <w:ind w:firstLine="480"/>
        <w:rPr>
          <w:noProof/>
          <w:sz w:val="24"/>
          <w:szCs w:val="24"/>
        </w:rPr>
      </w:pPr>
      <w:r>
        <w:rPr>
          <w:rFonts w:hint="eastAsia"/>
          <w:noProof/>
          <w:sz w:val="24"/>
          <w:szCs w:val="24"/>
        </w:rPr>
        <w:t>在人工智能大潮</w:t>
      </w:r>
      <w:r w:rsidR="000D571E">
        <w:rPr>
          <w:rFonts w:hint="eastAsia"/>
          <w:noProof/>
          <w:sz w:val="24"/>
          <w:szCs w:val="24"/>
        </w:rPr>
        <w:t>下</w:t>
      </w:r>
      <w:r>
        <w:rPr>
          <w:rFonts w:hint="eastAsia"/>
          <w:noProof/>
          <w:sz w:val="24"/>
          <w:szCs w:val="24"/>
        </w:rPr>
        <w:t>，</w:t>
      </w:r>
      <w:r w:rsidR="0007146C" w:rsidRPr="0007146C">
        <w:rPr>
          <w:rFonts w:hint="eastAsia"/>
          <w:noProof/>
          <w:sz w:val="24"/>
          <w:szCs w:val="24"/>
        </w:rPr>
        <w:t>由斯坦福大学</w:t>
      </w:r>
      <w:r w:rsidR="0007146C" w:rsidRPr="003309E4">
        <w:rPr>
          <w:rFonts w:hint="eastAsia"/>
          <w:noProof/>
          <w:sz w:val="24"/>
          <w:szCs w:val="24"/>
          <w:vertAlign w:val="superscript"/>
        </w:rPr>
        <w:t>[</w:t>
      </w:r>
      <w:r w:rsidR="003309E4" w:rsidRPr="003309E4">
        <w:rPr>
          <w:noProof/>
          <w:sz w:val="24"/>
          <w:szCs w:val="24"/>
          <w:vertAlign w:val="superscript"/>
        </w:rPr>
        <w:t>3</w:t>
      </w:r>
      <w:r w:rsidR="00FE558A">
        <w:rPr>
          <w:noProof/>
          <w:sz w:val="24"/>
          <w:szCs w:val="24"/>
          <w:vertAlign w:val="superscript"/>
        </w:rPr>
        <w:t>8</w:t>
      </w:r>
      <w:r w:rsidR="003309E4" w:rsidRPr="003309E4">
        <w:rPr>
          <w:rFonts w:hint="eastAsia"/>
          <w:noProof/>
          <w:sz w:val="24"/>
          <w:szCs w:val="24"/>
          <w:vertAlign w:val="superscript"/>
        </w:rPr>
        <w:t>,</w:t>
      </w:r>
      <w:r w:rsidR="00FE558A">
        <w:rPr>
          <w:noProof/>
          <w:sz w:val="24"/>
          <w:szCs w:val="24"/>
          <w:vertAlign w:val="superscript"/>
        </w:rPr>
        <w:t>39</w:t>
      </w:r>
      <w:r w:rsidR="0007146C" w:rsidRPr="003309E4">
        <w:rPr>
          <w:rFonts w:hint="eastAsia"/>
          <w:noProof/>
          <w:sz w:val="24"/>
          <w:szCs w:val="24"/>
          <w:vertAlign w:val="superscript"/>
        </w:rPr>
        <w:t>]</w:t>
      </w:r>
      <w:r w:rsidR="0007146C" w:rsidRPr="0007146C">
        <w:rPr>
          <w:rFonts w:hint="eastAsia"/>
          <w:noProof/>
          <w:sz w:val="24"/>
          <w:szCs w:val="24"/>
        </w:rPr>
        <w:t>和犹他大学</w:t>
      </w:r>
      <w:r w:rsidR="0007146C" w:rsidRPr="003309E4">
        <w:rPr>
          <w:rFonts w:hint="eastAsia"/>
          <w:noProof/>
          <w:sz w:val="24"/>
          <w:szCs w:val="24"/>
          <w:vertAlign w:val="superscript"/>
        </w:rPr>
        <w:t>[</w:t>
      </w:r>
      <w:r w:rsidR="003309E4" w:rsidRPr="003309E4">
        <w:rPr>
          <w:noProof/>
          <w:sz w:val="24"/>
          <w:szCs w:val="24"/>
          <w:vertAlign w:val="superscript"/>
        </w:rPr>
        <w:t>4</w:t>
      </w:r>
      <w:r w:rsidR="00FE558A">
        <w:rPr>
          <w:noProof/>
          <w:sz w:val="24"/>
          <w:szCs w:val="24"/>
          <w:vertAlign w:val="superscript"/>
        </w:rPr>
        <w:t>0</w:t>
      </w:r>
      <w:r w:rsidR="0007146C" w:rsidRPr="003309E4">
        <w:rPr>
          <w:rFonts w:hint="eastAsia"/>
          <w:noProof/>
          <w:sz w:val="24"/>
          <w:szCs w:val="24"/>
          <w:vertAlign w:val="superscript"/>
        </w:rPr>
        <w:t>]</w:t>
      </w:r>
      <w:r w:rsidR="0007146C" w:rsidRPr="0007146C">
        <w:rPr>
          <w:rFonts w:hint="eastAsia"/>
          <w:noProof/>
          <w:sz w:val="24"/>
          <w:szCs w:val="24"/>
        </w:rPr>
        <w:t>提</w:t>
      </w:r>
      <w:r w:rsidR="0007146C">
        <w:rPr>
          <w:rFonts w:hint="eastAsia"/>
          <w:noProof/>
          <w:sz w:val="24"/>
          <w:szCs w:val="24"/>
        </w:rPr>
        <w:t>出</w:t>
      </w:r>
      <w:r w:rsidRPr="0007146C">
        <w:rPr>
          <w:rFonts w:hint="eastAsia"/>
          <w:noProof/>
          <w:sz w:val="24"/>
          <w:szCs w:val="24"/>
        </w:rPr>
        <w:t>了</w:t>
      </w:r>
      <w:r w:rsidR="00125B7C" w:rsidRPr="0007146C">
        <w:rPr>
          <w:rFonts w:hint="eastAsia"/>
          <w:noProof/>
          <w:sz w:val="24"/>
          <w:szCs w:val="24"/>
        </w:rPr>
        <w:t>一种设计器件结构的新型算法，即反向设计方法</w:t>
      </w:r>
      <w:r w:rsidR="00B57C7D">
        <w:rPr>
          <w:rFonts w:hint="eastAsia"/>
          <w:noProof/>
          <w:sz w:val="24"/>
          <w:szCs w:val="24"/>
        </w:rPr>
        <w:t>。</w:t>
      </w:r>
      <w:r w:rsidR="00125B7C" w:rsidRPr="00125B7C">
        <w:rPr>
          <w:rFonts w:hint="eastAsia"/>
          <w:noProof/>
          <w:sz w:val="24"/>
          <w:szCs w:val="24"/>
        </w:rPr>
        <w:t>从此，其他的高等院校和研究所也纷纷利用这种方法对硅基光子集成器件进行设计，</w:t>
      </w:r>
      <w:r w:rsidR="00FD4E83" w:rsidRPr="0007146C">
        <w:rPr>
          <w:rFonts w:hint="eastAsia"/>
          <w:noProof/>
          <w:sz w:val="24"/>
          <w:szCs w:val="24"/>
        </w:rPr>
        <w:t>反向设计方法</w:t>
      </w:r>
      <w:r w:rsidR="00125B7C" w:rsidRPr="00125B7C">
        <w:rPr>
          <w:rFonts w:hint="eastAsia"/>
          <w:noProof/>
          <w:sz w:val="24"/>
          <w:szCs w:val="24"/>
        </w:rPr>
        <w:t>开始作为一种</w:t>
      </w:r>
      <w:r w:rsidR="00FD4E83">
        <w:rPr>
          <w:rFonts w:hint="eastAsia"/>
          <w:noProof/>
          <w:sz w:val="24"/>
          <w:szCs w:val="24"/>
        </w:rPr>
        <w:t>新</w:t>
      </w:r>
      <w:r w:rsidR="00FD4E83">
        <w:rPr>
          <w:noProof/>
          <w:sz w:val="24"/>
          <w:szCs w:val="24"/>
        </w:rPr>
        <w:t>的</w:t>
      </w:r>
      <w:r w:rsidR="00FD4E83">
        <w:rPr>
          <w:rFonts w:hint="eastAsia"/>
          <w:noProof/>
          <w:sz w:val="24"/>
          <w:szCs w:val="24"/>
        </w:rPr>
        <w:t>重要</w:t>
      </w:r>
      <w:r w:rsidR="00125B7C" w:rsidRPr="00125B7C">
        <w:rPr>
          <w:rFonts w:hint="eastAsia"/>
          <w:noProof/>
          <w:sz w:val="24"/>
          <w:szCs w:val="24"/>
        </w:rPr>
        <w:t>设计</w:t>
      </w:r>
      <w:r w:rsidR="00125B7C" w:rsidRPr="00125B7C">
        <w:rPr>
          <w:rFonts w:hint="eastAsia"/>
          <w:noProof/>
          <w:sz w:val="24"/>
          <w:szCs w:val="24"/>
        </w:rPr>
        <w:lastRenderedPageBreak/>
        <w:t>方式在器件设计中崭露头角。</w:t>
      </w:r>
    </w:p>
    <w:p w14:paraId="44FDFA08" w14:textId="7FE5FF58" w:rsidR="00125B7C" w:rsidRDefault="00FF4445" w:rsidP="00FF4445">
      <w:pPr>
        <w:spacing w:line="400" w:lineRule="exact"/>
        <w:ind w:firstLineChars="200" w:firstLine="480"/>
        <w:rPr>
          <w:noProof/>
          <w:sz w:val="24"/>
          <w:szCs w:val="24"/>
        </w:rPr>
      </w:pPr>
      <w:r w:rsidRPr="00FF4445">
        <w:rPr>
          <w:rFonts w:hint="eastAsia"/>
          <w:noProof/>
          <w:sz w:val="24"/>
          <w:szCs w:val="24"/>
        </w:rPr>
        <w:t>一般来说，光子学器件的逆设计和性能优化可以通过三种方法来解决：基于梯度的方法、无梯度的方法和基于模型的方法</w:t>
      </w:r>
      <w:r w:rsidR="00CA3058" w:rsidRPr="00CA3058">
        <w:rPr>
          <w:rFonts w:hint="eastAsia"/>
          <w:noProof/>
          <w:sz w:val="24"/>
          <w:szCs w:val="24"/>
          <w:vertAlign w:val="superscript"/>
        </w:rPr>
        <w:t>[4</w:t>
      </w:r>
      <w:r w:rsidR="00FE558A">
        <w:rPr>
          <w:noProof/>
          <w:sz w:val="24"/>
          <w:szCs w:val="24"/>
          <w:vertAlign w:val="superscript"/>
        </w:rPr>
        <w:t>1</w:t>
      </w:r>
      <w:r w:rsidR="009C4A4A">
        <w:rPr>
          <w:rFonts w:hint="eastAsia"/>
          <w:noProof/>
          <w:sz w:val="24"/>
          <w:szCs w:val="24"/>
          <w:vertAlign w:val="superscript"/>
        </w:rPr>
        <w:t>,</w:t>
      </w:r>
      <w:r w:rsidR="00CA3058" w:rsidRPr="00CA3058">
        <w:rPr>
          <w:rFonts w:hint="eastAsia"/>
          <w:noProof/>
          <w:sz w:val="24"/>
          <w:szCs w:val="24"/>
          <w:vertAlign w:val="superscript"/>
        </w:rPr>
        <w:t>4</w:t>
      </w:r>
      <w:r w:rsidR="00FE558A">
        <w:rPr>
          <w:noProof/>
          <w:sz w:val="24"/>
          <w:szCs w:val="24"/>
          <w:vertAlign w:val="superscript"/>
        </w:rPr>
        <w:t>2</w:t>
      </w:r>
      <w:r w:rsidRPr="00CA3058">
        <w:rPr>
          <w:rFonts w:hint="eastAsia"/>
          <w:noProof/>
          <w:sz w:val="24"/>
          <w:szCs w:val="24"/>
          <w:vertAlign w:val="superscript"/>
        </w:rPr>
        <w:t>]</w:t>
      </w:r>
      <w:r w:rsidRPr="00FF4445">
        <w:rPr>
          <w:rFonts w:hint="eastAsia"/>
          <w:noProof/>
          <w:sz w:val="24"/>
          <w:szCs w:val="24"/>
        </w:rPr>
        <w:t>。</w:t>
      </w:r>
      <w:r w:rsidR="002E5DBD" w:rsidRPr="009F0C4E">
        <w:rPr>
          <w:rFonts w:hint="eastAsia"/>
          <w:noProof/>
          <w:sz w:val="24"/>
          <w:szCs w:val="24"/>
        </w:rPr>
        <w:t>伴随变量法（</w:t>
      </w:r>
      <w:r w:rsidR="000F4B6A">
        <w:rPr>
          <w:noProof/>
          <w:sz w:val="24"/>
          <w:szCs w:val="24"/>
        </w:rPr>
        <w:t>Adjoint Variable M</w:t>
      </w:r>
      <w:r w:rsidR="002E5DBD" w:rsidRPr="00367FC6">
        <w:rPr>
          <w:noProof/>
          <w:sz w:val="24"/>
          <w:szCs w:val="24"/>
        </w:rPr>
        <w:t>ethod</w:t>
      </w:r>
      <w:r w:rsidR="002E5DBD" w:rsidRPr="00367FC6">
        <w:rPr>
          <w:rFonts w:hint="eastAsia"/>
          <w:noProof/>
          <w:sz w:val="24"/>
          <w:szCs w:val="24"/>
        </w:rPr>
        <w:t>，</w:t>
      </w:r>
      <w:r w:rsidR="002E5DBD" w:rsidRPr="009F0C4E">
        <w:rPr>
          <w:rFonts w:hint="eastAsia"/>
          <w:noProof/>
          <w:sz w:val="24"/>
          <w:szCs w:val="24"/>
        </w:rPr>
        <w:t>AVM</w:t>
      </w:r>
      <w:r w:rsidR="002E5DBD" w:rsidRPr="009F0C4E">
        <w:rPr>
          <w:rFonts w:hint="eastAsia"/>
          <w:noProof/>
          <w:sz w:val="24"/>
          <w:szCs w:val="24"/>
        </w:rPr>
        <w:t>）</w:t>
      </w:r>
      <w:r w:rsidR="00FD4E83">
        <w:rPr>
          <w:rFonts w:hint="eastAsia"/>
          <w:noProof/>
          <w:sz w:val="24"/>
          <w:szCs w:val="24"/>
        </w:rPr>
        <w:t>是基于</w:t>
      </w:r>
      <w:r w:rsidRPr="00FF4445">
        <w:rPr>
          <w:rFonts w:hint="eastAsia"/>
          <w:noProof/>
          <w:sz w:val="24"/>
          <w:szCs w:val="24"/>
        </w:rPr>
        <w:t>梯度法的代表方法，对线性和非线性光学器件进行了优化，但需要物理背景来推导目标函数的梯度</w:t>
      </w:r>
      <w:r w:rsidR="00CA3058" w:rsidRPr="00CA3058">
        <w:rPr>
          <w:rFonts w:hint="eastAsia"/>
          <w:noProof/>
          <w:sz w:val="24"/>
          <w:szCs w:val="24"/>
          <w:vertAlign w:val="superscript"/>
        </w:rPr>
        <w:t>[4</w:t>
      </w:r>
      <w:r w:rsidR="00FE558A">
        <w:rPr>
          <w:noProof/>
          <w:sz w:val="24"/>
          <w:szCs w:val="24"/>
          <w:vertAlign w:val="superscript"/>
        </w:rPr>
        <w:t>3</w:t>
      </w:r>
      <w:r w:rsidRPr="00CA3058">
        <w:rPr>
          <w:rFonts w:hint="eastAsia"/>
          <w:noProof/>
          <w:sz w:val="24"/>
          <w:szCs w:val="24"/>
          <w:vertAlign w:val="superscript"/>
        </w:rPr>
        <w:t>]</w:t>
      </w:r>
      <w:r w:rsidRPr="00FF4445">
        <w:rPr>
          <w:rFonts w:hint="eastAsia"/>
          <w:noProof/>
          <w:sz w:val="24"/>
          <w:szCs w:val="24"/>
        </w:rPr>
        <w:t>。显然，这增加了梯度法应用的难度。除了基于梯度的方法外，还有基于模型的方法，如人工神经网络和随机森林，也被用来反向设计光子学器件</w:t>
      </w:r>
      <w:r w:rsidRPr="00CA3058">
        <w:rPr>
          <w:rFonts w:hint="eastAsia"/>
          <w:noProof/>
          <w:sz w:val="24"/>
          <w:szCs w:val="24"/>
          <w:vertAlign w:val="superscript"/>
        </w:rPr>
        <w:t>[</w:t>
      </w:r>
      <w:r w:rsidR="00CA3058" w:rsidRPr="00CA3058">
        <w:rPr>
          <w:noProof/>
          <w:sz w:val="24"/>
          <w:szCs w:val="24"/>
          <w:vertAlign w:val="superscript"/>
        </w:rPr>
        <w:t>4</w:t>
      </w:r>
      <w:r w:rsidR="00FE558A">
        <w:rPr>
          <w:noProof/>
          <w:sz w:val="24"/>
          <w:szCs w:val="24"/>
          <w:vertAlign w:val="superscript"/>
        </w:rPr>
        <w:t>4</w:t>
      </w:r>
      <w:r w:rsidR="00CA3058" w:rsidRPr="00CA3058">
        <w:rPr>
          <w:noProof/>
          <w:sz w:val="24"/>
          <w:szCs w:val="24"/>
          <w:vertAlign w:val="superscript"/>
        </w:rPr>
        <w:t>-4</w:t>
      </w:r>
      <w:r w:rsidR="00FE558A">
        <w:rPr>
          <w:noProof/>
          <w:sz w:val="24"/>
          <w:szCs w:val="24"/>
          <w:vertAlign w:val="superscript"/>
        </w:rPr>
        <w:t>7</w:t>
      </w:r>
      <w:r w:rsidRPr="00CA3058">
        <w:rPr>
          <w:rFonts w:hint="eastAsia"/>
          <w:noProof/>
          <w:sz w:val="24"/>
          <w:szCs w:val="24"/>
          <w:vertAlign w:val="superscript"/>
        </w:rPr>
        <w:t>]</w:t>
      </w:r>
      <w:r w:rsidRPr="00FF4445">
        <w:rPr>
          <w:rFonts w:hint="eastAsia"/>
          <w:noProof/>
          <w:sz w:val="24"/>
          <w:szCs w:val="24"/>
        </w:rPr>
        <w:t>。然而，为了训练输入为物理参数、输出为电磁响应的模型，需要大量的时间来生成训练实例和测试实例</w:t>
      </w:r>
      <w:r w:rsidR="00CA3058" w:rsidRPr="00CA3058">
        <w:rPr>
          <w:rFonts w:hint="eastAsia"/>
          <w:noProof/>
          <w:sz w:val="24"/>
          <w:szCs w:val="24"/>
          <w:vertAlign w:val="superscript"/>
        </w:rPr>
        <w:t>[4</w:t>
      </w:r>
      <w:r w:rsidR="00FE558A">
        <w:rPr>
          <w:noProof/>
          <w:sz w:val="24"/>
          <w:szCs w:val="24"/>
          <w:vertAlign w:val="superscript"/>
        </w:rPr>
        <w:t>6</w:t>
      </w:r>
      <w:r w:rsidRPr="00CA3058">
        <w:rPr>
          <w:rFonts w:hint="eastAsia"/>
          <w:noProof/>
          <w:sz w:val="24"/>
          <w:szCs w:val="24"/>
          <w:vertAlign w:val="superscript"/>
        </w:rPr>
        <w:t>]</w:t>
      </w:r>
      <w:r w:rsidRPr="00FF4445">
        <w:rPr>
          <w:rFonts w:hint="eastAsia"/>
          <w:noProof/>
          <w:sz w:val="24"/>
          <w:szCs w:val="24"/>
        </w:rPr>
        <w:t>。与基于梯度和基于模型的方法相比，基于搜索策略和进化策略的无梯度方法简单有效</w:t>
      </w:r>
      <w:r w:rsidR="00CA3058" w:rsidRPr="00CA3058">
        <w:rPr>
          <w:rFonts w:hint="eastAsia"/>
          <w:noProof/>
          <w:sz w:val="24"/>
          <w:szCs w:val="24"/>
          <w:vertAlign w:val="superscript"/>
        </w:rPr>
        <w:t>[4</w:t>
      </w:r>
      <w:r w:rsidR="00FE558A">
        <w:rPr>
          <w:noProof/>
          <w:sz w:val="24"/>
          <w:szCs w:val="24"/>
          <w:vertAlign w:val="superscript"/>
        </w:rPr>
        <w:t>8</w:t>
      </w:r>
      <w:r w:rsidRPr="00CA3058">
        <w:rPr>
          <w:rFonts w:hint="eastAsia"/>
          <w:noProof/>
          <w:sz w:val="24"/>
          <w:szCs w:val="24"/>
          <w:vertAlign w:val="superscript"/>
        </w:rPr>
        <w:t>]</w:t>
      </w:r>
      <w:r w:rsidRPr="00FF4445">
        <w:rPr>
          <w:rFonts w:hint="eastAsia"/>
          <w:noProof/>
          <w:sz w:val="24"/>
          <w:szCs w:val="24"/>
        </w:rPr>
        <w:t>。</w:t>
      </w:r>
      <w:r w:rsidR="00125B7C" w:rsidRPr="00125B7C">
        <w:rPr>
          <w:rFonts w:hint="eastAsia"/>
          <w:noProof/>
          <w:sz w:val="24"/>
          <w:szCs w:val="24"/>
        </w:rPr>
        <w:t>反向设计</w:t>
      </w:r>
      <w:r w:rsidR="00B57C7D">
        <w:rPr>
          <w:rFonts w:hint="eastAsia"/>
          <w:noProof/>
          <w:sz w:val="24"/>
          <w:szCs w:val="24"/>
        </w:rPr>
        <w:t>针对特定栅格结构的优化</w:t>
      </w:r>
      <w:r w:rsidR="00125B7C" w:rsidRPr="00125B7C">
        <w:rPr>
          <w:rFonts w:hint="eastAsia"/>
          <w:noProof/>
          <w:sz w:val="24"/>
          <w:szCs w:val="24"/>
        </w:rPr>
        <w:t>原理</w:t>
      </w:r>
      <w:r w:rsidR="00354344">
        <w:rPr>
          <w:rFonts w:hint="eastAsia"/>
          <w:noProof/>
          <w:sz w:val="24"/>
          <w:szCs w:val="24"/>
        </w:rPr>
        <w:t>易于理解</w:t>
      </w:r>
      <w:r w:rsidR="00125B7C" w:rsidRPr="00125B7C">
        <w:rPr>
          <w:rFonts w:hint="eastAsia"/>
          <w:noProof/>
          <w:sz w:val="24"/>
          <w:szCs w:val="24"/>
        </w:rPr>
        <w:t>，</w:t>
      </w:r>
      <w:r w:rsidR="00B57C7D">
        <w:rPr>
          <w:rFonts w:hint="eastAsia"/>
          <w:noProof/>
          <w:sz w:val="24"/>
          <w:szCs w:val="24"/>
        </w:rPr>
        <w:t>例如，</w:t>
      </w:r>
      <w:r w:rsidR="00125B7C" w:rsidRPr="00125B7C">
        <w:rPr>
          <w:rFonts w:hint="eastAsia"/>
          <w:noProof/>
          <w:sz w:val="24"/>
          <w:szCs w:val="24"/>
        </w:rPr>
        <w:t>它将硅基刻蚀区进行离散化，通过一些算法对各个离散</w:t>
      </w:r>
      <w:r w:rsidR="00415CC8">
        <w:rPr>
          <w:rFonts w:hint="eastAsia"/>
          <w:noProof/>
          <w:sz w:val="24"/>
          <w:szCs w:val="24"/>
        </w:rPr>
        <w:t>栅格</w:t>
      </w:r>
      <w:r w:rsidR="00125B7C" w:rsidRPr="00125B7C">
        <w:rPr>
          <w:rFonts w:hint="eastAsia"/>
          <w:noProof/>
          <w:sz w:val="24"/>
          <w:szCs w:val="24"/>
        </w:rPr>
        <w:t>点的填充材料进行优化，以决定在硅基材料上的该</w:t>
      </w:r>
      <w:r w:rsidR="00415CC8">
        <w:rPr>
          <w:rFonts w:hint="eastAsia"/>
          <w:noProof/>
          <w:sz w:val="24"/>
          <w:szCs w:val="24"/>
        </w:rPr>
        <w:t>栅格</w:t>
      </w:r>
      <w:r w:rsidR="00125B7C" w:rsidRPr="00125B7C">
        <w:rPr>
          <w:rFonts w:hint="eastAsia"/>
          <w:noProof/>
          <w:sz w:val="24"/>
          <w:szCs w:val="24"/>
        </w:rPr>
        <w:t>所在的位置是否被刻蚀或者保留，</w:t>
      </w:r>
      <w:r w:rsidR="00354344">
        <w:rPr>
          <w:rFonts w:hint="eastAsia"/>
          <w:noProof/>
          <w:sz w:val="24"/>
          <w:szCs w:val="24"/>
        </w:rPr>
        <w:t>通过</w:t>
      </w:r>
      <w:r w:rsidR="00354344">
        <w:rPr>
          <w:noProof/>
          <w:sz w:val="24"/>
          <w:szCs w:val="24"/>
        </w:rPr>
        <w:t>对</w:t>
      </w:r>
      <w:r w:rsidR="00B57C7D">
        <w:rPr>
          <w:noProof/>
          <w:sz w:val="24"/>
          <w:szCs w:val="24"/>
        </w:rPr>
        <w:t>硅基编码超材料</w:t>
      </w:r>
      <w:r w:rsidR="00B57C7D">
        <w:rPr>
          <w:rFonts w:hint="eastAsia"/>
          <w:noProof/>
          <w:sz w:val="24"/>
          <w:szCs w:val="24"/>
        </w:rPr>
        <w:t>（</w:t>
      </w:r>
      <w:r w:rsidR="00B57C7D" w:rsidRPr="00B57C7D">
        <w:rPr>
          <w:noProof/>
          <w:sz w:val="24"/>
          <w:szCs w:val="24"/>
        </w:rPr>
        <w:t>Silicon-based Coding Metamaterials</w:t>
      </w:r>
      <w:r w:rsidR="00B57C7D">
        <w:rPr>
          <w:rFonts w:hint="eastAsia"/>
          <w:noProof/>
          <w:sz w:val="24"/>
          <w:szCs w:val="24"/>
        </w:rPr>
        <w:t>，</w:t>
      </w:r>
      <w:r w:rsidR="00B57C7D">
        <w:rPr>
          <w:rFonts w:hint="eastAsia"/>
          <w:noProof/>
          <w:sz w:val="24"/>
          <w:szCs w:val="24"/>
        </w:rPr>
        <w:t>SCM</w:t>
      </w:r>
      <w:r w:rsidR="00B57C7D">
        <w:rPr>
          <w:rFonts w:hint="eastAsia"/>
          <w:noProof/>
          <w:sz w:val="24"/>
          <w:szCs w:val="24"/>
        </w:rPr>
        <w:t>）</w:t>
      </w:r>
      <w:r w:rsidR="00354344">
        <w:rPr>
          <w:rFonts w:hint="eastAsia"/>
          <w:noProof/>
          <w:sz w:val="24"/>
          <w:szCs w:val="24"/>
        </w:rPr>
        <w:t>的结构</w:t>
      </w:r>
      <w:r w:rsidR="00354344">
        <w:rPr>
          <w:noProof/>
          <w:sz w:val="24"/>
          <w:szCs w:val="24"/>
        </w:rPr>
        <w:t>设计，</w:t>
      </w:r>
      <w:r w:rsidR="00CE67D0">
        <w:rPr>
          <w:rFonts w:hint="eastAsia"/>
          <w:noProof/>
          <w:sz w:val="24"/>
          <w:szCs w:val="24"/>
        </w:rPr>
        <w:t>可以实现</w:t>
      </w:r>
      <w:r w:rsidR="00125B7C" w:rsidRPr="00125B7C">
        <w:rPr>
          <w:rFonts w:hint="eastAsia"/>
          <w:noProof/>
          <w:sz w:val="24"/>
          <w:szCs w:val="24"/>
        </w:rPr>
        <w:t>预期的功能和目标效果。</w:t>
      </w:r>
    </w:p>
    <w:p w14:paraId="4C9B3F65" w14:textId="6BC6FC0F" w:rsidR="00727C7E" w:rsidRDefault="00125B7C" w:rsidP="00B705B3">
      <w:pPr>
        <w:spacing w:line="400" w:lineRule="exact"/>
        <w:ind w:firstLine="480"/>
        <w:rPr>
          <w:noProof/>
          <w:sz w:val="24"/>
          <w:szCs w:val="24"/>
        </w:rPr>
      </w:pPr>
      <w:r w:rsidRPr="00125B7C">
        <w:rPr>
          <w:rFonts w:hint="eastAsia"/>
          <w:noProof/>
          <w:sz w:val="24"/>
          <w:szCs w:val="24"/>
        </w:rPr>
        <w:t>反向设计方法依据的理论基础是麦克斯韦方程组，硅基光子集成器件的光场分布与其刻蚀结构有关，其设计过程包括如下几点：首先需要对器件的初始结构进行定义，其次要明确其目标功能和实现的效果，然后用算法对结构进行计算并优化，</w:t>
      </w:r>
      <w:r w:rsidR="00B705B3">
        <w:rPr>
          <w:rFonts w:hint="eastAsia"/>
          <w:noProof/>
          <w:sz w:val="24"/>
          <w:szCs w:val="24"/>
        </w:rPr>
        <w:t>最后</w:t>
      </w:r>
      <w:r w:rsidRPr="00125B7C">
        <w:rPr>
          <w:rFonts w:hint="eastAsia"/>
          <w:noProof/>
          <w:sz w:val="24"/>
          <w:szCs w:val="24"/>
        </w:rPr>
        <w:t>对其性能进行验证，以明确其是否满足要求。</w:t>
      </w:r>
      <w:r w:rsidR="00B705B3">
        <w:rPr>
          <w:rFonts w:hint="eastAsia"/>
          <w:noProof/>
          <w:sz w:val="24"/>
          <w:szCs w:val="24"/>
        </w:rPr>
        <w:t>在进行</w:t>
      </w:r>
      <w:r w:rsidR="00B705B3">
        <w:rPr>
          <w:noProof/>
          <w:sz w:val="24"/>
          <w:szCs w:val="24"/>
        </w:rPr>
        <w:t>高效智能的</w:t>
      </w:r>
      <w:r w:rsidR="00B705B3">
        <w:rPr>
          <w:rFonts w:hint="eastAsia"/>
          <w:noProof/>
          <w:sz w:val="24"/>
          <w:szCs w:val="24"/>
        </w:rPr>
        <w:t>设计</w:t>
      </w:r>
      <w:r w:rsidR="00B705B3">
        <w:rPr>
          <w:noProof/>
          <w:sz w:val="24"/>
          <w:szCs w:val="24"/>
        </w:rPr>
        <w:t>过程中，</w:t>
      </w:r>
      <w:r w:rsidR="00B705B3">
        <w:rPr>
          <w:rFonts w:hint="eastAsia"/>
          <w:noProof/>
          <w:sz w:val="24"/>
          <w:szCs w:val="24"/>
        </w:rPr>
        <w:t>只有</w:t>
      </w:r>
      <w:r w:rsidRPr="00125B7C">
        <w:rPr>
          <w:rFonts w:hint="eastAsia"/>
          <w:noProof/>
          <w:sz w:val="24"/>
          <w:szCs w:val="24"/>
        </w:rPr>
        <w:t>定义过程需要手动进行设置，而利用算法对器件进行优化与计算的过程，则通过编写计算机的代码来实现。</w:t>
      </w:r>
    </w:p>
    <w:p w14:paraId="6A6F99B5" w14:textId="44523636" w:rsidR="00FF0252" w:rsidRPr="00FF0252" w:rsidRDefault="00FF0252" w:rsidP="009D44C2">
      <w:pPr>
        <w:spacing w:line="400" w:lineRule="exact"/>
        <w:ind w:firstLine="480"/>
        <w:rPr>
          <w:noProof/>
          <w:sz w:val="24"/>
          <w:szCs w:val="24"/>
        </w:rPr>
      </w:pPr>
      <w:r w:rsidRPr="00B85B7C">
        <w:rPr>
          <w:rFonts w:hint="eastAsia"/>
          <w:noProof/>
          <w:sz w:val="24"/>
          <w:szCs w:val="24"/>
        </w:rPr>
        <w:t>最近几年，已经有很多的高校和研究所利用反向设计方法对光子集成器件进行设计，并且取得了初步的进展和效果。比如斯坦福大学的</w:t>
      </w:r>
      <w:r w:rsidRPr="00B85B7C">
        <w:rPr>
          <w:rFonts w:hint="eastAsia"/>
          <w:noProof/>
          <w:sz w:val="24"/>
          <w:szCs w:val="24"/>
        </w:rPr>
        <w:t>Jesse Lu</w:t>
      </w:r>
      <w:r w:rsidRPr="00B85B7C">
        <w:rPr>
          <w:rFonts w:hint="eastAsia"/>
          <w:noProof/>
          <w:sz w:val="24"/>
          <w:szCs w:val="24"/>
        </w:rPr>
        <w:t>团队</w:t>
      </w:r>
      <w:r w:rsidR="009D44C2" w:rsidRPr="00B85B7C">
        <w:rPr>
          <w:rFonts w:hint="eastAsia"/>
          <w:noProof/>
          <w:sz w:val="24"/>
          <w:szCs w:val="24"/>
        </w:rPr>
        <w:t>根据反向设计方法，</w:t>
      </w:r>
      <w:r w:rsidR="009D44C2" w:rsidRPr="00B85B7C">
        <w:rPr>
          <w:noProof/>
          <w:sz w:val="24"/>
          <w:szCs w:val="24"/>
        </w:rPr>
        <w:t>制作出了</w:t>
      </w:r>
      <w:r w:rsidR="009D44C2" w:rsidRPr="00B85B7C">
        <w:rPr>
          <w:rFonts w:hint="eastAsia"/>
          <w:noProof/>
          <w:sz w:val="24"/>
          <w:szCs w:val="24"/>
        </w:rPr>
        <w:t>适应于更加广泛应用场景的</w:t>
      </w:r>
      <w:r w:rsidRPr="00B85B7C">
        <w:rPr>
          <w:rFonts w:hint="eastAsia"/>
          <w:noProof/>
          <w:sz w:val="24"/>
          <w:szCs w:val="24"/>
        </w:rPr>
        <w:t>多模干涉耦合器</w:t>
      </w:r>
      <w:r w:rsidR="00B85B7C" w:rsidRPr="00B85B7C">
        <w:rPr>
          <w:rFonts w:hint="eastAsia"/>
          <w:noProof/>
          <w:sz w:val="24"/>
          <w:szCs w:val="24"/>
          <w:vertAlign w:val="superscript"/>
        </w:rPr>
        <w:t>[</w:t>
      </w:r>
      <w:r w:rsidR="00B85B7C" w:rsidRPr="00B85B7C">
        <w:rPr>
          <w:noProof/>
          <w:sz w:val="24"/>
          <w:szCs w:val="24"/>
          <w:vertAlign w:val="superscript"/>
        </w:rPr>
        <w:t>38</w:t>
      </w:r>
      <w:r w:rsidR="00B85B7C" w:rsidRPr="00B85B7C">
        <w:rPr>
          <w:rFonts w:hint="eastAsia"/>
          <w:noProof/>
          <w:sz w:val="24"/>
          <w:szCs w:val="24"/>
          <w:vertAlign w:val="superscript"/>
        </w:rPr>
        <w:t>]</w:t>
      </w:r>
      <w:r w:rsidRPr="00B85B7C">
        <w:rPr>
          <w:rFonts w:hint="eastAsia"/>
          <w:noProof/>
          <w:sz w:val="24"/>
          <w:szCs w:val="24"/>
        </w:rPr>
        <w:t>。</w:t>
      </w:r>
      <w:r w:rsidR="009D44C2" w:rsidRPr="00B85B7C">
        <w:rPr>
          <w:rFonts w:hint="eastAsia"/>
          <w:noProof/>
          <w:sz w:val="24"/>
          <w:szCs w:val="24"/>
        </w:rPr>
        <w:t>他们根据</w:t>
      </w:r>
      <w:r w:rsidRPr="00B85B7C">
        <w:rPr>
          <w:rFonts w:hint="eastAsia"/>
          <w:noProof/>
          <w:sz w:val="24"/>
          <w:szCs w:val="24"/>
        </w:rPr>
        <w:t>麦克斯</w:t>
      </w:r>
      <w:r w:rsidR="009D44C2" w:rsidRPr="00B85B7C">
        <w:rPr>
          <w:rFonts w:hint="eastAsia"/>
          <w:noProof/>
          <w:sz w:val="24"/>
          <w:szCs w:val="24"/>
        </w:rPr>
        <w:t>韦方程组，在己知入射光场分布与多模干涉波导结构的前提条件下，</w:t>
      </w:r>
      <w:r w:rsidRPr="00B85B7C">
        <w:rPr>
          <w:rFonts w:hint="eastAsia"/>
          <w:noProof/>
          <w:sz w:val="24"/>
          <w:szCs w:val="24"/>
        </w:rPr>
        <w:t>计算出多模干涉波导的出射光场强度，</w:t>
      </w:r>
      <w:r w:rsidR="009D44C2" w:rsidRPr="00B85B7C">
        <w:rPr>
          <w:rFonts w:hint="eastAsia"/>
          <w:noProof/>
          <w:sz w:val="24"/>
          <w:szCs w:val="24"/>
        </w:rPr>
        <w:t>进而</w:t>
      </w:r>
      <w:r w:rsidRPr="00B85B7C">
        <w:rPr>
          <w:rFonts w:hint="eastAsia"/>
          <w:noProof/>
          <w:sz w:val="24"/>
          <w:szCs w:val="24"/>
        </w:rPr>
        <w:t>反向计算出多模干涉区域为何种结构。利用反向设计方法得</w:t>
      </w:r>
      <w:r w:rsidR="009D44C2" w:rsidRPr="00B85B7C">
        <w:rPr>
          <w:rFonts w:hint="eastAsia"/>
          <w:noProof/>
          <w:sz w:val="24"/>
          <w:szCs w:val="24"/>
        </w:rPr>
        <w:t>到目标多模干涉结构的步骤如下：首先需要划分多模干涉区域的范围</w:t>
      </w:r>
      <w:r w:rsidRPr="00B85B7C">
        <w:rPr>
          <w:rFonts w:hint="eastAsia"/>
          <w:noProof/>
          <w:sz w:val="24"/>
          <w:szCs w:val="24"/>
        </w:rPr>
        <w:t>，</w:t>
      </w:r>
      <w:r w:rsidR="009D44C2" w:rsidRPr="00B85B7C">
        <w:rPr>
          <w:rFonts w:hint="eastAsia"/>
          <w:noProof/>
          <w:sz w:val="24"/>
          <w:szCs w:val="24"/>
        </w:rPr>
        <w:t>分别确定</w:t>
      </w:r>
      <w:r w:rsidRPr="00B85B7C">
        <w:rPr>
          <w:rFonts w:hint="eastAsia"/>
          <w:noProof/>
          <w:sz w:val="24"/>
          <w:szCs w:val="24"/>
        </w:rPr>
        <w:t>输入光场以及输出光场</w:t>
      </w:r>
      <w:r w:rsidR="009D44C2" w:rsidRPr="00B85B7C">
        <w:rPr>
          <w:rFonts w:hint="eastAsia"/>
          <w:noProof/>
          <w:sz w:val="24"/>
          <w:szCs w:val="24"/>
        </w:rPr>
        <w:t>的</w:t>
      </w:r>
      <w:r w:rsidRPr="00B85B7C">
        <w:rPr>
          <w:rFonts w:hint="eastAsia"/>
          <w:noProof/>
          <w:sz w:val="24"/>
          <w:szCs w:val="24"/>
        </w:rPr>
        <w:t>位置与相位信息，利用以上的参数，通</w:t>
      </w:r>
      <w:r w:rsidRPr="00FF0252">
        <w:rPr>
          <w:rFonts w:hint="eastAsia"/>
          <w:noProof/>
          <w:sz w:val="24"/>
          <w:szCs w:val="24"/>
        </w:rPr>
        <w:t>过计算得到多模干涉区域的折射率分布，</w:t>
      </w:r>
      <w:r w:rsidR="009D44C2">
        <w:rPr>
          <w:rFonts w:hint="eastAsia"/>
          <w:noProof/>
          <w:sz w:val="24"/>
          <w:szCs w:val="24"/>
        </w:rPr>
        <w:t>再通过</w:t>
      </w:r>
      <w:r w:rsidRPr="00FF0252">
        <w:rPr>
          <w:rFonts w:hint="eastAsia"/>
          <w:noProof/>
          <w:sz w:val="24"/>
          <w:szCs w:val="24"/>
        </w:rPr>
        <w:t>此结果根据预设的输入转化成所需的目标输出。</w:t>
      </w:r>
      <w:r w:rsidR="009D44C2">
        <w:rPr>
          <w:rFonts w:hint="eastAsia"/>
          <w:noProof/>
          <w:sz w:val="24"/>
          <w:szCs w:val="24"/>
        </w:rPr>
        <w:t>在此</w:t>
      </w:r>
      <w:r w:rsidR="009D44C2">
        <w:rPr>
          <w:noProof/>
          <w:sz w:val="24"/>
          <w:szCs w:val="24"/>
        </w:rPr>
        <w:t>设计中</w:t>
      </w:r>
      <w:r w:rsidRPr="00FF0252">
        <w:rPr>
          <w:rFonts w:hint="eastAsia"/>
          <w:noProof/>
          <w:sz w:val="24"/>
          <w:szCs w:val="24"/>
        </w:rPr>
        <w:t>，通过刻蚀所</w:t>
      </w:r>
      <w:r w:rsidR="009D44C2">
        <w:rPr>
          <w:rFonts w:hint="eastAsia"/>
          <w:noProof/>
          <w:sz w:val="24"/>
          <w:szCs w:val="24"/>
        </w:rPr>
        <w:t>得到的折射率只有</w:t>
      </w:r>
      <w:r w:rsidR="009D44C2">
        <w:rPr>
          <w:noProof/>
          <w:sz w:val="24"/>
          <w:szCs w:val="24"/>
        </w:rPr>
        <w:t>两种</w:t>
      </w:r>
      <w:r w:rsidRPr="00FF0252">
        <w:rPr>
          <w:rFonts w:hint="eastAsia"/>
          <w:noProof/>
          <w:sz w:val="24"/>
          <w:szCs w:val="24"/>
        </w:rPr>
        <w:t>离散数值，一种是硅的折射率，另一种是二氧化硅或空气的折射率。把折射率分布定义为两元分布离散函数，以此来计算得到在多模干涉区域中的应该保留</w:t>
      </w:r>
      <w:r w:rsidR="009D44C2">
        <w:rPr>
          <w:rFonts w:hint="eastAsia"/>
          <w:noProof/>
          <w:sz w:val="24"/>
          <w:szCs w:val="24"/>
        </w:rPr>
        <w:t>或刻蚀</w:t>
      </w:r>
      <w:r w:rsidRPr="00FF0252">
        <w:rPr>
          <w:rFonts w:hint="eastAsia"/>
          <w:noProof/>
          <w:sz w:val="24"/>
          <w:szCs w:val="24"/>
        </w:rPr>
        <w:t>哪些</w:t>
      </w:r>
      <w:r w:rsidR="00415CC8">
        <w:rPr>
          <w:rFonts w:hint="eastAsia"/>
          <w:noProof/>
          <w:sz w:val="24"/>
          <w:szCs w:val="24"/>
        </w:rPr>
        <w:t>栅格点</w:t>
      </w:r>
      <w:r w:rsidR="009D44C2">
        <w:rPr>
          <w:rFonts w:hint="eastAsia"/>
          <w:noProof/>
          <w:sz w:val="24"/>
          <w:szCs w:val="24"/>
        </w:rPr>
        <w:t>。</w:t>
      </w:r>
    </w:p>
    <w:p w14:paraId="15D997C3" w14:textId="31D954C1" w:rsidR="006C3AEB" w:rsidRDefault="008A7B4F" w:rsidP="006C3AEB">
      <w:pPr>
        <w:spacing w:line="400" w:lineRule="exact"/>
        <w:ind w:firstLine="480"/>
        <w:rPr>
          <w:noProof/>
          <w:sz w:val="24"/>
          <w:szCs w:val="24"/>
        </w:rPr>
      </w:pPr>
      <w:r w:rsidRPr="0028297E">
        <w:rPr>
          <w:rFonts w:hint="eastAsia"/>
          <w:noProof/>
          <w:sz w:val="24"/>
          <w:szCs w:val="24"/>
        </w:rPr>
        <w:t>国内也有利用反向方法</w:t>
      </w:r>
      <w:r w:rsidR="00FF0252" w:rsidRPr="0028297E">
        <w:rPr>
          <w:rFonts w:hint="eastAsia"/>
          <w:noProof/>
          <w:sz w:val="24"/>
          <w:szCs w:val="24"/>
        </w:rPr>
        <w:t>进行器件设计的研究，比如华中科技大学的张伟杰等人，提出了一种新型的基于</w:t>
      </w:r>
      <w:r w:rsidR="00585523" w:rsidRPr="0028297E">
        <w:rPr>
          <w:rFonts w:hint="eastAsia"/>
          <w:noProof/>
          <w:sz w:val="24"/>
          <w:szCs w:val="24"/>
        </w:rPr>
        <w:t>超紧凑型双模波导的亚波长多模干涉耦合器</w:t>
      </w:r>
      <w:r w:rsidR="00FF0252" w:rsidRPr="0028297E">
        <w:rPr>
          <w:rFonts w:hint="eastAsia"/>
          <w:noProof/>
          <w:sz w:val="24"/>
          <w:szCs w:val="24"/>
        </w:rPr>
        <w:t>，可应用于片上集成的模分复</w:t>
      </w:r>
      <w:r w:rsidRPr="0028297E">
        <w:rPr>
          <w:rFonts w:hint="eastAsia"/>
          <w:noProof/>
          <w:sz w:val="24"/>
          <w:szCs w:val="24"/>
        </w:rPr>
        <w:t>用系统</w:t>
      </w:r>
      <w:r w:rsidR="00863918" w:rsidRPr="0028297E">
        <w:rPr>
          <w:rFonts w:hint="eastAsia"/>
          <w:noProof/>
          <w:sz w:val="24"/>
          <w:szCs w:val="24"/>
          <w:vertAlign w:val="superscript"/>
        </w:rPr>
        <w:t>[</w:t>
      </w:r>
      <w:r w:rsidR="00863918" w:rsidRPr="0028297E">
        <w:rPr>
          <w:noProof/>
          <w:sz w:val="24"/>
          <w:szCs w:val="24"/>
          <w:vertAlign w:val="superscript"/>
        </w:rPr>
        <w:t>21</w:t>
      </w:r>
      <w:r w:rsidR="00863918" w:rsidRPr="0028297E">
        <w:rPr>
          <w:rFonts w:hint="eastAsia"/>
          <w:noProof/>
          <w:sz w:val="24"/>
          <w:szCs w:val="24"/>
          <w:vertAlign w:val="superscript"/>
        </w:rPr>
        <w:t>]</w:t>
      </w:r>
      <w:r w:rsidRPr="0028297E">
        <w:rPr>
          <w:rFonts w:hint="eastAsia"/>
          <w:noProof/>
          <w:sz w:val="24"/>
          <w:szCs w:val="24"/>
        </w:rPr>
        <w:t>。</w:t>
      </w:r>
      <w:r w:rsidR="00585523">
        <w:rPr>
          <w:rFonts w:hint="eastAsia"/>
          <w:noProof/>
          <w:sz w:val="24"/>
          <w:szCs w:val="24"/>
        </w:rPr>
        <w:t>设计</w:t>
      </w:r>
      <w:r w:rsidR="00585523">
        <w:rPr>
          <w:noProof/>
          <w:sz w:val="24"/>
          <w:szCs w:val="24"/>
        </w:rPr>
        <w:t>的</w:t>
      </w:r>
      <w:r w:rsidR="00585523">
        <w:rPr>
          <w:rFonts w:hint="eastAsia"/>
          <w:noProof/>
          <w:sz w:val="24"/>
          <w:szCs w:val="24"/>
        </w:rPr>
        <w:t>器件尺寸</w:t>
      </w:r>
      <w:r w:rsidR="00FF0252" w:rsidRPr="00FF0252">
        <w:rPr>
          <w:rFonts w:hint="eastAsia"/>
          <w:noProof/>
          <w:sz w:val="24"/>
          <w:szCs w:val="24"/>
        </w:rPr>
        <w:t>仅为</w:t>
      </w:r>
      <w:r w:rsidR="00FF0252" w:rsidRPr="00FF0252">
        <w:rPr>
          <w:rFonts w:hint="eastAsia"/>
          <w:noProof/>
          <w:sz w:val="24"/>
          <w:szCs w:val="24"/>
        </w:rPr>
        <w:t>4.8</w:t>
      </w:r>
      <w:r w:rsidR="00CA3058">
        <w:rPr>
          <w:noProof/>
          <w:sz w:val="24"/>
          <w:szCs w:val="24"/>
        </w:rPr>
        <w:t xml:space="preserve"> </w:t>
      </w:r>
      <w:r w:rsidR="00FF0252" w:rsidRPr="00CA3058">
        <w:rPr>
          <w:rFonts w:cs="Times New Roman"/>
          <w:noProof/>
          <w:sz w:val="24"/>
          <w:szCs w:val="24"/>
        </w:rPr>
        <w:t>μm</w:t>
      </w:r>
      <w:r w:rsidR="00FF0252" w:rsidRPr="00FF0252">
        <w:rPr>
          <w:rFonts w:hint="eastAsia"/>
          <w:noProof/>
          <w:sz w:val="24"/>
          <w:szCs w:val="24"/>
        </w:rPr>
        <w:t>×</w:t>
      </w:r>
      <w:r w:rsidR="00FF0252" w:rsidRPr="00FF0252">
        <w:rPr>
          <w:rFonts w:hint="eastAsia"/>
          <w:noProof/>
          <w:sz w:val="24"/>
          <w:szCs w:val="24"/>
        </w:rPr>
        <w:t>4.8</w:t>
      </w:r>
      <w:r w:rsidR="00CA3058">
        <w:rPr>
          <w:noProof/>
          <w:sz w:val="24"/>
          <w:szCs w:val="24"/>
        </w:rPr>
        <w:t xml:space="preserve"> </w:t>
      </w:r>
      <w:r w:rsidR="00FF0252" w:rsidRPr="00CA3058">
        <w:rPr>
          <w:rFonts w:cs="Times New Roman"/>
          <w:noProof/>
          <w:sz w:val="24"/>
          <w:szCs w:val="24"/>
        </w:rPr>
        <w:t>μm</w:t>
      </w:r>
      <w:r w:rsidR="00FF0252" w:rsidRPr="00FF0252">
        <w:rPr>
          <w:rFonts w:hint="eastAsia"/>
          <w:noProof/>
          <w:sz w:val="24"/>
          <w:szCs w:val="24"/>
        </w:rPr>
        <w:t>，</w:t>
      </w:r>
      <w:r w:rsidR="00F86A74">
        <w:rPr>
          <w:rFonts w:hint="eastAsia"/>
          <w:noProof/>
          <w:sz w:val="24"/>
          <w:szCs w:val="24"/>
        </w:rPr>
        <w:t>同时</w:t>
      </w:r>
      <w:r w:rsidR="00FF0252" w:rsidRPr="00FF0252">
        <w:rPr>
          <w:rFonts w:hint="eastAsia"/>
          <w:noProof/>
          <w:sz w:val="24"/>
          <w:szCs w:val="24"/>
        </w:rPr>
        <w:t>在性能方面，在以</w:t>
      </w:r>
      <w:r w:rsidR="00FF0252" w:rsidRPr="00FF0252">
        <w:rPr>
          <w:rFonts w:hint="eastAsia"/>
          <w:noProof/>
          <w:sz w:val="24"/>
          <w:szCs w:val="24"/>
        </w:rPr>
        <w:t>1560</w:t>
      </w:r>
      <w:r w:rsidR="00CA3058">
        <w:rPr>
          <w:noProof/>
          <w:sz w:val="24"/>
          <w:szCs w:val="24"/>
        </w:rPr>
        <w:t xml:space="preserve"> </w:t>
      </w:r>
      <w:r w:rsidR="00FF0252" w:rsidRPr="00FF0252">
        <w:rPr>
          <w:rFonts w:hint="eastAsia"/>
          <w:noProof/>
          <w:sz w:val="24"/>
          <w:szCs w:val="24"/>
        </w:rPr>
        <w:t>nm</w:t>
      </w:r>
      <w:r w:rsidR="00FF0252" w:rsidRPr="00FF0252">
        <w:rPr>
          <w:rFonts w:hint="eastAsia"/>
          <w:noProof/>
          <w:sz w:val="24"/>
          <w:szCs w:val="24"/>
        </w:rPr>
        <w:t>为中心的</w:t>
      </w:r>
      <w:r w:rsidR="00FF0252" w:rsidRPr="00FF0252">
        <w:rPr>
          <w:rFonts w:hint="eastAsia"/>
          <w:noProof/>
          <w:sz w:val="24"/>
          <w:szCs w:val="24"/>
        </w:rPr>
        <w:t>60</w:t>
      </w:r>
      <w:r w:rsidR="00CA3058">
        <w:rPr>
          <w:noProof/>
          <w:sz w:val="24"/>
          <w:szCs w:val="24"/>
        </w:rPr>
        <w:t xml:space="preserve"> </w:t>
      </w:r>
      <w:r w:rsidR="00FF0252" w:rsidRPr="00FF0252">
        <w:rPr>
          <w:rFonts w:hint="eastAsia"/>
          <w:noProof/>
          <w:sz w:val="24"/>
          <w:szCs w:val="24"/>
        </w:rPr>
        <w:t>nm</w:t>
      </w:r>
      <w:r w:rsidR="00FF0252" w:rsidRPr="00FF0252">
        <w:rPr>
          <w:rFonts w:hint="eastAsia"/>
          <w:noProof/>
          <w:sz w:val="24"/>
          <w:szCs w:val="24"/>
        </w:rPr>
        <w:t>工作带宽上，</w:t>
      </w:r>
      <w:r w:rsidR="00FF0252" w:rsidRPr="00FF0252">
        <w:rPr>
          <w:rFonts w:hint="eastAsia"/>
          <w:noProof/>
          <w:sz w:val="24"/>
          <w:szCs w:val="24"/>
        </w:rPr>
        <w:t>TE</w:t>
      </w:r>
      <w:r w:rsidR="00FF0252" w:rsidRPr="00CA3058">
        <w:rPr>
          <w:rFonts w:hint="eastAsia"/>
          <w:noProof/>
          <w:sz w:val="24"/>
          <w:szCs w:val="24"/>
          <w:vertAlign w:val="subscript"/>
        </w:rPr>
        <w:t>0</w:t>
      </w:r>
      <w:r w:rsidR="00FF0252" w:rsidRPr="00FF0252">
        <w:rPr>
          <w:rFonts w:hint="eastAsia"/>
          <w:noProof/>
          <w:sz w:val="24"/>
          <w:szCs w:val="24"/>
        </w:rPr>
        <w:t>和</w:t>
      </w:r>
      <w:r w:rsidR="00FF0252" w:rsidRPr="00FF0252">
        <w:rPr>
          <w:rFonts w:hint="eastAsia"/>
          <w:noProof/>
          <w:sz w:val="24"/>
          <w:szCs w:val="24"/>
        </w:rPr>
        <w:t>TE</w:t>
      </w:r>
      <w:r w:rsidR="00FF0252" w:rsidRPr="00CA3058">
        <w:rPr>
          <w:rFonts w:hint="eastAsia"/>
          <w:noProof/>
          <w:sz w:val="24"/>
          <w:szCs w:val="24"/>
          <w:vertAlign w:val="subscript"/>
        </w:rPr>
        <w:t>1</w:t>
      </w:r>
      <w:r w:rsidR="00FF0252" w:rsidRPr="00FF0252">
        <w:rPr>
          <w:rFonts w:hint="eastAsia"/>
          <w:noProof/>
          <w:sz w:val="24"/>
          <w:szCs w:val="24"/>
        </w:rPr>
        <w:t>的测量插入损耗</w:t>
      </w:r>
      <w:r w:rsidR="00FF0252" w:rsidRPr="00FF0252">
        <w:rPr>
          <w:rFonts w:hint="eastAsia"/>
          <w:noProof/>
          <w:sz w:val="24"/>
          <w:szCs w:val="24"/>
        </w:rPr>
        <w:lastRenderedPageBreak/>
        <w:t>和串扰分别小于</w:t>
      </w:r>
      <w:r w:rsidR="00FF0252" w:rsidRPr="00FF0252">
        <w:rPr>
          <w:rFonts w:hint="eastAsia"/>
          <w:noProof/>
          <w:sz w:val="24"/>
          <w:szCs w:val="24"/>
        </w:rPr>
        <w:t>0.6</w:t>
      </w:r>
      <w:r w:rsidR="00CA3058">
        <w:rPr>
          <w:noProof/>
          <w:sz w:val="24"/>
          <w:szCs w:val="24"/>
        </w:rPr>
        <w:t xml:space="preserve"> </w:t>
      </w:r>
      <w:r w:rsidR="00CA3058">
        <w:rPr>
          <w:rFonts w:hint="eastAsia"/>
          <w:noProof/>
          <w:sz w:val="24"/>
          <w:szCs w:val="24"/>
        </w:rPr>
        <w:t>dB</w:t>
      </w:r>
      <w:r w:rsidR="00FF0252" w:rsidRPr="00FF0252">
        <w:rPr>
          <w:rFonts w:hint="eastAsia"/>
          <w:noProof/>
          <w:sz w:val="24"/>
          <w:szCs w:val="24"/>
        </w:rPr>
        <w:t>和</w:t>
      </w:r>
      <w:r w:rsidR="00FF0252" w:rsidRPr="00FF0252">
        <w:rPr>
          <w:rFonts w:hint="eastAsia"/>
          <w:noProof/>
          <w:sz w:val="24"/>
          <w:szCs w:val="24"/>
        </w:rPr>
        <w:t>-24</w:t>
      </w:r>
      <w:r w:rsidR="00CA3058">
        <w:rPr>
          <w:noProof/>
          <w:sz w:val="24"/>
          <w:szCs w:val="24"/>
        </w:rPr>
        <w:t xml:space="preserve"> </w:t>
      </w:r>
      <w:r w:rsidR="00CA3058">
        <w:rPr>
          <w:rFonts w:hint="eastAsia"/>
          <w:noProof/>
          <w:sz w:val="24"/>
          <w:szCs w:val="24"/>
        </w:rPr>
        <w:t>dB</w:t>
      </w:r>
      <w:r w:rsidR="00FF0252" w:rsidRPr="00FF0252">
        <w:rPr>
          <w:rFonts w:hint="eastAsia"/>
          <w:noProof/>
          <w:sz w:val="24"/>
          <w:szCs w:val="24"/>
        </w:rPr>
        <w:t>。</w:t>
      </w:r>
    </w:p>
    <w:p w14:paraId="1912B549" w14:textId="6FC49188" w:rsidR="00B6513B" w:rsidRDefault="00B6513B" w:rsidP="00CA3058">
      <w:pPr>
        <w:jc w:val="center"/>
        <w:rPr>
          <w:noProof/>
          <w:sz w:val="24"/>
          <w:szCs w:val="24"/>
        </w:rPr>
      </w:pPr>
      <w:r>
        <w:rPr>
          <w:rFonts w:hint="eastAsia"/>
          <w:noProof/>
          <w:sz w:val="24"/>
          <w:szCs w:val="24"/>
        </w:rPr>
        <w:drawing>
          <wp:inline distT="0" distB="0" distL="0" distR="0" wp14:anchorId="630FF2E2" wp14:editId="26A609BC">
            <wp:extent cx="5274310" cy="22275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1566_2015_Article_BFnphoton201580_Fig1_HTML_看图王.web.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227580"/>
                    </a:xfrm>
                    <a:prstGeom prst="rect">
                      <a:avLst/>
                    </a:prstGeom>
                  </pic:spPr>
                </pic:pic>
              </a:graphicData>
            </a:graphic>
          </wp:inline>
        </w:drawing>
      </w:r>
    </w:p>
    <w:p w14:paraId="41C2CF58" w14:textId="1F5BC104" w:rsidR="00B6513B" w:rsidRPr="000D4A69" w:rsidRDefault="00B6513B" w:rsidP="00CA3058">
      <w:pPr>
        <w:jc w:val="center"/>
        <w:rPr>
          <w:rFonts w:eastAsia="楷体"/>
          <w:noProof/>
          <w:szCs w:val="24"/>
        </w:rPr>
      </w:pPr>
      <w:r w:rsidRPr="000D4A69">
        <w:rPr>
          <w:rFonts w:eastAsia="楷体" w:hint="eastAsia"/>
          <w:noProof/>
          <w:szCs w:val="24"/>
        </w:rPr>
        <w:t>图</w:t>
      </w:r>
      <w:r w:rsidRPr="000D4A69">
        <w:rPr>
          <w:rFonts w:eastAsia="楷体" w:hint="eastAsia"/>
          <w:noProof/>
          <w:szCs w:val="24"/>
        </w:rPr>
        <w:t>1</w:t>
      </w:r>
      <w:r w:rsidR="00416D3F">
        <w:rPr>
          <w:rFonts w:eastAsia="楷体"/>
          <w:noProof/>
          <w:szCs w:val="24"/>
        </w:rPr>
        <w:t>-10</w:t>
      </w:r>
      <w:r w:rsidR="00BA65AB" w:rsidRPr="000D4A69">
        <w:rPr>
          <w:rFonts w:eastAsia="楷体"/>
          <w:noProof/>
          <w:szCs w:val="24"/>
        </w:rPr>
        <w:t xml:space="preserve"> </w:t>
      </w:r>
      <w:r w:rsidR="00407BC9" w:rsidRPr="000D4A69">
        <w:rPr>
          <w:rFonts w:eastAsia="楷体" w:hint="eastAsia"/>
          <w:noProof/>
          <w:szCs w:val="24"/>
        </w:rPr>
        <w:t>偏振分束器</w:t>
      </w:r>
      <w:r w:rsidR="00BA65AB" w:rsidRPr="009C4A4A">
        <w:rPr>
          <w:rFonts w:eastAsia="楷体" w:hint="eastAsia"/>
          <w:noProof/>
          <w:szCs w:val="24"/>
          <w:vertAlign w:val="superscript"/>
        </w:rPr>
        <w:t>[</w:t>
      </w:r>
      <w:r w:rsidR="00FE558A">
        <w:rPr>
          <w:rFonts w:eastAsia="楷体"/>
          <w:noProof/>
          <w:szCs w:val="24"/>
          <w:vertAlign w:val="superscript"/>
        </w:rPr>
        <w:t>49</w:t>
      </w:r>
      <w:r w:rsidR="00BA65AB" w:rsidRPr="009C4A4A">
        <w:rPr>
          <w:rFonts w:eastAsia="楷体" w:hint="eastAsia"/>
          <w:noProof/>
          <w:szCs w:val="24"/>
          <w:vertAlign w:val="superscript"/>
        </w:rPr>
        <w:t>]</w:t>
      </w:r>
      <w:r w:rsidR="00407BC9" w:rsidRPr="000D4A69">
        <w:rPr>
          <w:rFonts w:eastAsia="楷体" w:hint="eastAsia"/>
          <w:noProof/>
          <w:szCs w:val="24"/>
        </w:rPr>
        <w:t xml:space="preserve"> (a)</w:t>
      </w:r>
      <w:r w:rsidR="00407BC9" w:rsidRPr="000D4A69">
        <w:rPr>
          <w:rFonts w:eastAsia="楷体" w:hint="eastAsia"/>
          <w:noProof/>
          <w:szCs w:val="24"/>
        </w:rPr>
        <w:t>波导结构</w:t>
      </w:r>
      <w:r w:rsidR="00977621" w:rsidRPr="000D4A69">
        <w:rPr>
          <w:rFonts w:eastAsia="楷体" w:hint="eastAsia"/>
          <w:noProof/>
          <w:szCs w:val="24"/>
        </w:rPr>
        <w:t xml:space="preserve"> </w:t>
      </w:r>
      <w:r w:rsidR="00407BC9" w:rsidRPr="000D4A69">
        <w:rPr>
          <w:rFonts w:eastAsia="楷体" w:hint="eastAsia"/>
          <w:noProof/>
          <w:szCs w:val="24"/>
        </w:rPr>
        <w:t>(b) TE</w:t>
      </w:r>
      <w:r w:rsidR="00407BC9" w:rsidRPr="000D4A69">
        <w:rPr>
          <w:rFonts w:eastAsia="楷体" w:hint="eastAsia"/>
          <w:noProof/>
          <w:szCs w:val="24"/>
        </w:rPr>
        <w:t>基模光场分布</w:t>
      </w:r>
      <w:r w:rsidR="00977621" w:rsidRPr="000D4A69">
        <w:rPr>
          <w:rFonts w:eastAsia="楷体" w:hint="eastAsia"/>
          <w:noProof/>
          <w:szCs w:val="24"/>
        </w:rPr>
        <w:t xml:space="preserve"> </w:t>
      </w:r>
      <w:r w:rsidR="00407BC9" w:rsidRPr="000D4A69">
        <w:rPr>
          <w:rFonts w:eastAsia="楷体" w:hint="eastAsia"/>
          <w:noProof/>
          <w:szCs w:val="24"/>
        </w:rPr>
        <w:t>(c) TM</w:t>
      </w:r>
      <w:r w:rsidR="00407BC9" w:rsidRPr="000D4A69">
        <w:rPr>
          <w:rFonts w:eastAsia="楷体" w:hint="eastAsia"/>
          <w:noProof/>
          <w:szCs w:val="24"/>
        </w:rPr>
        <w:t>基模光场分布</w:t>
      </w:r>
    </w:p>
    <w:p w14:paraId="1FC4A8F6" w14:textId="42C3E640" w:rsidR="00863918" w:rsidRDefault="006C3AEB" w:rsidP="009741C0">
      <w:pPr>
        <w:spacing w:line="400" w:lineRule="exact"/>
        <w:ind w:firstLine="480"/>
        <w:rPr>
          <w:noProof/>
          <w:sz w:val="24"/>
          <w:szCs w:val="24"/>
        </w:rPr>
      </w:pPr>
      <w:r w:rsidRPr="006C3AEB">
        <w:rPr>
          <w:rFonts w:hint="eastAsia"/>
          <w:noProof/>
          <w:sz w:val="24"/>
          <w:szCs w:val="24"/>
        </w:rPr>
        <w:t>犹他大学的科研工作者们利用</w:t>
      </w:r>
      <w:r w:rsidR="00585523">
        <w:rPr>
          <w:rFonts w:hint="eastAsia"/>
          <w:noProof/>
          <w:sz w:val="24"/>
          <w:szCs w:val="24"/>
        </w:rPr>
        <w:t>也</w:t>
      </w:r>
      <w:r w:rsidRPr="006C3AEB">
        <w:rPr>
          <w:rFonts w:hint="eastAsia"/>
          <w:noProof/>
          <w:sz w:val="24"/>
          <w:szCs w:val="24"/>
        </w:rPr>
        <w:t>反向设计方法，制备了一种超小尺寸的光极化分束器</w:t>
      </w:r>
      <w:r w:rsidR="00B6513B" w:rsidRPr="00CA3058">
        <w:rPr>
          <w:rFonts w:hint="eastAsia"/>
          <w:noProof/>
          <w:sz w:val="24"/>
          <w:szCs w:val="24"/>
          <w:vertAlign w:val="superscript"/>
        </w:rPr>
        <w:t>[</w:t>
      </w:r>
      <w:r w:rsidR="00FE558A">
        <w:rPr>
          <w:noProof/>
          <w:sz w:val="24"/>
          <w:szCs w:val="24"/>
          <w:vertAlign w:val="superscript"/>
        </w:rPr>
        <w:t>49</w:t>
      </w:r>
      <w:r w:rsidR="00B6513B" w:rsidRPr="00CA3058">
        <w:rPr>
          <w:rFonts w:hint="eastAsia"/>
          <w:noProof/>
          <w:sz w:val="24"/>
          <w:szCs w:val="24"/>
          <w:vertAlign w:val="superscript"/>
        </w:rPr>
        <w:t>]</w:t>
      </w:r>
      <w:r w:rsidRPr="006C3AEB">
        <w:rPr>
          <w:rFonts w:hint="eastAsia"/>
          <w:noProof/>
          <w:sz w:val="24"/>
          <w:szCs w:val="24"/>
        </w:rPr>
        <w:t>，其设计的波导面积仅占</w:t>
      </w:r>
      <w:r w:rsidRPr="006C3AEB">
        <w:rPr>
          <w:noProof/>
          <w:sz w:val="24"/>
          <w:szCs w:val="24"/>
        </w:rPr>
        <w:t>2.4 </w:t>
      </w:r>
      <m:oMath>
        <m:r>
          <m:rPr>
            <m:sty m:val="p"/>
          </m:rPr>
          <w:rPr>
            <w:rFonts w:ascii="Cambria Math" w:hAnsi="Cambria Math" w:hint="eastAsia"/>
            <w:noProof/>
            <w:sz w:val="24"/>
            <w:szCs w:val="24"/>
          </w:rPr>
          <m:t>×</m:t>
        </m:r>
      </m:oMath>
      <w:r w:rsidRPr="006C3AEB">
        <w:rPr>
          <w:noProof/>
          <w:sz w:val="24"/>
          <w:szCs w:val="24"/>
        </w:rPr>
        <w:t> 2.4 </w:t>
      </w:r>
      <m:oMath>
        <m:sSup>
          <m:sSupPr>
            <m:ctrlPr>
              <w:rPr>
                <w:rFonts w:ascii="Cambria Math" w:hAnsi="Cambria Math"/>
                <w:noProof/>
                <w:sz w:val="24"/>
                <w:szCs w:val="24"/>
              </w:rPr>
            </m:ctrlPr>
          </m:sSupPr>
          <m:e>
            <m:r>
              <m:rPr>
                <m:sty m:val="p"/>
              </m:rPr>
              <w:rPr>
                <w:rFonts w:ascii="Cambria Math" w:hAnsi="Cambria Math"/>
                <w:noProof/>
                <w:sz w:val="24"/>
                <w:szCs w:val="24"/>
              </w:rPr>
              <m:t>μm</m:t>
            </m:r>
          </m:e>
          <m:sup>
            <m:r>
              <w:rPr>
                <w:rFonts w:ascii="Cambria Math" w:hAnsi="Cambria Math"/>
                <w:noProof/>
                <w:sz w:val="24"/>
                <w:szCs w:val="24"/>
              </w:rPr>
              <m:t>2</m:t>
            </m:r>
          </m:sup>
        </m:sSup>
      </m:oMath>
      <w:r w:rsidRPr="006C3AEB">
        <w:rPr>
          <w:rFonts w:hint="eastAsia"/>
          <w:noProof/>
          <w:sz w:val="24"/>
          <w:szCs w:val="24"/>
        </w:rPr>
        <w:t>，其结构如图</w:t>
      </w:r>
      <w:r w:rsidR="00416D3F">
        <w:rPr>
          <w:noProof/>
          <w:sz w:val="24"/>
          <w:szCs w:val="24"/>
        </w:rPr>
        <w:t>1-10</w:t>
      </w:r>
      <w:r w:rsidRPr="006C3AEB">
        <w:rPr>
          <w:rFonts w:hint="eastAsia"/>
          <w:noProof/>
          <w:sz w:val="24"/>
          <w:szCs w:val="24"/>
        </w:rPr>
        <w:t>（</w:t>
      </w:r>
      <w:r w:rsidRPr="006C3AEB">
        <w:rPr>
          <w:noProof/>
          <w:sz w:val="24"/>
          <w:szCs w:val="24"/>
        </w:rPr>
        <w:t>a</w:t>
      </w:r>
      <w:r w:rsidR="009741C0">
        <w:rPr>
          <w:rFonts w:hint="eastAsia"/>
          <w:noProof/>
          <w:sz w:val="24"/>
          <w:szCs w:val="24"/>
        </w:rPr>
        <w:t>）所示，</w:t>
      </w:r>
      <w:r w:rsidR="009741C0">
        <w:rPr>
          <w:rFonts w:hint="eastAsia"/>
          <w:noProof/>
          <w:sz w:val="24"/>
          <w:szCs w:val="24"/>
        </w:rPr>
        <w:t>TE</w:t>
      </w:r>
      <w:r w:rsidR="009741C0">
        <w:rPr>
          <w:rFonts w:hint="eastAsia"/>
          <w:noProof/>
          <w:sz w:val="24"/>
          <w:szCs w:val="24"/>
        </w:rPr>
        <w:t>模</w:t>
      </w:r>
      <w:r w:rsidR="009741C0">
        <w:rPr>
          <w:noProof/>
          <w:sz w:val="24"/>
          <w:szCs w:val="24"/>
        </w:rPr>
        <w:t>与</w:t>
      </w:r>
      <w:r w:rsidR="009741C0">
        <w:rPr>
          <w:rFonts w:hint="eastAsia"/>
          <w:noProof/>
          <w:sz w:val="24"/>
          <w:szCs w:val="24"/>
        </w:rPr>
        <w:t>TM</w:t>
      </w:r>
      <w:r w:rsidR="009741C0">
        <w:rPr>
          <w:rFonts w:hint="eastAsia"/>
          <w:noProof/>
          <w:sz w:val="24"/>
          <w:szCs w:val="24"/>
        </w:rPr>
        <w:t>模</w:t>
      </w:r>
      <w:r w:rsidR="009741C0">
        <w:rPr>
          <w:noProof/>
          <w:sz w:val="24"/>
          <w:szCs w:val="24"/>
        </w:rPr>
        <w:t>的</w:t>
      </w:r>
      <w:r w:rsidR="009741C0">
        <w:rPr>
          <w:rFonts w:hint="eastAsia"/>
          <w:noProof/>
          <w:sz w:val="24"/>
          <w:szCs w:val="24"/>
        </w:rPr>
        <w:t>场分布</w:t>
      </w:r>
      <w:r w:rsidR="00C61384">
        <w:rPr>
          <w:noProof/>
          <w:sz w:val="24"/>
          <w:szCs w:val="24"/>
        </w:rPr>
        <w:t>如</w:t>
      </w:r>
      <w:r w:rsidR="00C642BA">
        <w:rPr>
          <w:noProof/>
          <w:sz w:val="24"/>
          <w:szCs w:val="24"/>
        </w:rPr>
        <w:t>1-10</w:t>
      </w:r>
      <w:r w:rsidR="009741C0" w:rsidRPr="006C3AEB">
        <w:rPr>
          <w:rFonts w:hint="eastAsia"/>
          <w:noProof/>
          <w:sz w:val="24"/>
          <w:szCs w:val="24"/>
        </w:rPr>
        <w:t>（</w:t>
      </w:r>
      <w:r w:rsidR="009741C0">
        <w:rPr>
          <w:noProof/>
          <w:sz w:val="24"/>
          <w:szCs w:val="24"/>
        </w:rPr>
        <w:t>b</w:t>
      </w:r>
      <w:r w:rsidR="009741C0">
        <w:rPr>
          <w:rFonts w:hint="eastAsia"/>
          <w:noProof/>
          <w:sz w:val="24"/>
          <w:szCs w:val="24"/>
        </w:rPr>
        <w:t>）</w:t>
      </w:r>
      <w:r w:rsidR="00C61384">
        <w:rPr>
          <w:noProof/>
          <w:sz w:val="24"/>
          <w:szCs w:val="24"/>
        </w:rPr>
        <w:t>和</w:t>
      </w:r>
      <w:r w:rsidR="009741C0" w:rsidRPr="006C3AEB">
        <w:rPr>
          <w:rFonts w:hint="eastAsia"/>
          <w:noProof/>
          <w:sz w:val="24"/>
          <w:szCs w:val="24"/>
        </w:rPr>
        <w:t>（</w:t>
      </w:r>
      <w:r w:rsidR="009741C0">
        <w:rPr>
          <w:noProof/>
          <w:sz w:val="24"/>
          <w:szCs w:val="24"/>
        </w:rPr>
        <w:t>c</w:t>
      </w:r>
      <w:r w:rsidR="009741C0">
        <w:rPr>
          <w:rFonts w:hint="eastAsia"/>
          <w:noProof/>
          <w:sz w:val="24"/>
          <w:szCs w:val="24"/>
        </w:rPr>
        <w:t>）所示。</w:t>
      </w:r>
      <w:r w:rsidRPr="006C3AEB">
        <w:rPr>
          <w:rFonts w:hint="eastAsia"/>
          <w:noProof/>
          <w:sz w:val="24"/>
          <w:szCs w:val="24"/>
        </w:rPr>
        <w:t>在此正方形区域中，包括</w:t>
      </w:r>
      <w:r w:rsidRPr="006C3AEB">
        <w:rPr>
          <w:noProof/>
          <w:sz w:val="24"/>
          <w:szCs w:val="24"/>
        </w:rPr>
        <w:t>20</w:t>
      </w:r>
      <w:r w:rsidR="008D5546" w:rsidRPr="006C3AEB">
        <w:rPr>
          <w:noProof/>
          <w:sz w:val="24"/>
          <w:szCs w:val="24"/>
        </w:rPr>
        <w:t> </w:t>
      </w:r>
      <m:oMath>
        <m:r>
          <m:rPr>
            <m:sty m:val="p"/>
          </m:rPr>
          <w:rPr>
            <w:rFonts w:ascii="Cambria Math" w:hAnsi="Cambria Math" w:hint="eastAsia"/>
            <w:noProof/>
            <w:sz w:val="24"/>
            <w:szCs w:val="24"/>
          </w:rPr>
          <m:t>×</m:t>
        </m:r>
      </m:oMath>
      <w:r w:rsidRPr="006C3AEB">
        <w:rPr>
          <w:noProof/>
          <w:sz w:val="24"/>
          <w:szCs w:val="24"/>
        </w:rPr>
        <w:t>20</w:t>
      </w:r>
      <w:r w:rsidRPr="006C3AEB">
        <w:rPr>
          <w:rFonts w:hint="eastAsia"/>
          <w:noProof/>
          <w:sz w:val="24"/>
          <w:szCs w:val="24"/>
        </w:rPr>
        <w:t>个</w:t>
      </w:r>
      <w:r w:rsidR="00AF5D39">
        <w:rPr>
          <w:rFonts w:hint="eastAsia"/>
          <w:noProof/>
          <w:sz w:val="24"/>
          <w:szCs w:val="24"/>
        </w:rPr>
        <w:t>栅格点</w:t>
      </w:r>
      <w:r w:rsidRPr="006C3AEB">
        <w:rPr>
          <w:rFonts w:hint="eastAsia"/>
          <w:noProof/>
          <w:sz w:val="24"/>
          <w:szCs w:val="24"/>
        </w:rPr>
        <w:t>，每一个</w:t>
      </w:r>
      <w:r w:rsidR="00AF5D39">
        <w:rPr>
          <w:rFonts w:hint="eastAsia"/>
          <w:noProof/>
          <w:sz w:val="24"/>
          <w:szCs w:val="24"/>
        </w:rPr>
        <w:t>栅格</w:t>
      </w:r>
      <w:r w:rsidRPr="006C3AEB">
        <w:rPr>
          <w:rFonts w:hint="eastAsia"/>
          <w:noProof/>
          <w:sz w:val="24"/>
          <w:szCs w:val="24"/>
        </w:rPr>
        <w:t>也是一个小正方形，</w:t>
      </w:r>
      <w:r w:rsidR="00585523">
        <w:rPr>
          <w:rFonts w:hint="eastAsia"/>
          <w:noProof/>
          <w:sz w:val="24"/>
          <w:szCs w:val="24"/>
        </w:rPr>
        <w:t>其</w:t>
      </w:r>
      <w:r w:rsidRPr="006C3AEB">
        <w:rPr>
          <w:rFonts w:hint="eastAsia"/>
          <w:noProof/>
          <w:sz w:val="24"/>
          <w:szCs w:val="24"/>
        </w:rPr>
        <w:t>尺寸为</w:t>
      </w:r>
      <w:r w:rsidRPr="006C3AEB">
        <w:rPr>
          <w:noProof/>
          <w:sz w:val="24"/>
          <w:szCs w:val="24"/>
        </w:rPr>
        <w:t>120</w:t>
      </w:r>
      <w:r w:rsidR="00AF5D39">
        <w:rPr>
          <w:noProof/>
          <w:sz w:val="24"/>
          <w:szCs w:val="24"/>
        </w:rPr>
        <w:t xml:space="preserve"> </w:t>
      </w:r>
      <w:r w:rsidRPr="006C3AEB">
        <w:rPr>
          <w:noProof/>
          <w:sz w:val="24"/>
          <w:szCs w:val="24"/>
        </w:rPr>
        <w:t>nm</w:t>
      </w:r>
      <w:r w:rsidR="008D5546" w:rsidRPr="006C3AEB">
        <w:rPr>
          <w:noProof/>
          <w:sz w:val="24"/>
          <w:szCs w:val="24"/>
        </w:rPr>
        <w:t> </w:t>
      </w:r>
      <m:oMath>
        <m:r>
          <m:rPr>
            <m:sty m:val="p"/>
          </m:rPr>
          <w:rPr>
            <w:rFonts w:ascii="Cambria Math" w:hAnsi="Cambria Math" w:hint="eastAsia"/>
            <w:noProof/>
            <w:sz w:val="24"/>
            <w:szCs w:val="24"/>
          </w:rPr>
          <m:t>×</m:t>
        </m:r>
      </m:oMath>
      <w:r w:rsidRPr="006C3AEB">
        <w:rPr>
          <w:noProof/>
          <w:sz w:val="24"/>
          <w:szCs w:val="24"/>
        </w:rPr>
        <w:t>120</w:t>
      </w:r>
      <w:r w:rsidR="00AF5D39">
        <w:rPr>
          <w:noProof/>
          <w:sz w:val="24"/>
          <w:szCs w:val="24"/>
        </w:rPr>
        <w:t xml:space="preserve"> </w:t>
      </w:r>
      <w:r w:rsidRPr="006C3AEB">
        <w:rPr>
          <w:noProof/>
          <w:sz w:val="24"/>
          <w:szCs w:val="24"/>
        </w:rPr>
        <w:t>nm</w:t>
      </w:r>
      <w:r w:rsidRPr="006C3AEB">
        <w:rPr>
          <w:rFonts w:hint="eastAsia"/>
          <w:noProof/>
          <w:sz w:val="24"/>
          <w:szCs w:val="24"/>
        </w:rPr>
        <w:t>。该器件纳米光子区中的硅层厚度与波导中的硅层厚度相同</w:t>
      </w:r>
      <w:r w:rsidR="0028297E">
        <w:rPr>
          <w:rFonts w:hint="eastAsia"/>
          <w:noProof/>
          <w:sz w:val="24"/>
          <w:szCs w:val="24"/>
        </w:rPr>
        <w:t>。波导结构图中的硅以黑色显示，空气柱以白色显示。入射光在纳米光子器件内产生与偏振相关的共振模式，</w:t>
      </w:r>
      <w:r w:rsidRPr="006C3AEB">
        <w:rPr>
          <w:rFonts w:hint="eastAsia"/>
          <w:noProof/>
          <w:sz w:val="24"/>
          <w:szCs w:val="24"/>
        </w:rPr>
        <w:t>这些被引发的共振模式相互作用，以满足相应输出波导处各偏振的相位匹配条件，从而达到偏振分束的效果。在左输入波导的远端输入非偏振光，经过由反向方法设计的波导结构，输入光的</w:t>
      </w:r>
      <w:r w:rsidRPr="006C3AEB">
        <w:rPr>
          <w:rFonts w:hint="eastAsia"/>
          <w:noProof/>
          <w:sz w:val="24"/>
          <w:szCs w:val="24"/>
        </w:rPr>
        <w:t>TM</w:t>
      </w:r>
      <w:r w:rsidRPr="006C3AEB">
        <w:rPr>
          <w:rFonts w:hint="eastAsia"/>
          <w:noProof/>
          <w:sz w:val="24"/>
          <w:szCs w:val="24"/>
        </w:rPr>
        <w:t>模式和</w:t>
      </w:r>
      <w:r w:rsidRPr="006C3AEB">
        <w:rPr>
          <w:rFonts w:hint="eastAsia"/>
          <w:noProof/>
          <w:sz w:val="24"/>
          <w:szCs w:val="24"/>
        </w:rPr>
        <w:t>TE</w:t>
      </w:r>
      <w:r w:rsidRPr="006C3AEB">
        <w:rPr>
          <w:rFonts w:hint="eastAsia"/>
          <w:noProof/>
          <w:sz w:val="24"/>
          <w:szCs w:val="24"/>
        </w:rPr>
        <w:t>模式分别耦合到顶部和底部输出波导中，</w:t>
      </w:r>
      <w:r w:rsidR="00863918" w:rsidRPr="006C3AEB">
        <w:rPr>
          <w:rFonts w:hint="eastAsia"/>
          <w:noProof/>
          <w:sz w:val="24"/>
          <w:szCs w:val="24"/>
        </w:rPr>
        <w:t>采用直接二进制搜索算法对</w:t>
      </w:r>
      <m:oMath>
        <m:r>
          <m:rPr>
            <m:sty m:val="p"/>
          </m:rPr>
          <w:rPr>
            <w:rFonts w:ascii="Cambria Math" w:hAnsi="Cambria Math" w:hint="eastAsia"/>
            <w:noProof/>
            <w:sz w:val="24"/>
            <w:szCs w:val="24"/>
          </w:rPr>
          <m:t>的</m:t>
        </m:r>
      </m:oMath>
      <w:r w:rsidR="00863918">
        <w:rPr>
          <w:rFonts w:hint="eastAsia"/>
          <w:noProof/>
          <w:sz w:val="24"/>
          <w:szCs w:val="24"/>
        </w:rPr>
        <w:t>S</w:t>
      </w:r>
      <w:r w:rsidR="00863918">
        <w:rPr>
          <w:noProof/>
          <w:sz w:val="24"/>
          <w:szCs w:val="24"/>
        </w:rPr>
        <w:t>CM</w:t>
      </w:r>
      <w:r w:rsidR="00863918" w:rsidRPr="006C3AEB">
        <w:rPr>
          <w:rFonts w:hint="eastAsia"/>
          <w:noProof/>
          <w:sz w:val="24"/>
          <w:szCs w:val="24"/>
        </w:rPr>
        <w:t>进行优化</w:t>
      </w:r>
      <w:r w:rsidR="00863918">
        <w:rPr>
          <w:rFonts w:hint="eastAsia"/>
          <w:noProof/>
          <w:sz w:val="24"/>
          <w:szCs w:val="24"/>
        </w:rPr>
        <w:t>，</w:t>
      </w:r>
      <w:r w:rsidRPr="006C3AEB">
        <w:rPr>
          <w:rFonts w:hint="eastAsia"/>
          <w:noProof/>
          <w:sz w:val="24"/>
          <w:szCs w:val="24"/>
        </w:rPr>
        <w:t>转换效率</w:t>
      </w:r>
      <w:r w:rsidR="00863918">
        <w:rPr>
          <w:rFonts w:hint="eastAsia"/>
          <w:noProof/>
          <w:sz w:val="24"/>
          <w:szCs w:val="24"/>
        </w:rPr>
        <w:t>达到</w:t>
      </w:r>
      <w:r w:rsidRPr="006C3AEB">
        <w:rPr>
          <w:rFonts w:hint="eastAsia"/>
          <w:noProof/>
          <w:sz w:val="24"/>
          <w:szCs w:val="24"/>
        </w:rPr>
        <w:t>89%</w:t>
      </w:r>
      <w:r w:rsidRPr="006C3AEB">
        <w:rPr>
          <w:rFonts w:hint="eastAsia"/>
          <w:noProof/>
          <w:sz w:val="24"/>
          <w:szCs w:val="24"/>
        </w:rPr>
        <w:t>和</w:t>
      </w:r>
      <w:r w:rsidRPr="006C3AEB">
        <w:rPr>
          <w:rFonts w:hint="eastAsia"/>
          <w:noProof/>
          <w:sz w:val="24"/>
          <w:szCs w:val="24"/>
        </w:rPr>
        <w:t>81%</w:t>
      </w:r>
      <w:r w:rsidRPr="006C3AEB">
        <w:rPr>
          <w:rFonts w:hint="eastAsia"/>
          <w:noProof/>
          <w:sz w:val="24"/>
          <w:szCs w:val="24"/>
        </w:rPr>
        <w:t>。</w:t>
      </w:r>
    </w:p>
    <w:p w14:paraId="41C9DD30" w14:textId="2D7ED0F5" w:rsidR="00FF0252" w:rsidRDefault="00863918" w:rsidP="009741C0">
      <w:pPr>
        <w:spacing w:line="400" w:lineRule="exact"/>
        <w:ind w:firstLine="480"/>
        <w:rPr>
          <w:noProof/>
          <w:sz w:val="24"/>
          <w:szCs w:val="24"/>
        </w:rPr>
      </w:pPr>
      <w:r>
        <w:rPr>
          <w:rFonts w:hint="eastAsia"/>
          <w:noProof/>
          <w:sz w:val="24"/>
          <w:szCs w:val="24"/>
        </w:rPr>
        <w:t>除了</w:t>
      </w:r>
      <w:r>
        <w:rPr>
          <w:noProof/>
          <w:sz w:val="24"/>
          <w:szCs w:val="24"/>
        </w:rPr>
        <w:t>上述的器件</w:t>
      </w:r>
      <w:r>
        <w:rPr>
          <w:rFonts w:hint="eastAsia"/>
          <w:noProof/>
          <w:sz w:val="24"/>
          <w:szCs w:val="24"/>
        </w:rPr>
        <w:t>之外，还有很多光子集成器件适用于反向算法进行设计。</w:t>
      </w:r>
      <w:r w:rsidRPr="00DF1C90">
        <w:rPr>
          <w:noProof/>
          <w:sz w:val="24"/>
          <w:szCs w:val="24"/>
        </w:rPr>
        <w:t>2012</w:t>
      </w:r>
      <w:r w:rsidRPr="00DF1C90">
        <w:rPr>
          <w:rFonts w:hint="eastAsia"/>
          <w:noProof/>
          <w:sz w:val="24"/>
          <w:szCs w:val="24"/>
        </w:rPr>
        <w:t>年，由斯坦福大学提出的可以利用“目标优先”的方式设计纳米光子波导耦合器</w:t>
      </w:r>
      <w:r w:rsidRPr="00E816C1">
        <w:rPr>
          <w:noProof/>
          <w:sz w:val="24"/>
          <w:szCs w:val="24"/>
          <w:vertAlign w:val="superscript"/>
        </w:rPr>
        <w:t>[</w:t>
      </w:r>
      <w:r>
        <w:rPr>
          <w:noProof/>
          <w:sz w:val="24"/>
          <w:szCs w:val="24"/>
          <w:vertAlign w:val="superscript"/>
        </w:rPr>
        <w:t>49</w:t>
      </w:r>
      <w:r w:rsidRPr="00E816C1">
        <w:rPr>
          <w:noProof/>
          <w:sz w:val="24"/>
          <w:szCs w:val="24"/>
          <w:vertAlign w:val="superscript"/>
        </w:rPr>
        <w:t>]</w:t>
      </w:r>
      <w:r w:rsidRPr="00DF1C90">
        <w:rPr>
          <w:rFonts w:hint="eastAsia"/>
          <w:noProof/>
          <w:sz w:val="24"/>
          <w:szCs w:val="24"/>
        </w:rPr>
        <w:t>，能够实现</w:t>
      </w:r>
      <w:r w:rsidRPr="00DF1C90">
        <w:rPr>
          <w:noProof/>
          <w:sz w:val="24"/>
          <w:szCs w:val="24"/>
        </w:rPr>
        <w:t>98</w:t>
      </w:r>
      <w:r w:rsidRPr="00DF1C90">
        <w:rPr>
          <w:rFonts w:hint="eastAsia"/>
          <w:noProof/>
          <w:sz w:val="24"/>
          <w:szCs w:val="24"/>
        </w:rPr>
        <w:t>％的高效率耦合。</w:t>
      </w:r>
      <w:r w:rsidRPr="00DF1C90">
        <w:rPr>
          <w:noProof/>
          <w:sz w:val="24"/>
          <w:szCs w:val="24"/>
        </w:rPr>
        <w:t>Alexander Y. Piggott</w:t>
      </w:r>
      <w:r w:rsidRPr="00DF1C90">
        <w:rPr>
          <w:rFonts w:hint="eastAsia"/>
          <w:noProof/>
          <w:sz w:val="24"/>
          <w:szCs w:val="24"/>
        </w:rPr>
        <w:t>等人提出了一种片上集成的波长解复用器的设计</w:t>
      </w:r>
      <w:r w:rsidRPr="00E816C1">
        <w:rPr>
          <w:noProof/>
          <w:sz w:val="24"/>
          <w:szCs w:val="24"/>
          <w:vertAlign w:val="superscript"/>
        </w:rPr>
        <w:t>[5</w:t>
      </w:r>
      <w:r>
        <w:rPr>
          <w:noProof/>
          <w:sz w:val="24"/>
          <w:szCs w:val="24"/>
          <w:vertAlign w:val="superscript"/>
        </w:rPr>
        <w:t>0</w:t>
      </w:r>
      <w:r w:rsidRPr="00E816C1">
        <w:rPr>
          <w:noProof/>
          <w:sz w:val="24"/>
          <w:szCs w:val="24"/>
          <w:vertAlign w:val="superscript"/>
        </w:rPr>
        <w:t>]</w:t>
      </w:r>
      <w:r w:rsidRPr="00DF1C90">
        <w:rPr>
          <w:rFonts w:hint="eastAsia"/>
          <w:noProof/>
          <w:sz w:val="24"/>
          <w:szCs w:val="24"/>
        </w:rPr>
        <w:t>，它将来自输入波导的</w:t>
      </w:r>
      <w:r w:rsidRPr="00DF1C90">
        <w:rPr>
          <w:noProof/>
          <w:sz w:val="24"/>
          <w:szCs w:val="24"/>
        </w:rPr>
        <w:t>1300 nm</w:t>
      </w:r>
      <w:r w:rsidRPr="00DF1C90">
        <w:rPr>
          <w:rFonts w:hint="eastAsia"/>
          <w:noProof/>
          <w:sz w:val="24"/>
          <w:szCs w:val="24"/>
        </w:rPr>
        <w:t>和</w:t>
      </w:r>
      <w:r w:rsidRPr="00DF1C90">
        <w:rPr>
          <w:noProof/>
          <w:sz w:val="24"/>
          <w:szCs w:val="24"/>
        </w:rPr>
        <w:t>1550 nm</w:t>
      </w:r>
      <w:r>
        <w:rPr>
          <w:rFonts w:hint="eastAsia"/>
          <w:noProof/>
          <w:sz w:val="24"/>
          <w:szCs w:val="24"/>
        </w:rPr>
        <w:t>的光分成两路，分别传向两个输出波导</w:t>
      </w:r>
      <w:r w:rsidRPr="00DF1C90">
        <w:rPr>
          <w:rFonts w:hint="eastAsia"/>
          <w:noProof/>
          <w:sz w:val="24"/>
          <w:szCs w:val="24"/>
        </w:rPr>
        <w:t>，尺寸仅为</w:t>
      </w:r>
      <w:r>
        <w:rPr>
          <w:noProof/>
          <w:sz w:val="24"/>
          <w:szCs w:val="24"/>
        </w:rPr>
        <w:t>2.8 </w:t>
      </w:r>
      <m:oMath>
        <m:r>
          <m:rPr>
            <m:sty m:val="p"/>
          </m:rPr>
          <w:rPr>
            <w:rFonts w:ascii="Cambria Math" w:hAnsi="Cambria Math"/>
            <w:noProof/>
            <w:sz w:val="24"/>
            <w:szCs w:val="24"/>
          </w:rPr>
          <m:t>×</m:t>
        </m:r>
      </m:oMath>
      <w:r w:rsidRPr="00DF1C90">
        <w:rPr>
          <w:noProof/>
          <w:sz w:val="24"/>
          <w:szCs w:val="24"/>
        </w:rPr>
        <w:t>2.8 μm</w:t>
      </w:r>
      <w:r w:rsidRPr="00E816C1">
        <w:rPr>
          <w:noProof/>
          <w:sz w:val="24"/>
          <w:szCs w:val="24"/>
          <w:vertAlign w:val="superscript"/>
        </w:rPr>
        <w:t>2</w:t>
      </w:r>
      <w:r>
        <w:rPr>
          <w:rFonts w:hint="eastAsia"/>
          <w:noProof/>
          <w:sz w:val="24"/>
          <w:szCs w:val="24"/>
        </w:rPr>
        <w:t>，</w:t>
      </w:r>
      <w:r>
        <w:rPr>
          <w:noProof/>
          <w:sz w:val="24"/>
          <w:szCs w:val="24"/>
        </w:rPr>
        <w:t>通</w:t>
      </w:r>
      <w:r w:rsidRPr="00DF1C90">
        <w:rPr>
          <w:rFonts w:hint="eastAsia"/>
          <w:noProof/>
          <w:sz w:val="24"/>
          <w:szCs w:val="24"/>
        </w:rPr>
        <w:t>过定义几种离散频率下的输入模式和输出模式之间的模式转换效率来指定设备的性能，并在优化过程中保持固定</w:t>
      </w:r>
      <w:r>
        <w:rPr>
          <w:rFonts w:hint="eastAsia"/>
          <w:noProof/>
          <w:sz w:val="24"/>
          <w:szCs w:val="24"/>
        </w:rPr>
        <w:t>。</w:t>
      </w:r>
      <w:r w:rsidRPr="00DF1C90">
        <w:rPr>
          <w:rFonts w:hint="eastAsia"/>
          <w:noProof/>
          <w:sz w:val="24"/>
          <w:szCs w:val="24"/>
        </w:rPr>
        <w:t>图</w:t>
      </w:r>
      <w:r>
        <w:rPr>
          <w:rFonts w:hint="eastAsia"/>
          <w:noProof/>
          <w:sz w:val="24"/>
          <w:szCs w:val="24"/>
        </w:rPr>
        <w:t>1-11</w:t>
      </w:r>
      <w:r w:rsidRPr="00DF1C90">
        <w:rPr>
          <w:rFonts w:hint="eastAsia"/>
          <w:noProof/>
          <w:sz w:val="24"/>
          <w:szCs w:val="24"/>
        </w:rPr>
        <w:t>为其结构示意图，这是带有一个输入波导，两个输出波导和一个正方形设计区域的简单平面三端口结构，在反向设计过程中，向左侧的输入波导输入</w:t>
      </w:r>
      <w:r w:rsidRPr="00DF1C90">
        <w:rPr>
          <w:rFonts w:hint="eastAsia"/>
          <w:noProof/>
          <w:sz w:val="24"/>
          <w:szCs w:val="24"/>
        </w:rPr>
        <w:t>TE</w:t>
      </w:r>
      <w:r w:rsidRPr="00DF1C90">
        <w:rPr>
          <w:rFonts w:hint="eastAsia"/>
          <w:noProof/>
          <w:sz w:val="24"/>
          <w:szCs w:val="24"/>
        </w:rPr>
        <w:t>模式的光信号，对于</w:t>
      </w:r>
      <w:r>
        <w:rPr>
          <w:rFonts w:hint="eastAsia"/>
          <w:noProof/>
          <w:sz w:val="24"/>
          <w:szCs w:val="24"/>
        </w:rPr>
        <w:t>波长</w:t>
      </w:r>
      <w:r>
        <w:rPr>
          <w:noProof/>
          <w:sz w:val="24"/>
          <w:szCs w:val="24"/>
        </w:rPr>
        <w:t>为</w:t>
      </w:r>
      <w:r w:rsidRPr="00DF1C90">
        <w:rPr>
          <w:rFonts w:hint="eastAsia"/>
          <w:noProof/>
          <w:sz w:val="24"/>
          <w:szCs w:val="24"/>
        </w:rPr>
        <w:t>1300 nm</w:t>
      </w:r>
      <w:r w:rsidRPr="00DF1C90">
        <w:rPr>
          <w:rFonts w:hint="eastAsia"/>
          <w:noProof/>
          <w:sz w:val="24"/>
          <w:szCs w:val="24"/>
        </w:rPr>
        <w:t>的光，</w:t>
      </w:r>
      <w:r w:rsidRPr="00DF1C90">
        <w:rPr>
          <w:rFonts w:hint="eastAsia"/>
          <w:noProof/>
          <w:sz w:val="24"/>
          <w:szCs w:val="24"/>
        </w:rPr>
        <w:t>90</w:t>
      </w:r>
      <w:r w:rsidRPr="00DF1C90">
        <w:rPr>
          <w:rFonts w:hint="eastAsia"/>
          <w:noProof/>
          <w:sz w:val="24"/>
          <w:szCs w:val="24"/>
        </w:rPr>
        <w:t>％以上的输入功率从端口</w:t>
      </w:r>
      <w:r w:rsidRPr="00DF1C90">
        <w:rPr>
          <w:rFonts w:hint="eastAsia"/>
          <w:noProof/>
          <w:sz w:val="24"/>
          <w:szCs w:val="24"/>
        </w:rPr>
        <w:t>2</w:t>
      </w:r>
      <w:r w:rsidRPr="00DF1C90">
        <w:rPr>
          <w:rFonts w:hint="eastAsia"/>
          <w:noProof/>
          <w:sz w:val="24"/>
          <w:szCs w:val="24"/>
        </w:rPr>
        <w:t>耦合输出，</w:t>
      </w:r>
      <w:r w:rsidRPr="00DF1C90">
        <w:rPr>
          <w:rFonts w:hint="eastAsia"/>
          <w:noProof/>
          <w:sz w:val="24"/>
          <w:szCs w:val="24"/>
        </w:rPr>
        <w:t>1</w:t>
      </w:r>
      <w:r w:rsidRPr="00DF1C90">
        <w:rPr>
          <w:rFonts w:hint="eastAsia"/>
          <w:noProof/>
          <w:sz w:val="24"/>
          <w:szCs w:val="24"/>
        </w:rPr>
        <w:t>％以下的功率应从端口</w:t>
      </w:r>
      <w:r w:rsidRPr="00DF1C90">
        <w:rPr>
          <w:rFonts w:hint="eastAsia"/>
          <w:noProof/>
          <w:sz w:val="24"/>
          <w:szCs w:val="24"/>
        </w:rPr>
        <w:t>3</w:t>
      </w:r>
      <w:r w:rsidRPr="00DF1C90">
        <w:rPr>
          <w:rFonts w:hint="eastAsia"/>
          <w:noProof/>
          <w:sz w:val="24"/>
          <w:szCs w:val="24"/>
        </w:rPr>
        <w:t>耦合出</w:t>
      </w:r>
      <w:r>
        <w:rPr>
          <w:rFonts w:hint="eastAsia"/>
          <w:noProof/>
          <w:sz w:val="24"/>
          <w:szCs w:val="24"/>
        </w:rPr>
        <w:t>。</w:t>
      </w:r>
      <w:r w:rsidRPr="00DF1C90">
        <w:rPr>
          <w:rFonts w:hint="eastAsia"/>
          <w:noProof/>
          <w:sz w:val="24"/>
          <w:szCs w:val="24"/>
        </w:rPr>
        <w:t>同样的，对于波长</w:t>
      </w:r>
      <w:r>
        <w:rPr>
          <w:rFonts w:hint="eastAsia"/>
          <w:noProof/>
          <w:sz w:val="24"/>
          <w:szCs w:val="24"/>
        </w:rPr>
        <w:t>为</w:t>
      </w:r>
      <w:r w:rsidRPr="00DF1C90">
        <w:rPr>
          <w:rFonts w:hint="eastAsia"/>
          <w:noProof/>
          <w:sz w:val="24"/>
          <w:szCs w:val="24"/>
        </w:rPr>
        <w:t>1550 nm</w:t>
      </w:r>
      <w:r>
        <w:rPr>
          <w:rFonts w:hint="eastAsia"/>
          <w:noProof/>
          <w:sz w:val="24"/>
          <w:szCs w:val="24"/>
        </w:rPr>
        <w:t>的光</w:t>
      </w:r>
      <w:r w:rsidRPr="00DF1C90">
        <w:rPr>
          <w:rFonts w:hint="eastAsia"/>
          <w:noProof/>
          <w:sz w:val="24"/>
          <w:szCs w:val="24"/>
        </w:rPr>
        <w:t>，</w:t>
      </w:r>
      <w:r w:rsidRPr="00DF1C90">
        <w:rPr>
          <w:rFonts w:hint="eastAsia"/>
          <w:noProof/>
          <w:sz w:val="24"/>
          <w:szCs w:val="24"/>
        </w:rPr>
        <w:t>90</w:t>
      </w:r>
      <w:r w:rsidRPr="00DF1C90">
        <w:rPr>
          <w:rFonts w:hint="eastAsia"/>
          <w:noProof/>
          <w:sz w:val="24"/>
          <w:szCs w:val="24"/>
        </w:rPr>
        <w:t>％以上的输入功率从端口</w:t>
      </w:r>
      <w:r w:rsidRPr="00DF1C90">
        <w:rPr>
          <w:rFonts w:hint="eastAsia"/>
          <w:noProof/>
          <w:sz w:val="24"/>
          <w:szCs w:val="24"/>
        </w:rPr>
        <w:t>3</w:t>
      </w:r>
      <w:r w:rsidRPr="00DF1C90">
        <w:rPr>
          <w:rFonts w:hint="eastAsia"/>
          <w:noProof/>
          <w:sz w:val="24"/>
          <w:szCs w:val="24"/>
        </w:rPr>
        <w:t>耦合输出，</w:t>
      </w:r>
      <w:r w:rsidRPr="00DF1C90">
        <w:rPr>
          <w:rFonts w:hint="eastAsia"/>
          <w:noProof/>
          <w:sz w:val="24"/>
          <w:szCs w:val="24"/>
        </w:rPr>
        <w:t>1</w:t>
      </w:r>
      <w:r w:rsidRPr="00DF1C90">
        <w:rPr>
          <w:rFonts w:hint="eastAsia"/>
          <w:noProof/>
          <w:sz w:val="24"/>
          <w:szCs w:val="24"/>
        </w:rPr>
        <w:t>％以下的功率应从端口</w:t>
      </w:r>
      <w:r w:rsidRPr="00DF1C90">
        <w:rPr>
          <w:rFonts w:hint="eastAsia"/>
          <w:noProof/>
          <w:sz w:val="24"/>
          <w:szCs w:val="24"/>
        </w:rPr>
        <w:t>2</w:t>
      </w:r>
      <w:r w:rsidRPr="00DF1C90">
        <w:rPr>
          <w:rFonts w:hint="eastAsia"/>
          <w:noProof/>
          <w:sz w:val="24"/>
          <w:szCs w:val="24"/>
        </w:rPr>
        <w:t>耦合出。可以看出，此器件具有低插入损耗，低串扰、带宽范围较大以及易于集成等优点。</w:t>
      </w:r>
    </w:p>
    <w:p w14:paraId="512B7910" w14:textId="576CA69B" w:rsidR="00DF1C90" w:rsidRDefault="00DF1C90" w:rsidP="00AD33D6">
      <w:pPr>
        <w:jc w:val="center"/>
        <w:rPr>
          <w:noProof/>
          <w:sz w:val="24"/>
          <w:szCs w:val="24"/>
        </w:rPr>
      </w:pPr>
      <w:r>
        <w:rPr>
          <w:rFonts w:hint="eastAsia"/>
          <w:noProof/>
          <w:sz w:val="24"/>
          <w:szCs w:val="24"/>
        </w:rPr>
        <w:lastRenderedPageBreak/>
        <w:drawing>
          <wp:inline distT="0" distB="0" distL="0" distR="0" wp14:anchorId="7E4073AD" wp14:editId="2801604E">
            <wp:extent cx="3749675" cy="1958806"/>
            <wp:effectExtent l="0" t="0" r="317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55073" cy="1961626"/>
                    </a:xfrm>
                    <a:prstGeom prst="rect">
                      <a:avLst/>
                    </a:prstGeom>
                  </pic:spPr>
                </pic:pic>
              </a:graphicData>
            </a:graphic>
          </wp:inline>
        </w:drawing>
      </w:r>
    </w:p>
    <w:p w14:paraId="1057E24B" w14:textId="671EBC5C" w:rsidR="00DF1C90" w:rsidRPr="000D4A69" w:rsidRDefault="00DF1C90" w:rsidP="000D4A69">
      <w:pPr>
        <w:jc w:val="center"/>
        <w:rPr>
          <w:rFonts w:eastAsia="楷体"/>
          <w:noProof/>
          <w:szCs w:val="24"/>
        </w:rPr>
      </w:pPr>
      <w:r w:rsidRPr="000D4A69">
        <w:rPr>
          <w:rFonts w:eastAsia="楷体" w:hint="eastAsia"/>
          <w:noProof/>
          <w:szCs w:val="24"/>
        </w:rPr>
        <w:t>图</w:t>
      </w:r>
      <w:r w:rsidRPr="000D4A69">
        <w:rPr>
          <w:rFonts w:eastAsia="楷体" w:hint="eastAsia"/>
          <w:noProof/>
          <w:szCs w:val="24"/>
        </w:rPr>
        <w:t>1</w:t>
      </w:r>
      <w:r w:rsidR="00C642BA">
        <w:rPr>
          <w:rFonts w:eastAsia="楷体"/>
          <w:noProof/>
          <w:szCs w:val="24"/>
        </w:rPr>
        <w:t>-11</w:t>
      </w:r>
      <w:r w:rsidRPr="000D4A69">
        <w:rPr>
          <w:rFonts w:eastAsia="楷体" w:hint="eastAsia"/>
          <w:noProof/>
          <w:szCs w:val="24"/>
        </w:rPr>
        <w:t>（</w:t>
      </w:r>
      <w:r w:rsidRPr="000D4A69">
        <w:rPr>
          <w:rFonts w:eastAsia="楷体" w:hint="eastAsia"/>
          <w:noProof/>
          <w:szCs w:val="24"/>
        </w:rPr>
        <w:t>a</w:t>
      </w:r>
      <w:r w:rsidRPr="000D4A69">
        <w:rPr>
          <w:rFonts w:eastAsia="楷体" w:hint="eastAsia"/>
          <w:noProof/>
          <w:szCs w:val="24"/>
        </w:rPr>
        <w:t>）波分</w:t>
      </w:r>
      <w:r w:rsidR="00D9314D">
        <w:rPr>
          <w:rFonts w:eastAsia="楷体" w:hint="eastAsia"/>
          <w:noProof/>
          <w:szCs w:val="24"/>
        </w:rPr>
        <w:t>解</w:t>
      </w:r>
      <w:r w:rsidRPr="000D4A69">
        <w:rPr>
          <w:rFonts w:eastAsia="楷体" w:hint="eastAsia"/>
          <w:noProof/>
          <w:szCs w:val="24"/>
        </w:rPr>
        <w:t>复用器波导设计</w:t>
      </w:r>
      <w:r w:rsidRPr="000D4A69">
        <w:rPr>
          <w:rFonts w:eastAsia="楷体"/>
          <w:noProof/>
          <w:szCs w:val="24"/>
        </w:rPr>
        <w:t>结构</w:t>
      </w:r>
      <w:r w:rsidR="00E816C1" w:rsidRPr="009C4A4A">
        <w:rPr>
          <w:rFonts w:eastAsia="楷体"/>
          <w:noProof/>
          <w:szCs w:val="24"/>
          <w:vertAlign w:val="superscript"/>
        </w:rPr>
        <w:t>[</w:t>
      </w:r>
      <w:r w:rsidR="00D9314D">
        <w:rPr>
          <w:rFonts w:eastAsia="楷体"/>
          <w:noProof/>
          <w:szCs w:val="24"/>
          <w:vertAlign w:val="superscript"/>
        </w:rPr>
        <w:t>50</w:t>
      </w:r>
      <w:r w:rsidR="00E816C1" w:rsidRPr="009C4A4A">
        <w:rPr>
          <w:rFonts w:eastAsia="楷体"/>
          <w:noProof/>
          <w:szCs w:val="24"/>
          <w:vertAlign w:val="superscript"/>
        </w:rPr>
        <w:t>]</w:t>
      </w:r>
      <w:r w:rsidRPr="000D4A69">
        <w:rPr>
          <w:rFonts w:eastAsia="楷体" w:hint="eastAsia"/>
          <w:noProof/>
          <w:szCs w:val="24"/>
        </w:rPr>
        <w:t xml:space="preserve"> </w:t>
      </w:r>
      <w:r w:rsidRPr="000D4A69">
        <w:rPr>
          <w:rFonts w:eastAsia="楷体" w:hint="eastAsia"/>
          <w:noProof/>
          <w:szCs w:val="24"/>
        </w:rPr>
        <w:t>（</w:t>
      </w:r>
      <w:r w:rsidRPr="000D4A69">
        <w:rPr>
          <w:rFonts w:eastAsia="楷体" w:hint="eastAsia"/>
          <w:noProof/>
          <w:szCs w:val="24"/>
        </w:rPr>
        <w:t>b</w:t>
      </w:r>
      <w:r w:rsidR="00E816C1" w:rsidRPr="000D4A69">
        <w:rPr>
          <w:rFonts w:eastAsia="楷体" w:hint="eastAsia"/>
          <w:noProof/>
          <w:szCs w:val="24"/>
        </w:rPr>
        <w:t>）</w:t>
      </w:r>
      <w:r w:rsidRPr="000D4A69">
        <w:rPr>
          <w:rFonts w:eastAsia="楷体" w:hint="eastAsia"/>
          <w:noProof/>
          <w:szCs w:val="24"/>
        </w:rPr>
        <w:t>反向设计过程中生成的中间结构</w:t>
      </w:r>
      <w:r w:rsidR="00E816C1" w:rsidRPr="009C4A4A">
        <w:rPr>
          <w:rFonts w:eastAsia="楷体"/>
          <w:noProof/>
          <w:szCs w:val="24"/>
          <w:vertAlign w:val="superscript"/>
        </w:rPr>
        <w:t>[</w:t>
      </w:r>
      <w:r w:rsidR="00D9314D">
        <w:rPr>
          <w:rFonts w:eastAsia="楷体"/>
          <w:noProof/>
          <w:szCs w:val="24"/>
          <w:vertAlign w:val="superscript"/>
        </w:rPr>
        <w:t>50</w:t>
      </w:r>
      <w:r w:rsidR="00E816C1" w:rsidRPr="009C4A4A">
        <w:rPr>
          <w:rFonts w:eastAsia="楷体"/>
          <w:noProof/>
          <w:szCs w:val="24"/>
          <w:vertAlign w:val="superscript"/>
        </w:rPr>
        <w:t>]</w:t>
      </w:r>
    </w:p>
    <w:p w14:paraId="7ED9259F" w14:textId="2156B9E0" w:rsidR="00DF1C90" w:rsidRDefault="00DF1C90" w:rsidP="00DF1C90">
      <w:pPr>
        <w:spacing w:line="400" w:lineRule="exact"/>
        <w:ind w:firstLine="482"/>
        <w:rPr>
          <w:noProof/>
          <w:sz w:val="24"/>
          <w:szCs w:val="24"/>
        </w:rPr>
      </w:pPr>
      <w:r w:rsidRPr="00DF1C90">
        <w:rPr>
          <w:rFonts w:hint="eastAsia"/>
          <w:noProof/>
          <w:sz w:val="24"/>
          <w:szCs w:val="24"/>
        </w:rPr>
        <w:t>由北京邮电大学设计的三输出功率分配器</w:t>
      </w:r>
      <w:r w:rsidRPr="000D4A69">
        <w:rPr>
          <w:rFonts w:hint="eastAsia"/>
          <w:noProof/>
          <w:sz w:val="24"/>
          <w:szCs w:val="24"/>
          <w:vertAlign w:val="superscript"/>
        </w:rPr>
        <w:t>[</w:t>
      </w:r>
      <w:r w:rsidR="000D4A69" w:rsidRPr="000D4A69">
        <w:rPr>
          <w:noProof/>
          <w:sz w:val="24"/>
          <w:szCs w:val="24"/>
          <w:vertAlign w:val="superscript"/>
        </w:rPr>
        <w:t>5</w:t>
      </w:r>
      <w:r w:rsidR="00FE558A">
        <w:rPr>
          <w:noProof/>
          <w:sz w:val="24"/>
          <w:szCs w:val="24"/>
          <w:vertAlign w:val="superscript"/>
        </w:rPr>
        <w:t>1</w:t>
      </w:r>
      <w:r w:rsidRPr="000D4A69">
        <w:rPr>
          <w:rFonts w:hint="eastAsia"/>
          <w:noProof/>
          <w:sz w:val="24"/>
          <w:szCs w:val="24"/>
          <w:vertAlign w:val="superscript"/>
        </w:rPr>
        <w:t>]</w:t>
      </w:r>
      <w:r>
        <w:rPr>
          <w:rFonts w:hint="eastAsia"/>
          <w:noProof/>
          <w:sz w:val="24"/>
          <w:szCs w:val="24"/>
        </w:rPr>
        <w:t>，结构</w:t>
      </w:r>
      <w:r>
        <w:rPr>
          <w:noProof/>
          <w:sz w:val="24"/>
          <w:szCs w:val="24"/>
        </w:rPr>
        <w:t>如图</w:t>
      </w:r>
      <w:r>
        <w:rPr>
          <w:rFonts w:hint="eastAsia"/>
          <w:noProof/>
          <w:sz w:val="24"/>
          <w:szCs w:val="24"/>
        </w:rPr>
        <w:t>1</w:t>
      </w:r>
      <w:r w:rsidR="00C642BA">
        <w:rPr>
          <w:noProof/>
          <w:sz w:val="24"/>
          <w:szCs w:val="24"/>
        </w:rPr>
        <w:t>-12</w:t>
      </w:r>
      <w:r>
        <w:rPr>
          <w:rFonts w:hint="eastAsia"/>
          <w:noProof/>
          <w:sz w:val="24"/>
          <w:szCs w:val="24"/>
        </w:rPr>
        <w:t>所示</w:t>
      </w:r>
      <w:r>
        <w:rPr>
          <w:noProof/>
          <w:sz w:val="24"/>
          <w:szCs w:val="24"/>
        </w:rPr>
        <w:t>，</w:t>
      </w:r>
      <w:r w:rsidRPr="00DF1C90">
        <w:rPr>
          <w:rFonts w:hint="eastAsia"/>
          <w:noProof/>
          <w:sz w:val="24"/>
          <w:szCs w:val="24"/>
        </w:rPr>
        <w:t>在</w:t>
      </w:r>
      <w:r w:rsidRPr="00DF1C90">
        <w:rPr>
          <w:rFonts w:hint="eastAsia"/>
          <w:noProof/>
          <w:sz w:val="24"/>
          <w:szCs w:val="24"/>
        </w:rPr>
        <w:t>1550</w:t>
      </w:r>
      <w:r w:rsidR="009C4A4A">
        <w:rPr>
          <w:noProof/>
          <w:sz w:val="24"/>
          <w:szCs w:val="24"/>
        </w:rPr>
        <w:t xml:space="preserve"> </w:t>
      </w:r>
      <w:r w:rsidRPr="00DF1C90">
        <w:rPr>
          <w:rFonts w:hint="eastAsia"/>
          <w:noProof/>
          <w:sz w:val="24"/>
          <w:szCs w:val="24"/>
        </w:rPr>
        <w:t>nm</w:t>
      </w:r>
      <w:r w:rsidRPr="00DF1C90">
        <w:rPr>
          <w:rFonts w:hint="eastAsia"/>
          <w:noProof/>
          <w:sz w:val="24"/>
          <w:szCs w:val="24"/>
        </w:rPr>
        <w:t>的波长处，可以实现</w:t>
      </w:r>
      <w:r w:rsidRPr="00DF1C90">
        <w:rPr>
          <w:rFonts w:hint="eastAsia"/>
          <w:noProof/>
          <w:sz w:val="24"/>
          <w:szCs w:val="24"/>
        </w:rPr>
        <w:t>25%</w:t>
      </w:r>
      <w:r w:rsidRPr="00DF1C90">
        <w:rPr>
          <w:rFonts w:hint="eastAsia"/>
          <w:noProof/>
          <w:sz w:val="24"/>
          <w:szCs w:val="24"/>
        </w:rPr>
        <w:t>，</w:t>
      </w:r>
      <w:r w:rsidRPr="00DF1C90">
        <w:rPr>
          <w:rFonts w:hint="eastAsia"/>
          <w:noProof/>
          <w:sz w:val="24"/>
          <w:szCs w:val="24"/>
        </w:rPr>
        <w:t>50%</w:t>
      </w:r>
      <w:r w:rsidRPr="00DF1C90">
        <w:rPr>
          <w:rFonts w:hint="eastAsia"/>
          <w:noProof/>
          <w:sz w:val="24"/>
          <w:szCs w:val="24"/>
        </w:rPr>
        <w:t>，</w:t>
      </w:r>
      <w:r w:rsidRPr="00DF1C90">
        <w:rPr>
          <w:rFonts w:hint="eastAsia"/>
          <w:noProof/>
          <w:sz w:val="24"/>
          <w:szCs w:val="24"/>
        </w:rPr>
        <w:t>25%</w:t>
      </w:r>
      <w:r w:rsidRPr="00DF1C90">
        <w:rPr>
          <w:rFonts w:hint="eastAsia"/>
          <w:noProof/>
          <w:sz w:val="24"/>
          <w:szCs w:val="24"/>
        </w:rPr>
        <w:t>的功率分束；</w:t>
      </w:r>
      <w:r>
        <w:rPr>
          <w:rFonts w:hint="eastAsia"/>
          <w:noProof/>
          <w:sz w:val="24"/>
          <w:szCs w:val="24"/>
        </w:rPr>
        <w:t>在</w:t>
      </w:r>
      <w:r w:rsidRPr="00DF1C90">
        <w:rPr>
          <w:rFonts w:hint="eastAsia"/>
          <w:noProof/>
          <w:sz w:val="24"/>
          <w:szCs w:val="24"/>
        </w:rPr>
        <w:t>1500</w:t>
      </w:r>
      <w:r w:rsidR="009C4A4A">
        <w:rPr>
          <w:noProof/>
          <w:sz w:val="24"/>
          <w:szCs w:val="24"/>
        </w:rPr>
        <w:t xml:space="preserve"> </w:t>
      </w:r>
      <w:r w:rsidRPr="00DF1C90">
        <w:rPr>
          <w:rFonts w:hint="eastAsia"/>
          <w:noProof/>
          <w:sz w:val="24"/>
          <w:szCs w:val="24"/>
        </w:rPr>
        <w:t>nm</w:t>
      </w:r>
      <w:r w:rsidRPr="00DF1C90">
        <w:rPr>
          <w:rFonts w:hint="eastAsia"/>
          <w:noProof/>
          <w:sz w:val="24"/>
          <w:szCs w:val="24"/>
        </w:rPr>
        <w:t>至</w:t>
      </w:r>
      <w:r w:rsidRPr="00DF1C90">
        <w:rPr>
          <w:rFonts w:hint="eastAsia"/>
          <w:noProof/>
          <w:sz w:val="24"/>
          <w:szCs w:val="24"/>
        </w:rPr>
        <w:t>1600</w:t>
      </w:r>
      <w:r w:rsidR="009C4A4A">
        <w:rPr>
          <w:noProof/>
          <w:sz w:val="24"/>
          <w:szCs w:val="24"/>
        </w:rPr>
        <w:t xml:space="preserve"> </w:t>
      </w:r>
      <w:r w:rsidRPr="00DF1C90">
        <w:rPr>
          <w:rFonts w:hint="eastAsia"/>
          <w:noProof/>
          <w:sz w:val="24"/>
          <w:szCs w:val="24"/>
        </w:rPr>
        <w:t>nm</w:t>
      </w:r>
      <w:r w:rsidRPr="00DF1C90">
        <w:rPr>
          <w:rFonts w:hint="eastAsia"/>
          <w:noProof/>
          <w:sz w:val="24"/>
          <w:szCs w:val="24"/>
        </w:rPr>
        <w:t>波长范围内，</w:t>
      </w:r>
      <w:r>
        <w:rPr>
          <w:rFonts w:hint="eastAsia"/>
          <w:noProof/>
          <w:sz w:val="24"/>
          <w:szCs w:val="24"/>
        </w:rPr>
        <w:t>其</w:t>
      </w:r>
      <w:r w:rsidRPr="00DF1C90">
        <w:rPr>
          <w:rFonts w:hint="eastAsia"/>
          <w:noProof/>
          <w:sz w:val="24"/>
          <w:szCs w:val="24"/>
        </w:rPr>
        <w:t>与设计目标的偏差仅为</w:t>
      </w:r>
      <w:r w:rsidRPr="00DF1C90">
        <w:rPr>
          <w:rFonts w:hint="eastAsia"/>
          <w:noProof/>
          <w:sz w:val="24"/>
          <w:szCs w:val="24"/>
        </w:rPr>
        <w:t>-0.6</w:t>
      </w:r>
      <w:r w:rsidRPr="00DF1C90">
        <w:rPr>
          <w:rFonts w:hint="eastAsia"/>
          <w:noProof/>
          <w:sz w:val="24"/>
          <w:szCs w:val="24"/>
        </w:rPr>
        <w:t>％至</w:t>
      </w:r>
      <w:r w:rsidRPr="00DF1C90">
        <w:rPr>
          <w:rFonts w:hint="eastAsia"/>
          <w:noProof/>
          <w:sz w:val="24"/>
          <w:szCs w:val="24"/>
        </w:rPr>
        <w:t>+3.8</w:t>
      </w:r>
      <w:r w:rsidRPr="00DF1C90">
        <w:rPr>
          <w:rFonts w:hint="eastAsia"/>
          <w:noProof/>
          <w:sz w:val="24"/>
          <w:szCs w:val="24"/>
        </w:rPr>
        <w:t>％。香港中文大学也在反向设计方法制备集成光学器件方面</w:t>
      </w:r>
      <w:r w:rsidR="00863918">
        <w:rPr>
          <w:rFonts w:hint="eastAsia"/>
          <w:noProof/>
          <w:sz w:val="24"/>
          <w:szCs w:val="24"/>
        </w:rPr>
        <w:t>进行</w:t>
      </w:r>
      <w:r w:rsidRPr="00DF1C90">
        <w:rPr>
          <w:rFonts w:hint="eastAsia"/>
          <w:noProof/>
          <w:sz w:val="24"/>
          <w:szCs w:val="24"/>
        </w:rPr>
        <w:t>研究</w:t>
      </w:r>
      <w:r w:rsidRPr="00C23609">
        <w:rPr>
          <w:rFonts w:hint="eastAsia"/>
          <w:noProof/>
          <w:sz w:val="24"/>
          <w:szCs w:val="24"/>
          <w:vertAlign w:val="superscript"/>
        </w:rPr>
        <w:t>[</w:t>
      </w:r>
      <w:r w:rsidR="00C23609" w:rsidRPr="00C23609">
        <w:rPr>
          <w:noProof/>
          <w:sz w:val="24"/>
          <w:szCs w:val="24"/>
          <w:vertAlign w:val="superscript"/>
        </w:rPr>
        <w:t>5</w:t>
      </w:r>
      <w:r w:rsidR="00FE558A">
        <w:rPr>
          <w:noProof/>
          <w:sz w:val="24"/>
          <w:szCs w:val="24"/>
          <w:vertAlign w:val="superscript"/>
        </w:rPr>
        <w:t>2</w:t>
      </w:r>
      <w:r w:rsidRPr="00C23609">
        <w:rPr>
          <w:rFonts w:hint="eastAsia"/>
          <w:noProof/>
          <w:sz w:val="24"/>
          <w:szCs w:val="24"/>
          <w:vertAlign w:val="superscript"/>
        </w:rPr>
        <w:t>]</w:t>
      </w:r>
      <w:r w:rsidRPr="00DF1C90">
        <w:rPr>
          <w:rFonts w:hint="eastAsia"/>
          <w:noProof/>
          <w:sz w:val="24"/>
          <w:szCs w:val="24"/>
        </w:rPr>
        <w:t>，他们利用</w:t>
      </w:r>
      <w:r w:rsidR="003C3769">
        <w:rPr>
          <w:rFonts w:hint="eastAsia"/>
          <w:noProof/>
          <w:sz w:val="24"/>
          <w:szCs w:val="24"/>
        </w:rPr>
        <w:t>遗传</w:t>
      </w:r>
      <w:r w:rsidRPr="00DF1C90">
        <w:rPr>
          <w:rFonts w:hint="eastAsia"/>
          <w:noProof/>
          <w:sz w:val="24"/>
          <w:szCs w:val="24"/>
        </w:rPr>
        <w:t>算法设计的偏振旋转器，</w:t>
      </w:r>
      <w:r w:rsidR="00BC7232">
        <w:rPr>
          <w:rFonts w:hint="eastAsia"/>
          <w:noProof/>
          <w:sz w:val="24"/>
          <w:szCs w:val="24"/>
        </w:rPr>
        <w:t>能够</w:t>
      </w:r>
      <w:r w:rsidRPr="00DF1C90">
        <w:rPr>
          <w:rFonts w:hint="eastAsia"/>
          <w:noProof/>
          <w:sz w:val="24"/>
          <w:szCs w:val="24"/>
        </w:rPr>
        <w:t>实现</w:t>
      </w:r>
      <w:r w:rsidR="00BC7232">
        <w:rPr>
          <w:rFonts w:hint="eastAsia"/>
          <w:noProof/>
          <w:sz w:val="24"/>
          <w:szCs w:val="24"/>
        </w:rPr>
        <w:t>从</w:t>
      </w:r>
      <w:r w:rsidRPr="00DF1C90">
        <w:rPr>
          <w:rFonts w:hint="eastAsia"/>
          <w:noProof/>
          <w:sz w:val="24"/>
          <w:szCs w:val="24"/>
        </w:rPr>
        <w:t>TE</w:t>
      </w:r>
      <w:r w:rsidRPr="00BC7232">
        <w:rPr>
          <w:rFonts w:hint="eastAsia"/>
          <w:noProof/>
          <w:sz w:val="24"/>
          <w:szCs w:val="24"/>
          <w:vertAlign w:val="subscript"/>
        </w:rPr>
        <w:t>00</w:t>
      </w:r>
      <w:r w:rsidRPr="00DF1C90">
        <w:rPr>
          <w:rFonts w:hint="eastAsia"/>
          <w:noProof/>
          <w:sz w:val="24"/>
          <w:szCs w:val="24"/>
        </w:rPr>
        <w:t>模式到</w:t>
      </w:r>
      <w:r w:rsidRPr="00DF1C90">
        <w:rPr>
          <w:rFonts w:hint="eastAsia"/>
          <w:noProof/>
          <w:sz w:val="24"/>
          <w:szCs w:val="24"/>
        </w:rPr>
        <w:t>TM</w:t>
      </w:r>
      <w:r w:rsidRPr="00BC7232">
        <w:rPr>
          <w:rFonts w:hint="eastAsia"/>
          <w:noProof/>
          <w:sz w:val="24"/>
          <w:szCs w:val="24"/>
          <w:vertAlign w:val="subscript"/>
        </w:rPr>
        <w:t>00</w:t>
      </w:r>
      <w:r w:rsidRPr="00DF1C90">
        <w:rPr>
          <w:rFonts w:hint="eastAsia"/>
          <w:noProof/>
          <w:sz w:val="24"/>
          <w:szCs w:val="24"/>
        </w:rPr>
        <w:t>模式的转换，在</w:t>
      </w:r>
      <w:r w:rsidRPr="00DF1C90">
        <w:rPr>
          <w:rFonts w:hint="eastAsia"/>
          <w:noProof/>
          <w:sz w:val="24"/>
          <w:szCs w:val="24"/>
        </w:rPr>
        <w:t>1440</w:t>
      </w:r>
      <w:r w:rsidR="00C23609">
        <w:rPr>
          <w:noProof/>
          <w:sz w:val="24"/>
          <w:szCs w:val="24"/>
        </w:rPr>
        <w:t xml:space="preserve"> nm</w:t>
      </w:r>
      <w:r w:rsidR="00C23609">
        <w:rPr>
          <w:rFonts w:hint="eastAsia"/>
          <w:noProof/>
          <w:sz w:val="24"/>
          <w:szCs w:val="24"/>
        </w:rPr>
        <w:t>至</w:t>
      </w:r>
      <w:r w:rsidRPr="00DF1C90">
        <w:rPr>
          <w:rFonts w:hint="eastAsia"/>
          <w:noProof/>
          <w:sz w:val="24"/>
          <w:szCs w:val="24"/>
        </w:rPr>
        <w:t>1580 nm</w:t>
      </w:r>
      <w:r w:rsidRPr="00DF1C90">
        <w:rPr>
          <w:rFonts w:hint="eastAsia"/>
          <w:noProof/>
          <w:sz w:val="24"/>
          <w:szCs w:val="24"/>
        </w:rPr>
        <w:t>的测量波长范围内，转换损耗</w:t>
      </w:r>
      <w:r w:rsidR="00BC7232">
        <w:rPr>
          <w:rFonts w:hint="eastAsia"/>
          <w:noProof/>
          <w:sz w:val="24"/>
          <w:szCs w:val="24"/>
        </w:rPr>
        <w:t>低于</w:t>
      </w:r>
      <w:r w:rsidRPr="00DF1C90">
        <w:rPr>
          <w:rFonts w:hint="eastAsia"/>
          <w:noProof/>
          <w:sz w:val="24"/>
          <w:szCs w:val="24"/>
        </w:rPr>
        <w:t>2.5 dB</w:t>
      </w:r>
      <w:r w:rsidRPr="00DF1C90">
        <w:rPr>
          <w:rFonts w:hint="eastAsia"/>
          <w:noProof/>
          <w:sz w:val="24"/>
          <w:szCs w:val="24"/>
        </w:rPr>
        <w:t>。</w:t>
      </w:r>
    </w:p>
    <w:p w14:paraId="4057851B" w14:textId="14AE00BC" w:rsidR="00DF1C90" w:rsidRPr="004D46F8" w:rsidRDefault="00DF1C90" w:rsidP="00E17444">
      <w:pPr>
        <w:jc w:val="center"/>
        <w:rPr>
          <w:noProof/>
          <w:sz w:val="24"/>
          <w:szCs w:val="24"/>
        </w:rPr>
      </w:pPr>
      <w:r>
        <w:rPr>
          <w:rFonts w:hint="eastAsia"/>
          <w:noProof/>
          <w:sz w:val="24"/>
          <w:szCs w:val="24"/>
        </w:rPr>
        <w:drawing>
          <wp:inline distT="0" distB="0" distL="0" distR="0" wp14:anchorId="725EEB62" wp14:editId="6843B9C4">
            <wp:extent cx="3831336" cy="1441704"/>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6new.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31336" cy="1441704"/>
                    </a:xfrm>
                    <a:prstGeom prst="rect">
                      <a:avLst/>
                    </a:prstGeom>
                  </pic:spPr>
                </pic:pic>
              </a:graphicData>
            </a:graphic>
          </wp:inline>
        </w:drawing>
      </w:r>
    </w:p>
    <w:p w14:paraId="6085914B" w14:textId="06084D15" w:rsidR="00727C7E" w:rsidRPr="009C4A4A" w:rsidRDefault="00E17444" w:rsidP="00CC517C">
      <w:pPr>
        <w:jc w:val="center"/>
        <w:rPr>
          <w:rFonts w:eastAsia="楷体"/>
          <w:noProof/>
          <w:szCs w:val="24"/>
        </w:rPr>
      </w:pPr>
      <w:r w:rsidRPr="009C4A4A">
        <w:rPr>
          <w:rFonts w:eastAsia="楷体" w:hint="eastAsia"/>
          <w:noProof/>
          <w:szCs w:val="24"/>
        </w:rPr>
        <w:t>图</w:t>
      </w:r>
      <w:r w:rsidRPr="009C4A4A">
        <w:rPr>
          <w:rFonts w:eastAsia="楷体" w:hint="eastAsia"/>
          <w:noProof/>
          <w:szCs w:val="24"/>
        </w:rPr>
        <w:t>1</w:t>
      </w:r>
      <w:r w:rsidR="00C642BA">
        <w:rPr>
          <w:rFonts w:eastAsia="楷体"/>
          <w:noProof/>
          <w:szCs w:val="24"/>
        </w:rPr>
        <w:t>-12</w:t>
      </w:r>
      <w:r w:rsidRPr="009C4A4A">
        <w:rPr>
          <w:rFonts w:eastAsia="楷体"/>
          <w:noProof/>
          <w:szCs w:val="24"/>
        </w:rPr>
        <w:t xml:space="preserve"> </w:t>
      </w:r>
      <w:r w:rsidRPr="009C4A4A">
        <w:rPr>
          <w:rFonts w:eastAsia="楷体" w:hint="eastAsia"/>
          <w:noProof/>
          <w:szCs w:val="24"/>
        </w:rPr>
        <w:t>功率</w:t>
      </w:r>
      <w:r w:rsidRPr="009C4A4A">
        <w:rPr>
          <w:rFonts w:eastAsia="楷体"/>
          <w:noProof/>
          <w:szCs w:val="24"/>
        </w:rPr>
        <w:t>分束器结构设计图</w:t>
      </w:r>
      <w:r w:rsidR="000D4A69" w:rsidRPr="009C4A4A">
        <w:rPr>
          <w:rFonts w:eastAsia="楷体" w:hint="eastAsia"/>
          <w:noProof/>
          <w:szCs w:val="24"/>
          <w:vertAlign w:val="superscript"/>
        </w:rPr>
        <w:t>[</w:t>
      </w:r>
      <w:r w:rsidR="000D4A69" w:rsidRPr="009C4A4A">
        <w:rPr>
          <w:rFonts w:eastAsia="楷体"/>
          <w:noProof/>
          <w:szCs w:val="24"/>
          <w:vertAlign w:val="superscript"/>
        </w:rPr>
        <w:t>5</w:t>
      </w:r>
      <w:r w:rsidR="00FE558A">
        <w:rPr>
          <w:rFonts w:eastAsia="楷体"/>
          <w:noProof/>
          <w:szCs w:val="24"/>
          <w:vertAlign w:val="superscript"/>
        </w:rPr>
        <w:t>1</w:t>
      </w:r>
      <w:r w:rsidR="000D4A69" w:rsidRPr="009C4A4A">
        <w:rPr>
          <w:rFonts w:eastAsia="楷体" w:hint="eastAsia"/>
          <w:noProof/>
          <w:szCs w:val="24"/>
          <w:vertAlign w:val="superscript"/>
        </w:rPr>
        <w:t>]</w:t>
      </w:r>
    </w:p>
    <w:p w14:paraId="7571D879" w14:textId="7F991895" w:rsidR="006B303D" w:rsidRDefault="006B303D" w:rsidP="006B303D">
      <w:pPr>
        <w:pStyle w:val="2"/>
        <w:spacing w:after="312"/>
      </w:pPr>
      <w:bookmarkStart w:id="56" w:name="_Toc38644592"/>
      <w:r>
        <w:rPr>
          <w:rFonts w:hint="eastAsia"/>
        </w:rPr>
        <w:t>1.4</w:t>
      </w:r>
      <w:r>
        <w:rPr>
          <w:rFonts w:hint="eastAsia"/>
        </w:rPr>
        <w:t>本论文主要研究</w:t>
      </w:r>
      <w:r>
        <w:t>内容</w:t>
      </w:r>
      <w:bookmarkEnd w:id="56"/>
    </w:p>
    <w:p w14:paraId="6D6F875D" w14:textId="706507B4" w:rsidR="0010685B" w:rsidRDefault="0010685B" w:rsidP="0010685B">
      <w:pPr>
        <w:spacing w:line="400" w:lineRule="exact"/>
        <w:ind w:firstLineChars="200" w:firstLine="480"/>
        <w:rPr>
          <w:noProof/>
          <w:sz w:val="24"/>
          <w:szCs w:val="24"/>
        </w:rPr>
      </w:pPr>
      <w:r>
        <w:rPr>
          <w:rFonts w:hint="eastAsia"/>
          <w:noProof/>
          <w:sz w:val="24"/>
          <w:szCs w:val="24"/>
        </w:rPr>
        <w:t>第一章</w:t>
      </w:r>
      <w:r>
        <w:rPr>
          <w:noProof/>
          <w:sz w:val="24"/>
          <w:szCs w:val="24"/>
        </w:rPr>
        <w:t>介绍</w:t>
      </w:r>
      <w:r>
        <w:rPr>
          <w:rFonts w:hint="eastAsia"/>
          <w:noProof/>
          <w:sz w:val="24"/>
          <w:szCs w:val="24"/>
        </w:rPr>
        <w:t>了</w:t>
      </w:r>
      <w:r w:rsidRPr="009503EE">
        <w:rPr>
          <w:rFonts w:hint="eastAsia"/>
          <w:noProof/>
          <w:sz w:val="24"/>
          <w:szCs w:val="24"/>
        </w:rPr>
        <w:t>以光子作为信息载体的集成光学的</w:t>
      </w:r>
      <w:r>
        <w:rPr>
          <w:noProof/>
          <w:sz w:val="24"/>
          <w:szCs w:val="24"/>
        </w:rPr>
        <w:t>发展</w:t>
      </w:r>
      <w:r>
        <w:rPr>
          <w:rFonts w:hint="eastAsia"/>
          <w:noProof/>
          <w:sz w:val="24"/>
          <w:szCs w:val="24"/>
        </w:rPr>
        <w:t>背景以及</w:t>
      </w:r>
      <w:r>
        <w:rPr>
          <w:noProof/>
          <w:sz w:val="24"/>
          <w:szCs w:val="24"/>
        </w:rPr>
        <w:t>优势</w:t>
      </w:r>
      <w:r>
        <w:rPr>
          <w:rFonts w:hint="eastAsia"/>
          <w:noProof/>
          <w:sz w:val="24"/>
          <w:szCs w:val="24"/>
        </w:rPr>
        <w:t>，并说明目前</w:t>
      </w:r>
      <w:r>
        <w:rPr>
          <w:noProof/>
          <w:sz w:val="24"/>
          <w:szCs w:val="24"/>
        </w:rPr>
        <w:t>的</w:t>
      </w:r>
      <w:r w:rsidRPr="00856AEE">
        <w:rPr>
          <w:rFonts w:hint="eastAsia"/>
          <w:noProof/>
          <w:sz w:val="24"/>
          <w:szCs w:val="24"/>
        </w:rPr>
        <w:t>硅波导</w:t>
      </w:r>
      <w:r>
        <w:rPr>
          <w:rFonts w:hint="eastAsia"/>
          <w:noProof/>
          <w:sz w:val="24"/>
          <w:szCs w:val="24"/>
        </w:rPr>
        <w:t>-</w:t>
      </w:r>
      <w:r w:rsidRPr="00277EA8">
        <w:rPr>
          <w:rFonts w:hint="eastAsia"/>
          <w:noProof/>
          <w:sz w:val="24"/>
          <w:szCs w:val="24"/>
        </w:rPr>
        <w:t xml:space="preserve"> </w:t>
      </w:r>
      <w:r>
        <w:rPr>
          <w:rFonts w:hint="eastAsia"/>
          <w:noProof/>
          <w:sz w:val="24"/>
          <w:szCs w:val="24"/>
        </w:rPr>
        <w:t>SPPs</w:t>
      </w:r>
      <w:r w:rsidRPr="00856AEE">
        <w:rPr>
          <w:rFonts w:hint="eastAsia"/>
          <w:noProof/>
          <w:sz w:val="24"/>
          <w:szCs w:val="24"/>
        </w:rPr>
        <w:t>波导耦合器</w:t>
      </w:r>
      <w:r w:rsidR="00416D3F">
        <w:rPr>
          <w:rFonts w:hint="eastAsia"/>
          <w:noProof/>
          <w:sz w:val="24"/>
          <w:szCs w:val="24"/>
        </w:rPr>
        <w:t>与</w:t>
      </w:r>
      <w:r w:rsidR="00416D3F">
        <w:rPr>
          <w:noProof/>
          <w:sz w:val="24"/>
          <w:szCs w:val="24"/>
        </w:rPr>
        <w:t>功率分束器</w:t>
      </w:r>
      <w:r w:rsidRPr="00856AEE">
        <w:rPr>
          <w:rFonts w:hint="eastAsia"/>
          <w:noProof/>
          <w:sz w:val="24"/>
          <w:szCs w:val="24"/>
        </w:rPr>
        <w:t>的研究现状</w:t>
      </w:r>
      <w:r>
        <w:rPr>
          <w:rFonts w:hint="eastAsia"/>
          <w:noProof/>
          <w:sz w:val="24"/>
          <w:szCs w:val="24"/>
        </w:rPr>
        <w:t>，同时对基于反向</w:t>
      </w:r>
      <w:r>
        <w:rPr>
          <w:noProof/>
          <w:sz w:val="24"/>
          <w:szCs w:val="24"/>
        </w:rPr>
        <w:t>设计</w:t>
      </w:r>
      <w:r>
        <w:rPr>
          <w:rFonts w:hint="eastAsia"/>
          <w:noProof/>
          <w:sz w:val="24"/>
          <w:szCs w:val="24"/>
        </w:rPr>
        <w:t>方法的</w:t>
      </w:r>
      <w:r>
        <w:rPr>
          <w:noProof/>
          <w:sz w:val="24"/>
          <w:szCs w:val="24"/>
        </w:rPr>
        <w:t>硅</w:t>
      </w:r>
      <w:r>
        <w:rPr>
          <w:rFonts w:hint="eastAsia"/>
          <w:noProof/>
          <w:sz w:val="24"/>
          <w:szCs w:val="24"/>
        </w:rPr>
        <w:t>基</w:t>
      </w:r>
      <w:r>
        <w:rPr>
          <w:noProof/>
          <w:sz w:val="24"/>
          <w:szCs w:val="24"/>
        </w:rPr>
        <w:t>光子集成器件</w:t>
      </w:r>
      <w:r w:rsidR="00C61384">
        <w:rPr>
          <w:rFonts w:hint="eastAsia"/>
          <w:noProof/>
          <w:sz w:val="24"/>
          <w:szCs w:val="24"/>
        </w:rPr>
        <w:t>进行</w:t>
      </w:r>
      <w:r>
        <w:rPr>
          <w:noProof/>
          <w:sz w:val="24"/>
          <w:szCs w:val="24"/>
        </w:rPr>
        <w:t>介绍。</w:t>
      </w:r>
    </w:p>
    <w:p w14:paraId="6D43090F" w14:textId="146139CD" w:rsidR="00716F76" w:rsidRPr="00AD177E" w:rsidRDefault="00AD177E" w:rsidP="00FD67A2">
      <w:pPr>
        <w:spacing w:line="400" w:lineRule="exact"/>
        <w:ind w:firstLineChars="200" w:firstLine="480"/>
        <w:rPr>
          <w:noProof/>
          <w:sz w:val="24"/>
          <w:szCs w:val="24"/>
        </w:rPr>
      </w:pPr>
      <w:r w:rsidRPr="00AD177E">
        <w:rPr>
          <w:rFonts w:hint="eastAsia"/>
          <w:noProof/>
          <w:sz w:val="24"/>
          <w:szCs w:val="24"/>
        </w:rPr>
        <w:t>第二章解释</w:t>
      </w:r>
      <w:r w:rsidR="0010685B" w:rsidRPr="00AD177E">
        <w:rPr>
          <w:rFonts w:hint="eastAsia"/>
          <w:noProof/>
          <w:sz w:val="24"/>
          <w:szCs w:val="24"/>
        </w:rPr>
        <w:t>硅基波导以及</w:t>
      </w:r>
      <w:r w:rsidR="00EF50D3" w:rsidRPr="00AD177E">
        <w:rPr>
          <w:noProof/>
          <w:sz w:val="24"/>
          <w:szCs w:val="24"/>
        </w:rPr>
        <w:t>SPPs</w:t>
      </w:r>
      <w:r w:rsidRPr="00AD177E">
        <w:rPr>
          <w:rFonts w:hint="eastAsia"/>
          <w:noProof/>
          <w:sz w:val="24"/>
          <w:szCs w:val="24"/>
        </w:rPr>
        <w:t>的原理，并且介绍</w:t>
      </w:r>
      <w:r w:rsidR="0010685B" w:rsidRPr="00AD177E">
        <w:rPr>
          <w:noProof/>
          <w:sz w:val="24"/>
          <w:szCs w:val="24"/>
        </w:rPr>
        <w:t>FDTD</w:t>
      </w:r>
      <w:r w:rsidR="0010685B" w:rsidRPr="00AD177E">
        <w:rPr>
          <w:rFonts w:hint="eastAsia"/>
          <w:noProof/>
          <w:sz w:val="24"/>
          <w:szCs w:val="24"/>
        </w:rPr>
        <w:t>方法原理及仿真软件；同时，具体描述</w:t>
      </w:r>
      <w:r w:rsidR="000D3EA2" w:rsidRPr="00FD481D">
        <w:rPr>
          <w:noProof/>
          <w:sz w:val="24"/>
          <w:szCs w:val="24"/>
        </w:rPr>
        <w:t>Si-SPPs</w:t>
      </w:r>
      <w:r w:rsidR="000D3EA2" w:rsidRPr="005F10A6">
        <w:rPr>
          <w:rFonts w:hint="eastAsia"/>
          <w:noProof/>
          <w:sz w:val="24"/>
          <w:szCs w:val="24"/>
        </w:rPr>
        <w:t>波导</w:t>
      </w:r>
      <w:r w:rsidR="0010685B" w:rsidRPr="005F10A6">
        <w:rPr>
          <w:rFonts w:hint="eastAsia"/>
          <w:noProof/>
          <w:sz w:val="24"/>
          <w:szCs w:val="24"/>
        </w:rPr>
        <w:t>耦合器</w:t>
      </w:r>
      <w:r w:rsidR="00416D3F" w:rsidRPr="005F10A6">
        <w:rPr>
          <w:rFonts w:hint="eastAsia"/>
          <w:noProof/>
          <w:sz w:val="24"/>
          <w:szCs w:val="24"/>
        </w:rPr>
        <w:t>与功率分束器的</w:t>
      </w:r>
      <w:r w:rsidRPr="00AD177E">
        <w:rPr>
          <w:rFonts w:hint="eastAsia"/>
          <w:noProof/>
          <w:sz w:val="24"/>
          <w:szCs w:val="24"/>
        </w:rPr>
        <w:t>工作原理，并对本文中使用的四种优化算法的原理做出</w:t>
      </w:r>
      <w:r w:rsidR="0010685B" w:rsidRPr="00AD177E">
        <w:rPr>
          <w:rFonts w:hint="eastAsia"/>
          <w:noProof/>
          <w:sz w:val="24"/>
          <w:szCs w:val="24"/>
        </w:rPr>
        <w:t>说明。</w:t>
      </w:r>
    </w:p>
    <w:p w14:paraId="67E18A03" w14:textId="36B7F28A" w:rsidR="00FD67A2" w:rsidRPr="005F10A6" w:rsidRDefault="000D4CF2" w:rsidP="00FD67A2">
      <w:pPr>
        <w:spacing w:line="400" w:lineRule="exact"/>
        <w:ind w:firstLineChars="200" w:firstLine="480"/>
        <w:rPr>
          <w:rFonts w:eastAsia="宋体"/>
          <w:noProof/>
          <w:sz w:val="24"/>
          <w:szCs w:val="24"/>
        </w:rPr>
      </w:pPr>
      <w:r w:rsidRPr="00AD177E">
        <w:rPr>
          <w:rFonts w:hint="eastAsia"/>
          <w:noProof/>
          <w:sz w:val="24"/>
          <w:szCs w:val="24"/>
        </w:rPr>
        <w:t>第三章</w:t>
      </w:r>
      <w:r w:rsidR="00AD177E" w:rsidRPr="00AD177E">
        <w:rPr>
          <w:rFonts w:hint="eastAsia"/>
          <w:noProof/>
          <w:sz w:val="24"/>
          <w:szCs w:val="24"/>
        </w:rPr>
        <w:t>设计</w:t>
      </w:r>
      <w:r w:rsidR="007D0476" w:rsidRPr="00AD177E">
        <w:rPr>
          <w:rFonts w:hint="eastAsia"/>
          <w:noProof/>
          <w:sz w:val="24"/>
          <w:szCs w:val="24"/>
        </w:rPr>
        <w:t>一种</w:t>
      </w:r>
      <w:r w:rsidR="00FD67A2" w:rsidRPr="00AD177E">
        <w:rPr>
          <w:rFonts w:hint="eastAsia"/>
          <w:noProof/>
          <w:sz w:val="24"/>
          <w:szCs w:val="24"/>
        </w:rPr>
        <w:t>新型的高性能</w:t>
      </w:r>
      <w:r w:rsidR="007D0476" w:rsidRPr="00AD177E">
        <w:rPr>
          <w:noProof/>
          <w:sz w:val="24"/>
          <w:szCs w:val="24"/>
        </w:rPr>
        <w:t>Si-SPPs</w:t>
      </w:r>
      <w:r w:rsidR="007D0476" w:rsidRPr="00AD177E">
        <w:rPr>
          <w:rFonts w:hint="eastAsia"/>
          <w:noProof/>
          <w:sz w:val="24"/>
          <w:szCs w:val="24"/>
        </w:rPr>
        <w:t>波导耦合器</w:t>
      </w:r>
      <w:r w:rsidR="00EF6BD2" w:rsidRPr="007027B2">
        <w:rPr>
          <w:rFonts w:hint="eastAsia"/>
          <w:noProof/>
          <w:sz w:val="24"/>
          <w:szCs w:val="24"/>
        </w:rPr>
        <w:t>，能够将硅波导的模式</w:t>
      </w:r>
      <w:r w:rsidR="00EF6BD2" w:rsidRPr="00672993">
        <w:rPr>
          <w:rFonts w:hint="eastAsia"/>
          <w:noProof/>
          <w:sz w:val="24"/>
          <w:szCs w:val="24"/>
        </w:rPr>
        <w:t>高效地耦合成</w:t>
      </w:r>
      <w:r w:rsidR="00B92A5D" w:rsidRPr="00E203BE">
        <w:rPr>
          <w:noProof/>
          <w:sz w:val="24"/>
          <w:szCs w:val="24"/>
        </w:rPr>
        <w:t>MDM</w:t>
      </w:r>
      <w:r w:rsidR="00EF6BD2" w:rsidRPr="00E203BE">
        <w:rPr>
          <w:rFonts w:hint="eastAsia"/>
          <w:noProof/>
          <w:sz w:val="24"/>
          <w:szCs w:val="24"/>
        </w:rPr>
        <w:t>波导中的</w:t>
      </w:r>
      <w:r w:rsidR="00EF6BD2" w:rsidRPr="00FD481D">
        <w:rPr>
          <w:noProof/>
          <w:sz w:val="24"/>
          <w:szCs w:val="24"/>
        </w:rPr>
        <w:t>SPPs</w:t>
      </w:r>
      <w:r w:rsidR="00EF6BD2" w:rsidRPr="005F10A6">
        <w:rPr>
          <w:rFonts w:hint="eastAsia"/>
          <w:noProof/>
          <w:sz w:val="24"/>
          <w:szCs w:val="24"/>
        </w:rPr>
        <w:t>模式</w:t>
      </w:r>
      <w:r w:rsidR="007D0476" w:rsidRPr="005F10A6">
        <w:rPr>
          <w:rFonts w:hint="eastAsia"/>
          <w:noProof/>
          <w:sz w:val="24"/>
          <w:szCs w:val="24"/>
        </w:rPr>
        <w:t>。</w:t>
      </w:r>
      <w:r w:rsidR="00AD177E">
        <w:rPr>
          <w:rFonts w:hint="eastAsia"/>
          <w:noProof/>
          <w:sz w:val="24"/>
          <w:szCs w:val="24"/>
        </w:rPr>
        <w:t>首先构建</w:t>
      </w:r>
      <w:r w:rsidRPr="00AD177E">
        <w:rPr>
          <w:noProof/>
          <w:sz w:val="24"/>
          <w:szCs w:val="24"/>
        </w:rPr>
        <w:t>PMC</w:t>
      </w:r>
      <w:r w:rsidRPr="00AD177E">
        <w:rPr>
          <w:rFonts w:hint="eastAsia"/>
          <w:noProof/>
          <w:sz w:val="24"/>
          <w:szCs w:val="24"/>
        </w:rPr>
        <w:t>的结构，接着</w:t>
      </w:r>
      <w:r w:rsidR="007D0476" w:rsidRPr="00AD177E">
        <w:rPr>
          <w:rFonts w:hint="eastAsia"/>
          <w:noProof/>
          <w:sz w:val="24"/>
          <w:szCs w:val="24"/>
        </w:rPr>
        <w:t>分别利用</w:t>
      </w:r>
      <w:r w:rsidR="003C3769" w:rsidRPr="00FD481D">
        <w:rPr>
          <w:rFonts w:hint="eastAsia"/>
          <w:noProof/>
          <w:sz w:val="24"/>
          <w:szCs w:val="24"/>
        </w:rPr>
        <w:t>遗传算法（</w:t>
      </w:r>
      <w:r w:rsidR="003C3769" w:rsidRPr="005F10A6">
        <w:rPr>
          <w:noProof/>
          <w:sz w:val="24"/>
          <w:szCs w:val="24"/>
        </w:rPr>
        <w:t>Genetic Algorithm</w:t>
      </w:r>
      <w:r w:rsidR="003C3769" w:rsidRPr="005F10A6">
        <w:rPr>
          <w:rFonts w:hint="eastAsia"/>
          <w:noProof/>
          <w:sz w:val="24"/>
          <w:szCs w:val="24"/>
        </w:rPr>
        <w:t>，</w:t>
      </w:r>
      <w:r w:rsidR="003C3769" w:rsidRPr="005F10A6">
        <w:rPr>
          <w:noProof/>
          <w:sz w:val="24"/>
          <w:szCs w:val="24"/>
        </w:rPr>
        <w:t>GA</w:t>
      </w:r>
      <w:r w:rsidR="003C3769" w:rsidRPr="005F10A6">
        <w:rPr>
          <w:rFonts w:hint="eastAsia"/>
          <w:noProof/>
          <w:sz w:val="24"/>
          <w:szCs w:val="24"/>
        </w:rPr>
        <w:t>）、离散粒子群算法（</w:t>
      </w:r>
      <w:r w:rsidR="003C3769" w:rsidRPr="005F10A6">
        <w:rPr>
          <w:noProof/>
          <w:sz w:val="24"/>
          <w:szCs w:val="24"/>
        </w:rPr>
        <w:t>Binary Particle Swarm Optimization</w:t>
      </w:r>
      <w:r w:rsidR="003C3769" w:rsidRPr="005F10A6">
        <w:rPr>
          <w:rFonts w:hint="eastAsia"/>
          <w:noProof/>
          <w:sz w:val="24"/>
          <w:szCs w:val="24"/>
        </w:rPr>
        <w:t>，</w:t>
      </w:r>
      <w:r w:rsidR="003C3769" w:rsidRPr="005F10A6">
        <w:rPr>
          <w:noProof/>
          <w:sz w:val="24"/>
          <w:szCs w:val="24"/>
        </w:rPr>
        <w:t>BPSO</w:t>
      </w:r>
      <w:r w:rsidR="003C3769" w:rsidRPr="005F10A6">
        <w:rPr>
          <w:rFonts w:hint="eastAsia"/>
          <w:noProof/>
          <w:sz w:val="24"/>
          <w:szCs w:val="24"/>
        </w:rPr>
        <w:t>）、模拟退火算法（</w:t>
      </w:r>
      <w:r w:rsidR="003C3769" w:rsidRPr="005F10A6">
        <w:rPr>
          <w:noProof/>
          <w:sz w:val="24"/>
          <w:szCs w:val="24"/>
        </w:rPr>
        <w:t>Simulate Anneal</w:t>
      </w:r>
      <w:r w:rsidR="003C3769" w:rsidRPr="005F10A6">
        <w:rPr>
          <w:rFonts w:hint="eastAsia"/>
          <w:noProof/>
          <w:sz w:val="24"/>
          <w:szCs w:val="24"/>
        </w:rPr>
        <w:t>，</w:t>
      </w:r>
      <w:r w:rsidR="003C3769" w:rsidRPr="005F10A6">
        <w:rPr>
          <w:noProof/>
          <w:sz w:val="24"/>
          <w:szCs w:val="24"/>
        </w:rPr>
        <w:t>SA</w:t>
      </w:r>
      <w:r w:rsidR="003C3769" w:rsidRPr="005F10A6">
        <w:rPr>
          <w:rFonts w:hint="eastAsia"/>
          <w:noProof/>
          <w:sz w:val="24"/>
          <w:szCs w:val="24"/>
        </w:rPr>
        <w:t>）</w:t>
      </w:r>
      <w:r w:rsidR="007D0476" w:rsidRPr="005F10A6">
        <w:rPr>
          <w:rFonts w:hint="eastAsia"/>
          <w:noProof/>
          <w:sz w:val="24"/>
          <w:szCs w:val="24"/>
        </w:rPr>
        <w:t>对</w:t>
      </w:r>
      <w:r w:rsidR="007D0476" w:rsidRPr="005F10A6">
        <w:rPr>
          <w:noProof/>
          <w:sz w:val="24"/>
          <w:szCs w:val="24"/>
        </w:rPr>
        <w:t>PMC</w:t>
      </w:r>
      <w:r w:rsidR="007D0476" w:rsidRPr="005F10A6">
        <w:rPr>
          <w:rFonts w:hint="eastAsia"/>
          <w:noProof/>
          <w:sz w:val="24"/>
          <w:szCs w:val="24"/>
        </w:rPr>
        <w:t>中的</w:t>
      </w:r>
      <w:r w:rsidR="00EF50D3" w:rsidRPr="005F10A6">
        <w:rPr>
          <w:noProof/>
          <w:sz w:val="24"/>
          <w:szCs w:val="24"/>
        </w:rPr>
        <w:t>SCM</w:t>
      </w:r>
      <w:r w:rsidRPr="005F10A6">
        <w:rPr>
          <w:rFonts w:hint="eastAsia"/>
          <w:noProof/>
          <w:sz w:val="24"/>
          <w:szCs w:val="24"/>
        </w:rPr>
        <w:lastRenderedPageBreak/>
        <w:t>进行优化</w:t>
      </w:r>
      <w:r w:rsidR="00EF50D3" w:rsidRPr="005F10A6">
        <w:rPr>
          <w:rFonts w:hint="eastAsia"/>
          <w:noProof/>
          <w:sz w:val="24"/>
          <w:szCs w:val="24"/>
        </w:rPr>
        <w:t>。</w:t>
      </w:r>
      <w:r w:rsidR="007D0476" w:rsidRPr="005F10A6">
        <w:rPr>
          <w:rFonts w:hint="eastAsia"/>
          <w:noProof/>
          <w:sz w:val="24"/>
          <w:szCs w:val="24"/>
        </w:rPr>
        <w:t>并提出了一种</w:t>
      </w:r>
      <w:r w:rsidR="00D545BE" w:rsidRPr="005F10A6">
        <w:rPr>
          <w:rFonts w:hint="eastAsia"/>
          <w:noProof/>
          <w:sz w:val="24"/>
          <w:szCs w:val="24"/>
        </w:rPr>
        <w:t>具有多重遍历性质的直接二进制搜索算法（</w:t>
      </w:r>
      <w:r w:rsidR="00AD177E">
        <w:rPr>
          <w:noProof/>
          <w:sz w:val="24"/>
          <w:szCs w:val="24"/>
        </w:rPr>
        <w:t>Multi-traversal Direct Binary S</w:t>
      </w:r>
      <w:r w:rsidR="00D545BE" w:rsidRPr="00AD177E">
        <w:rPr>
          <w:noProof/>
          <w:sz w:val="24"/>
          <w:szCs w:val="24"/>
        </w:rPr>
        <w:t>earch</w:t>
      </w:r>
      <w:r w:rsidR="00D545BE" w:rsidRPr="00AD177E">
        <w:rPr>
          <w:rFonts w:hint="eastAsia"/>
          <w:noProof/>
          <w:sz w:val="24"/>
          <w:szCs w:val="24"/>
        </w:rPr>
        <w:t>，</w:t>
      </w:r>
      <w:r w:rsidR="00D545BE" w:rsidRPr="00AD177E">
        <w:rPr>
          <w:noProof/>
          <w:sz w:val="24"/>
          <w:szCs w:val="24"/>
        </w:rPr>
        <w:t>MDBS</w:t>
      </w:r>
      <w:r w:rsidR="00D545BE" w:rsidRPr="00AD177E">
        <w:rPr>
          <w:rFonts w:hint="eastAsia"/>
          <w:noProof/>
          <w:sz w:val="24"/>
          <w:szCs w:val="24"/>
        </w:rPr>
        <w:t>）</w:t>
      </w:r>
      <w:r w:rsidR="007D0476" w:rsidRPr="00AD177E">
        <w:rPr>
          <w:rFonts w:hint="eastAsia"/>
          <w:noProof/>
          <w:sz w:val="24"/>
          <w:szCs w:val="24"/>
        </w:rPr>
        <w:t>，克服传统单遍历</w:t>
      </w:r>
      <w:r w:rsidR="00D545BE" w:rsidRPr="00AD177E">
        <w:rPr>
          <w:rFonts w:hint="eastAsia"/>
          <w:noProof/>
          <w:sz w:val="24"/>
          <w:szCs w:val="24"/>
        </w:rPr>
        <w:t>的直接二进制搜索算法（</w:t>
      </w:r>
      <w:r w:rsidR="00AD177E">
        <w:rPr>
          <w:noProof/>
          <w:sz w:val="24"/>
          <w:szCs w:val="24"/>
        </w:rPr>
        <w:t>Direct Binary S</w:t>
      </w:r>
      <w:r w:rsidR="00D545BE" w:rsidRPr="00AD177E">
        <w:rPr>
          <w:noProof/>
          <w:sz w:val="24"/>
          <w:szCs w:val="24"/>
        </w:rPr>
        <w:t>earch</w:t>
      </w:r>
      <w:r w:rsidR="00D545BE" w:rsidRPr="00AD177E">
        <w:rPr>
          <w:rFonts w:hint="eastAsia"/>
          <w:noProof/>
          <w:sz w:val="24"/>
          <w:szCs w:val="24"/>
        </w:rPr>
        <w:t>，</w:t>
      </w:r>
      <w:r w:rsidR="00D545BE" w:rsidRPr="00AD177E">
        <w:rPr>
          <w:noProof/>
          <w:sz w:val="24"/>
          <w:szCs w:val="24"/>
        </w:rPr>
        <w:t>DBS</w:t>
      </w:r>
      <w:r w:rsidR="00D545BE" w:rsidRPr="00AD177E">
        <w:rPr>
          <w:rFonts w:hint="eastAsia"/>
          <w:noProof/>
          <w:sz w:val="24"/>
          <w:szCs w:val="24"/>
        </w:rPr>
        <w:t>）</w:t>
      </w:r>
      <w:r w:rsidR="007D0476" w:rsidRPr="00AD177E">
        <w:rPr>
          <w:rFonts w:hint="eastAsia"/>
          <w:noProof/>
          <w:sz w:val="24"/>
          <w:szCs w:val="24"/>
        </w:rPr>
        <w:t>不足，能够有效提升算法优化的效果，</w:t>
      </w:r>
      <w:r w:rsidRPr="00AD177E">
        <w:rPr>
          <w:rFonts w:hint="eastAsia"/>
          <w:noProof/>
          <w:sz w:val="24"/>
          <w:szCs w:val="24"/>
        </w:rPr>
        <w:t>进而</w:t>
      </w:r>
      <w:r w:rsidR="007D0476" w:rsidRPr="00AD177E">
        <w:rPr>
          <w:rFonts w:hint="eastAsia"/>
          <w:noProof/>
          <w:sz w:val="24"/>
          <w:szCs w:val="24"/>
        </w:rPr>
        <w:t>实现宽带宽、高效率的</w:t>
      </w:r>
      <w:r w:rsidR="007D0476" w:rsidRPr="00FD481D">
        <w:rPr>
          <w:noProof/>
          <w:sz w:val="24"/>
          <w:szCs w:val="24"/>
        </w:rPr>
        <w:t>PMC</w:t>
      </w:r>
      <w:r w:rsidR="007D0476" w:rsidRPr="005F10A6">
        <w:rPr>
          <w:rFonts w:hint="eastAsia"/>
          <w:noProof/>
          <w:sz w:val="24"/>
          <w:szCs w:val="24"/>
        </w:rPr>
        <w:t>。</w:t>
      </w:r>
      <w:r w:rsidR="00FD67A2" w:rsidRPr="005F10A6">
        <w:rPr>
          <w:rFonts w:eastAsia="宋体" w:hint="eastAsia"/>
          <w:noProof/>
          <w:sz w:val="24"/>
          <w:szCs w:val="24"/>
        </w:rPr>
        <w:t>仿真结果证明：优化后的</w:t>
      </w:r>
      <w:r w:rsidR="00FD67A2" w:rsidRPr="005F10A6">
        <w:rPr>
          <w:rFonts w:eastAsia="宋体"/>
          <w:noProof/>
          <w:sz w:val="24"/>
          <w:szCs w:val="24"/>
        </w:rPr>
        <w:t>PMC</w:t>
      </w:r>
      <w:r w:rsidR="00FD67A2" w:rsidRPr="005F10A6">
        <w:rPr>
          <w:rFonts w:eastAsia="宋体" w:hint="eastAsia"/>
          <w:noProof/>
          <w:sz w:val="24"/>
          <w:szCs w:val="24"/>
        </w:rPr>
        <w:t>在</w:t>
      </w:r>
      <w:r w:rsidR="00FD67A2" w:rsidRPr="005F10A6">
        <w:rPr>
          <w:rFonts w:eastAsia="宋体"/>
          <w:noProof/>
          <w:sz w:val="24"/>
          <w:szCs w:val="24"/>
        </w:rPr>
        <w:t>1.45 μm</w:t>
      </w:r>
      <w:r w:rsidR="00FD67A2" w:rsidRPr="005F10A6">
        <w:rPr>
          <w:rFonts w:eastAsia="宋体" w:hint="eastAsia"/>
          <w:noProof/>
          <w:sz w:val="24"/>
          <w:szCs w:val="24"/>
        </w:rPr>
        <w:t>到</w:t>
      </w:r>
      <w:r w:rsidR="00FD67A2" w:rsidRPr="005F10A6">
        <w:rPr>
          <w:rFonts w:eastAsia="宋体"/>
          <w:noProof/>
          <w:sz w:val="24"/>
          <w:szCs w:val="24"/>
        </w:rPr>
        <w:t>1.65 μm</w:t>
      </w:r>
      <w:r w:rsidR="00FD67A2" w:rsidRPr="005F10A6">
        <w:rPr>
          <w:rFonts w:eastAsia="宋体" w:hint="eastAsia"/>
          <w:noProof/>
          <w:sz w:val="24"/>
          <w:szCs w:val="24"/>
        </w:rPr>
        <w:t>的波长范围内，平均耦合效率超过</w:t>
      </w:r>
      <w:r w:rsidR="00FD67A2" w:rsidRPr="005F10A6">
        <w:rPr>
          <w:rFonts w:eastAsia="宋体"/>
          <w:noProof/>
          <w:sz w:val="24"/>
          <w:szCs w:val="24"/>
        </w:rPr>
        <w:t>93%</w:t>
      </w:r>
      <w:r w:rsidR="00FD67A2" w:rsidRPr="005F10A6">
        <w:rPr>
          <w:rFonts w:eastAsia="宋体" w:hint="eastAsia"/>
          <w:noProof/>
          <w:sz w:val="24"/>
          <w:szCs w:val="24"/>
        </w:rPr>
        <w:t>，带宽和耦合效率在当前具有较强的竞争力。</w:t>
      </w:r>
      <w:r w:rsidR="007D0476" w:rsidRPr="005F10A6">
        <w:rPr>
          <w:rFonts w:hint="eastAsia"/>
          <w:noProof/>
          <w:sz w:val="24"/>
          <w:szCs w:val="24"/>
        </w:rPr>
        <w:t>此外，</w:t>
      </w:r>
      <w:r w:rsidR="00FD67A2" w:rsidRPr="005F10A6">
        <w:rPr>
          <w:rFonts w:eastAsia="宋体" w:hint="eastAsia"/>
          <w:noProof/>
          <w:sz w:val="24"/>
          <w:szCs w:val="24"/>
        </w:rPr>
        <w:t>还重点针对不同密度分布的</w:t>
      </w:r>
      <w:r w:rsidR="00FD67A2" w:rsidRPr="005F10A6">
        <w:rPr>
          <w:rFonts w:eastAsia="宋体"/>
          <w:noProof/>
          <w:sz w:val="24"/>
          <w:szCs w:val="24"/>
        </w:rPr>
        <w:t>SCM</w:t>
      </w:r>
      <w:r w:rsidR="00FD67A2" w:rsidRPr="005F10A6">
        <w:rPr>
          <w:rFonts w:eastAsia="宋体" w:hint="eastAsia"/>
          <w:noProof/>
          <w:sz w:val="24"/>
          <w:szCs w:val="24"/>
        </w:rPr>
        <w:t>以及不同优化参数对</w:t>
      </w:r>
      <w:r w:rsidR="00FD67A2" w:rsidRPr="005F10A6">
        <w:rPr>
          <w:rFonts w:eastAsia="宋体"/>
          <w:noProof/>
          <w:sz w:val="24"/>
          <w:szCs w:val="24"/>
        </w:rPr>
        <w:t>PMC</w:t>
      </w:r>
      <w:r w:rsidR="00FD67A2" w:rsidRPr="005F10A6">
        <w:rPr>
          <w:rFonts w:eastAsia="宋体" w:hint="eastAsia"/>
          <w:noProof/>
          <w:sz w:val="24"/>
          <w:szCs w:val="24"/>
        </w:rPr>
        <w:t>的耦合效率的影响进行讨论，从而得到最优的仿真参数设置。</w:t>
      </w:r>
    </w:p>
    <w:p w14:paraId="33BECF35" w14:textId="4681C2A8" w:rsidR="00FD67A2" w:rsidRPr="00AD177E" w:rsidRDefault="000D4CF2" w:rsidP="00FD67A2">
      <w:pPr>
        <w:widowControl/>
        <w:shd w:val="clear" w:color="auto" w:fill="FFFFFF"/>
        <w:spacing w:line="400" w:lineRule="exact"/>
        <w:ind w:firstLineChars="200" w:firstLine="480"/>
        <w:rPr>
          <w:rFonts w:eastAsia="宋体"/>
          <w:noProof/>
          <w:sz w:val="24"/>
          <w:szCs w:val="24"/>
        </w:rPr>
      </w:pPr>
      <w:r w:rsidRPr="005F10A6">
        <w:rPr>
          <w:rFonts w:hint="eastAsia"/>
          <w:noProof/>
          <w:sz w:val="24"/>
          <w:szCs w:val="24"/>
        </w:rPr>
        <w:t>第四章</w:t>
      </w:r>
      <w:r w:rsidR="007D0476" w:rsidRPr="005F10A6">
        <w:rPr>
          <w:rFonts w:hint="eastAsia"/>
          <w:noProof/>
          <w:sz w:val="24"/>
          <w:szCs w:val="24"/>
        </w:rPr>
        <w:t>基于硅波导</w:t>
      </w:r>
      <w:r w:rsidR="007D0476" w:rsidRPr="005F10A6">
        <w:rPr>
          <w:noProof/>
          <w:sz w:val="24"/>
          <w:szCs w:val="24"/>
        </w:rPr>
        <w:t>-SPPs</w:t>
      </w:r>
      <w:r w:rsidR="007D0476" w:rsidRPr="005F10A6">
        <w:rPr>
          <w:rFonts w:hint="eastAsia"/>
          <w:noProof/>
          <w:sz w:val="24"/>
          <w:szCs w:val="24"/>
        </w:rPr>
        <w:t>波导耦合器</w:t>
      </w:r>
      <w:r w:rsidR="00EF50D3" w:rsidRPr="005F10A6">
        <w:rPr>
          <w:rFonts w:hint="eastAsia"/>
          <w:noProof/>
          <w:sz w:val="24"/>
          <w:szCs w:val="24"/>
        </w:rPr>
        <w:t>结构</w:t>
      </w:r>
      <w:r w:rsidR="007D0476" w:rsidRPr="005F10A6">
        <w:rPr>
          <w:rFonts w:hint="eastAsia"/>
          <w:noProof/>
          <w:sz w:val="24"/>
          <w:szCs w:val="24"/>
        </w:rPr>
        <w:t>，提出一种有效的</w:t>
      </w:r>
      <w:r w:rsidR="00FD67A2" w:rsidRPr="005F10A6">
        <w:rPr>
          <w:rFonts w:eastAsia="宋体" w:hint="eastAsia"/>
          <w:sz w:val="24"/>
          <w:szCs w:val="24"/>
        </w:rPr>
        <w:t>硅波导</w:t>
      </w:r>
      <w:r w:rsidR="00FD67A2" w:rsidRPr="005F10A6">
        <w:rPr>
          <w:rFonts w:eastAsia="宋体"/>
          <w:sz w:val="24"/>
          <w:szCs w:val="24"/>
        </w:rPr>
        <w:t>-SPPs</w:t>
      </w:r>
      <w:r w:rsidR="00FD67A2" w:rsidRPr="005F10A6">
        <w:rPr>
          <w:rFonts w:eastAsia="宋体" w:hint="eastAsia"/>
          <w:sz w:val="24"/>
          <w:szCs w:val="24"/>
        </w:rPr>
        <w:t>波导</w:t>
      </w:r>
      <w:r w:rsidR="00D545BE" w:rsidRPr="005F10A6">
        <w:rPr>
          <w:noProof/>
          <w:sz w:val="24"/>
          <w:szCs w:val="24"/>
        </w:rPr>
        <w:t>P</w:t>
      </w:r>
      <w:r w:rsidR="00CE0EFB" w:rsidRPr="005F10A6">
        <w:rPr>
          <w:noProof/>
          <w:sz w:val="24"/>
          <w:szCs w:val="24"/>
        </w:rPr>
        <w:t>P</w:t>
      </w:r>
      <w:r w:rsidR="00D545BE" w:rsidRPr="005F10A6">
        <w:rPr>
          <w:noProof/>
          <w:sz w:val="24"/>
          <w:szCs w:val="24"/>
        </w:rPr>
        <w:t>S</w:t>
      </w:r>
      <w:r w:rsidRPr="005F10A6">
        <w:rPr>
          <w:rFonts w:hint="eastAsia"/>
          <w:noProof/>
          <w:sz w:val="24"/>
          <w:szCs w:val="24"/>
        </w:rPr>
        <w:t>，</w:t>
      </w:r>
      <w:r w:rsidR="00FD67A2" w:rsidRPr="005F10A6">
        <w:rPr>
          <w:rFonts w:eastAsia="宋体" w:hint="eastAsia"/>
          <w:noProof/>
          <w:sz w:val="24"/>
          <w:szCs w:val="24"/>
        </w:rPr>
        <w:t>可同时实现模式的高效转换和功率的灵活分束的功能</w:t>
      </w:r>
      <w:r w:rsidR="007D0476" w:rsidRPr="005F10A6">
        <w:rPr>
          <w:rFonts w:hint="eastAsia"/>
          <w:noProof/>
          <w:sz w:val="24"/>
          <w:szCs w:val="24"/>
        </w:rPr>
        <w:t>。</w:t>
      </w:r>
      <w:r w:rsidRPr="005F10A6">
        <w:rPr>
          <w:rFonts w:hint="eastAsia"/>
          <w:noProof/>
          <w:sz w:val="24"/>
          <w:szCs w:val="24"/>
        </w:rPr>
        <w:t>首先</w:t>
      </w:r>
      <w:r w:rsidR="00B959D6" w:rsidRPr="005F10A6">
        <w:rPr>
          <w:rFonts w:hint="eastAsia"/>
          <w:noProof/>
          <w:sz w:val="24"/>
          <w:szCs w:val="24"/>
        </w:rPr>
        <w:t>搭建了器件的基础结构，接着</w:t>
      </w:r>
      <w:r w:rsidR="007D0476" w:rsidRPr="005F10A6">
        <w:rPr>
          <w:rFonts w:hint="eastAsia"/>
          <w:noProof/>
          <w:sz w:val="24"/>
          <w:szCs w:val="24"/>
        </w:rPr>
        <w:t>通过</w:t>
      </w:r>
      <w:r w:rsidR="007D0476" w:rsidRPr="005F10A6">
        <w:rPr>
          <w:noProof/>
          <w:sz w:val="24"/>
          <w:szCs w:val="24"/>
        </w:rPr>
        <w:t>MDBS</w:t>
      </w:r>
      <w:r w:rsidR="007D0476" w:rsidRPr="005F10A6">
        <w:rPr>
          <w:rFonts w:hint="eastAsia"/>
          <w:noProof/>
          <w:sz w:val="24"/>
          <w:szCs w:val="24"/>
        </w:rPr>
        <w:t>算法对</w:t>
      </w:r>
      <w:r w:rsidR="007D0476" w:rsidRPr="005F10A6">
        <w:rPr>
          <w:noProof/>
          <w:sz w:val="24"/>
          <w:szCs w:val="24"/>
        </w:rPr>
        <w:t>SCM</w:t>
      </w:r>
      <w:r w:rsidR="007D0476" w:rsidRPr="005F10A6">
        <w:rPr>
          <w:rFonts w:hint="eastAsia"/>
          <w:noProof/>
          <w:sz w:val="24"/>
          <w:szCs w:val="24"/>
        </w:rPr>
        <w:t>进行优化，</w:t>
      </w:r>
      <w:r w:rsidR="00FD67A2" w:rsidRPr="005F10A6">
        <w:rPr>
          <w:rFonts w:eastAsia="宋体" w:hint="eastAsia"/>
          <w:noProof/>
          <w:sz w:val="24"/>
          <w:szCs w:val="24"/>
        </w:rPr>
        <w:t>所设计的</w:t>
      </w:r>
      <w:r w:rsidR="00FD67A2" w:rsidRPr="005F10A6">
        <w:rPr>
          <w:rFonts w:eastAsia="宋体"/>
          <w:sz w:val="24"/>
          <w:szCs w:val="24"/>
        </w:rPr>
        <w:t>P</w:t>
      </w:r>
      <w:r w:rsidR="00CE0EFB" w:rsidRPr="005F10A6">
        <w:rPr>
          <w:rFonts w:eastAsia="宋体"/>
          <w:sz w:val="24"/>
          <w:szCs w:val="24"/>
        </w:rPr>
        <w:t>P</w:t>
      </w:r>
      <w:r w:rsidR="00FD67A2" w:rsidRPr="005F10A6">
        <w:rPr>
          <w:rFonts w:eastAsia="宋体"/>
          <w:sz w:val="24"/>
          <w:szCs w:val="24"/>
        </w:rPr>
        <w:t>S</w:t>
      </w:r>
      <w:r w:rsidR="00FD67A2" w:rsidRPr="005F10A6">
        <w:rPr>
          <w:rFonts w:eastAsia="宋体" w:hint="eastAsia"/>
          <w:sz w:val="24"/>
          <w:szCs w:val="24"/>
        </w:rPr>
        <w:t>在</w:t>
      </w:r>
      <w:r w:rsidR="00FD67A2" w:rsidRPr="005F10A6">
        <w:rPr>
          <w:rFonts w:eastAsia="宋体" w:hint="eastAsia"/>
          <w:noProof/>
          <w:sz w:val="24"/>
          <w:szCs w:val="24"/>
        </w:rPr>
        <w:t>高效率地进行光模式转换的同时，可以实现任意比例的功率分束，分束的</w:t>
      </w:r>
      <w:r w:rsidR="00FD67A2" w:rsidRPr="005F10A6">
        <w:rPr>
          <w:rFonts w:eastAsia="宋体"/>
          <w:noProof/>
          <w:sz w:val="24"/>
          <w:szCs w:val="24"/>
        </w:rPr>
        <w:t>SPPs</w:t>
      </w:r>
      <w:r w:rsidR="00FD67A2" w:rsidRPr="005F10A6">
        <w:rPr>
          <w:rFonts w:eastAsia="宋体" w:hint="eastAsia"/>
          <w:noProof/>
          <w:sz w:val="24"/>
          <w:szCs w:val="24"/>
        </w:rPr>
        <w:t>可沿着两个方向定向耦合和传输，具有较强的灵活性。仿真结果证明：在</w:t>
      </w:r>
      <w:r w:rsidR="00FD67A2" w:rsidRPr="005F10A6">
        <w:rPr>
          <w:rFonts w:eastAsia="宋体"/>
          <w:noProof/>
          <w:sz w:val="24"/>
          <w:szCs w:val="24"/>
        </w:rPr>
        <w:t>1.50 μm</w:t>
      </w:r>
      <w:r w:rsidR="00FD67A2" w:rsidRPr="005F10A6">
        <w:rPr>
          <w:rFonts w:eastAsia="宋体" w:hint="eastAsia"/>
          <w:noProof/>
          <w:sz w:val="24"/>
          <w:szCs w:val="24"/>
        </w:rPr>
        <w:t>到</w:t>
      </w:r>
      <w:r w:rsidR="00FD67A2" w:rsidRPr="005F10A6">
        <w:rPr>
          <w:rFonts w:eastAsia="宋体"/>
          <w:noProof/>
          <w:sz w:val="24"/>
          <w:szCs w:val="24"/>
        </w:rPr>
        <w:t>1.60 μm</w:t>
      </w:r>
      <w:r w:rsidR="00FD67A2" w:rsidRPr="005F10A6">
        <w:rPr>
          <w:rFonts w:eastAsia="宋体" w:hint="eastAsia"/>
          <w:noProof/>
          <w:sz w:val="24"/>
          <w:szCs w:val="24"/>
        </w:rPr>
        <w:t>的带宽范围内，当所设定的目标分束比例为</w:t>
      </w:r>
      <w:r w:rsidR="00FD67A2" w:rsidRPr="005F10A6">
        <w:rPr>
          <w:rFonts w:eastAsia="宋体"/>
          <w:noProof/>
          <w:sz w:val="24"/>
          <w:szCs w:val="24"/>
        </w:rPr>
        <w:t>5</w:t>
      </w:r>
      <w:r w:rsidR="00FD67A2" w:rsidRPr="005F10A6">
        <w:rPr>
          <w:rFonts w:eastAsia="宋体" w:hint="eastAsia"/>
          <w:noProof/>
          <w:sz w:val="24"/>
          <w:szCs w:val="24"/>
        </w:rPr>
        <w:t>：</w:t>
      </w:r>
      <w:r w:rsidR="00FD67A2" w:rsidRPr="005F10A6">
        <w:rPr>
          <w:rFonts w:eastAsia="宋体"/>
          <w:noProof/>
          <w:sz w:val="24"/>
          <w:szCs w:val="24"/>
        </w:rPr>
        <w:t>5</w:t>
      </w:r>
      <w:r w:rsidR="00FD67A2" w:rsidRPr="005F10A6">
        <w:rPr>
          <w:rFonts w:eastAsia="宋体" w:hint="eastAsia"/>
          <w:noProof/>
          <w:sz w:val="24"/>
          <w:szCs w:val="24"/>
        </w:rPr>
        <w:t>，</w:t>
      </w:r>
      <w:r w:rsidR="00FD67A2" w:rsidRPr="005F10A6">
        <w:rPr>
          <w:rFonts w:eastAsia="宋体"/>
          <w:noProof/>
          <w:sz w:val="24"/>
          <w:szCs w:val="24"/>
        </w:rPr>
        <w:t>3</w:t>
      </w:r>
      <w:r w:rsidR="00FD67A2" w:rsidRPr="005F10A6">
        <w:rPr>
          <w:rFonts w:eastAsia="宋体" w:hint="eastAsia"/>
          <w:noProof/>
          <w:sz w:val="24"/>
          <w:szCs w:val="24"/>
        </w:rPr>
        <w:t>：</w:t>
      </w:r>
      <w:r w:rsidR="00FD67A2" w:rsidRPr="005F10A6">
        <w:rPr>
          <w:rFonts w:eastAsia="宋体"/>
          <w:noProof/>
          <w:sz w:val="24"/>
          <w:szCs w:val="24"/>
        </w:rPr>
        <w:t>7</w:t>
      </w:r>
      <w:r w:rsidR="00FD67A2" w:rsidRPr="005F10A6">
        <w:rPr>
          <w:rFonts w:eastAsia="宋体" w:hint="eastAsia"/>
          <w:noProof/>
          <w:sz w:val="24"/>
          <w:szCs w:val="24"/>
        </w:rPr>
        <w:t>，</w:t>
      </w:r>
      <w:r w:rsidR="00FD67A2" w:rsidRPr="005F10A6">
        <w:rPr>
          <w:rFonts w:eastAsia="宋体"/>
          <w:noProof/>
          <w:sz w:val="24"/>
          <w:szCs w:val="24"/>
        </w:rPr>
        <w:t>4</w:t>
      </w:r>
      <w:r w:rsidR="00FD67A2" w:rsidRPr="005F10A6">
        <w:rPr>
          <w:rFonts w:eastAsia="宋体" w:hint="eastAsia"/>
          <w:noProof/>
          <w:sz w:val="24"/>
          <w:szCs w:val="24"/>
        </w:rPr>
        <w:t>：</w:t>
      </w:r>
      <w:r w:rsidR="00FD67A2" w:rsidRPr="005F10A6">
        <w:rPr>
          <w:rFonts w:eastAsia="宋体"/>
          <w:noProof/>
          <w:sz w:val="24"/>
          <w:szCs w:val="24"/>
        </w:rPr>
        <w:t>6</w:t>
      </w:r>
      <w:r w:rsidR="00FD67A2" w:rsidRPr="005F10A6">
        <w:rPr>
          <w:rFonts w:eastAsia="宋体" w:hint="eastAsia"/>
          <w:noProof/>
          <w:sz w:val="24"/>
          <w:szCs w:val="24"/>
        </w:rPr>
        <w:t>时，所对应的实际平均分束功率分别为</w:t>
      </w:r>
      <w:r w:rsidR="00FD67A2" w:rsidRPr="005F10A6">
        <w:rPr>
          <w:rFonts w:eastAsia="宋体"/>
          <w:noProof/>
          <w:sz w:val="24"/>
          <w:szCs w:val="24"/>
        </w:rPr>
        <w:t>41.25 %</w:t>
      </w:r>
      <w:r w:rsidR="00FD67A2" w:rsidRPr="005F10A6">
        <w:rPr>
          <w:rFonts w:eastAsia="宋体" w:hint="eastAsia"/>
          <w:noProof/>
          <w:sz w:val="24"/>
          <w:szCs w:val="24"/>
        </w:rPr>
        <w:t>：</w:t>
      </w:r>
      <w:r w:rsidR="00FD67A2" w:rsidRPr="005F10A6">
        <w:rPr>
          <w:rFonts w:eastAsia="宋体"/>
          <w:noProof/>
          <w:sz w:val="24"/>
          <w:szCs w:val="24"/>
        </w:rPr>
        <w:t>43.63%</w:t>
      </w:r>
      <w:r w:rsidR="00FD67A2" w:rsidRPr="005F10A6">
        <w:rPr>
          <w:rFonts w:eastAsia="宋体" w:hint="eastAsia"/>
          <w:noProof/>
          <w:sz w:val="24"/>
          <w:szCs w:val="24"/>
        </w:rPr>
        <w:t>，</w:t>
      </w:r>
      <w:r w:rsidR="00FD67A2" w:rsidRPr="005F10A6">
        <w:rPr>
          <w:rFonts w:eastAsia="宋体"/>
          <w:noProof/>
          <w:sz w:val="24"/>
          <w:szCs w:val="24"/>
        </w:rPr>
        <w:t>25.44%</w:t>
      </w:r>
      <w:r w:rsidR="00FD67A2" w:rsidRPr="005F10A6">
        <w:rPr>
          <w:rFonts w:eastAsia="宋体" w:hint="eastAsia"/>
          <w:noProof/>
          <w:sz w:val="24"/>
          <w:szCs w:val="24"/>
        </w:rPr>
        <w:t>：</w:t>
      </w:r>
      <w:r w:rsidR="00FD67A2" w:rsidRPr="005F10A6">
        <w:rPr>
          <w:rFonts w:eastAsia="宋体"/>
          <w:noProof/>
          <w:sz w:val="24"/>
          <w:szCs w:val="24"/>
        </w:rPr>
        <w:t>60.96%</w:t>
      </w:r>
      <w:r w:rsidR="00FD67A2" w:rsidRPr="005F10A6">
        <w:rPr>
          <w:rFonts w:eastAsia="宋体" w:hint="eastAsia"/>
          <w:noProof/>
          <w:sz w:val="24"/>
          <w:szCs w:val="24"/>
        </w:rPr>
        <w:t>，</w:t>
      </w:r>
      <w:r w:rsidR="00FD67A2" w:rsidRPr="005F10A6">
        <w:rPr>
          <w:rFonts w:eastAsia="宋体"/>
          <w:noProof/>
          <w:sz w:val="24"/>
          <w:szCs w:val="24"/>
        </w:rPr>
        <w:t>32.73%</w:t>
      </w:r>
      <w:r w:rsidR="00FD67A2" w:rsidRPr="005F10A6">
        <w:rPr>
          <w:rFonts w:eastAsia="宋体" w:hint="eastAsia"/>
          <w:noProof/>
          <w:sz w:val="24"/>
          <w:szCs w:val="24"/>
        </w:rPr>
        <w:t>：</w:t>
      </w:r>
      <w:r w:rsidR="00FD67A2" w:rsidRPr="005F10A6">
        <w:rPr>
          <w:rFonts w:eastAsia="宋体"/>
          <w:noProof/>
          <w:sz w:val="24"/>
          <w:szCs w:val="24"/>
        </w:rPr>
        <w:t>49.37%</w:t>
      </w:r>
      <w:r w:rsidR="00FD67A2" w:rsidRPr="005F10A6">
        <w:rPr>
          <w:rFonts w:eastAsia="宋体" w:hint="eastAsia"/>
          <w:noProof/>
          <w:sz w:val="24"/>
          <w:szCs w:val="24"/>
        </w:rPr>
        <w:t>，</w:t>
      </w:r>
      <w:r w:rsidR="00AD177E">
        <w:rPr>
          <w:rFonts w:eastAsia="宋体" w:hint="eastAsia"/>
          <w:noProof/>
          <w:sz w:val="24"/>
          <w:szCs w:val="24"/>
        </w:rPr>
        <w:t>结果</w:t>
      </w:r>
      <w:r w:rsidR="00AD177E">
        <w:rPr>
          <w:rFonts w:eastAsia="宋体"/>
          <w:noProof/>
          <w:sz w:val="24"/>
          <w:szCs w:val="24"/>
        </w:rPr>
        <w:t>较为符合理想分束比例</w:t>
      </w:r>
      <w:r w:rsidR="00FD67A2" w:rsidRPr="00AD177E">
        <w:rPr>
          <w:rFonts w:eastAsia="宋体" w:hint="eastAsia"/>
          <w:noProof/>
          <w:sz w:val="24"/>
          <w:szCs w:val="24"/>
        </w:rPr>
        <w:t>。</w:t>
      </w:r>
    </w:p>
    <w:p w14:paraId="5E7C5618" w14:textId="55061977" w:rsidR="00E5373E" w:rsidRPr="0010685B" w:rsidRDefault="0010685B" w:rsidP="0010685B">
      <w:pPr>
        <w:spacing w:line="400" w:lineRule="exact"/>
        <w:ind w:firstLineChars="200" w:firstLine="480"/>
        <w:rPr>
          <w:noProof/>
          <w:sz w:val="24"/>
          <w:szCs w:val="24"/>
        </w:rPr>
      </w:pPr>
      <w:r w:rsidRPr="00AD177E">
        <w:rPr>
          <w:rFonts w:hint="eastAsia"/>
          <w:noProof/>
          <w:sz w:val="24"/>
          <w:szCs w:val="24"/>
        </w:rPr>
        <w:t>第五章对</w:t>
      </w:r>
      <w:r w:rsidR="00CA4C89" w:rsidRPr="00AD177E">
        <w:rPr>
          <w:rFonts w:hint="eastAsia"/>
          <w:noProof/>
          <w:sz w:val="24"/>
          <w:szCs w:val="24"/>
        </w:rPr>
        <w:t>论文</w:t>
      </w:r>
      <w:r w:rsidR="00AD177E">
        <w:rPr>
          <w:rFonts w:hint="eastAsia"/>
          <w:noProof/>
          <w:sz w:val="24"/>
          <w:szCs w:val="24"/>
        </w:rPr>
        <w:t>内容进行总结，说明</w:t>
      </w:r>
      <w:r w:rsidRPr="00AD177E">
        <w:rPr>
          <w:rFonts w:hint="eastAsia"/>
          <w:noProof/>
          <w:sz w:val="24"/>
          <w:szCs w:val="24"/>
        </w:rPr>
        <w:t>工作内容以及本文的创新点，同时对未来的工作进行展望，</w:t>
      </w:r>
      <w:r w:rsidR="00AD33D6" w:rsidRPr="00AD177E">
        <w:rPr>
          <w:rFonts w:hint="eastAsia"/>
          <w:noProof/>
          <w:sz w:val="24"/>
          <w:szCs w:val="24"/>
        </w:rPr>
        <w:t>最终</w:t>
      </w:r>
      <w:r w:rsidRPr="00AD177E">
        <w:rPr>
          <w:rFonts w:hint="eastAsia"/>
          <w:noProof/>
          <w:sz w:val="24"/>
          <w:szCs w:val="24"/>
        </w:rPr>
        <w:t>介绍了基于梯度的“目标优先”方法，</w:t>
      </w:r>
      <w:r w:rsidR="00EF50D3" w:rsidRPr="00672993">
        <w:rPr>
          <w:rFonts w:hint="eastAsia"/>
          <w:noProof/>
          <w:sz w:val="24"/>
          <w:szCs w:val="24"/>
        </w:rPr>
        <w:t>未来</w:t>
      </w:r>
      <w:r w:rsidRPr="00E203BE">
        <w:rPr>
          <w:rFonts w:hint="eastAsia"/>
          <w:noProof/>
          <w:sz w:val="24"/>
          <w:szCs w:val="24"/>
        </w:rPr>
        <w:t>可以基于此方法对本文中的</w:t>
      </w:r>
      <w:r w:rsidR="00EF50D3" w:rsidRPr="00FD481D">
        <w:rPr>
          <w:rFonts w:hint="eastAsia"/>
          <w:noProof/>
          <w:sz w:val="24"/>
          <w:szCs w:val="24"/>
        </w:rPr>
        <w:t>光子</w:t>
      </w:r>
      <w:r w:rsidRPr="005F10A6">
        <w:rPr>
          <w:rFonts w:hint="eastAsia"/>
          <w:noProof/>
          <w:sz w:val="24"/>
          <w:szCs w:val="24"/>
        </w:rPr>
        <w:t>器件进行设计</w:t>
      </w:r>
      <w:r w:rsidR="00EF50D3" w:rsidRPr="005F10A6">
        <w:rPr>
          <w:rFonts w:hint="eastAsia"/>
          <w:noProof/>
          <w:sz w:val="24"/>
          <w:szCs w:val="24"/>
        </w:rPr>
        <w:t>，进一步提高器件性能</w:t>
      </w:r>
      <w:r w:rsidRPr="005F10A6">
        <w:rPr>
          <w:rFonts w:hint="eastAsia"/>
          <w:noProof/>
          <w:sz w:val="24"/>
          <w:szCs w:val="24"/>
        </w:rPr>
        <w:t>。</w:t>
      </w:r>
    </w:p>
    <w:p w14:paraId="62FFBF2B" w14:textId="191B0472" w:rsidR="00E5373E" w:rsidRDefault="008106EE" w:rsidP="008106EE">
      <w:pPr>
        <w:pStyle w:val="1"/>
        <w:spacing w:after="624"/>
      </w:pPr>
      <w:bookmarkStart w:id="57" w:name="_Toc38644593"/>
      <w:r>
        <w:rPr>
          <w:rFonts w:hint="eastAsia"/>
        </w:rPr>
        <w:lastRenderedPageBreak/>
        <w:t>第二章</w:t>
      </w:r>
      <w:r>
        <w:rPr>
          <w:rFonts w:hint="eastAsia"/>
        </w:rPr>
        <w:t xml:space="preserve"> </w:t>
      </w:r>
      <w:r w:rsidR="00C76DFA">
        <w:rPr>
          <w:rFonts w:hint="eastAsia"/>
        </w:rPr>
        <w:t>硅基</w:t>
      </w:r>
      <w:r w:rsidR="00156303">
        <w:rPr>
          <w:rFonts w:hint="eastAsia"/>
        </w:rPr>
        <w:t>耦合器的</w:t>
      </w:r>
      <w:r w:rsidR="00156303">
        <w:t>原理</w:t>
      </w:r>
      <w:r w:rsidR="00156303">
        <w:rPr>
          <w:rFonts w:hint="eastAsia"/>
        </w:rPr>
        <w:t>及</w:t>
      </w:r>
      <w:r w:rsidR="00C76DFA">
        <w:t>其设计方法</w:t>
      </w:r>
      <w:bookmarkEnd w:id="57"/>
    </w:p>
    <w:p w14:paraId="792BB99D" w14:textId="6A63B67C" w:rsidR="00746D63" w:rsidRDefault="00496D64" w:rsidP="00496D64">
      <w:pPr>
        <w:spacing w:line="400" w:lineRule="exact"/>
        <w:ind w:firstLineChars="200" w:firstLine="480"/>
        <w:rPr>
          <w:noProof/>
          <w:sz w:val="24"/>
          <w:szCs w:val="24"/>
        </w:rPr>
      </w:pPr>
      <w:r w:rsidRPr="00496D64">
        <w:rPr>
          <w:rFonts w:hint="eastAsia"/>
          <w:noProof/>
          <w:sz w:val="24"/>
          <w:szCs w:val="24"/>
        </w:rPr>
        <w:t>本章</w:t>
      </w:r>
      <w:r>
        <w:rPr>
          <w:rFonts w:hint="eastAsia"/>
          <w:noProof/>
          <w:sz w:val="24"/>
          <w:szCs w:val="24"/>
        </w:rPr>
        <w:t>主要</w:t>
      </w:r>
      <w:r>
        <w:rPr>
          <w:noProof/>
          <w:sz w:val="24"/>
          <w:szCs w:val="24"/>
        </w:rPr>
        <w:t>对</w:t>
      </w:r>
      <w:r w:rsidR="001F6C60">
        <w:rPr>
          <w:rFonts w:hint="eastAsia"/>
          <w:noProof/>
          <w:sz w:val="24"/>
          <w:szCs w:val="24"/>
        </w:rPr>
        <w:t>S</w:t>
      </w:r>
      <w:r w:rsidR="001F6C60">
        <w:rPr>
          <w:noProof/>
          <w:sz w:val="24"/>
          <w:szCs w:val="24"/>
        </w:rPr>
        <w:t>i</w:t>
      </w:r>
      <w:r w:rsidR="00746D63" w:rsidRPr="008C0665">
        <w:rPr>
          <w:rFonts w:hint="eastAsia"/>
          <w:noProof/>
          <w:sz w:val="24"/>
          <w:szCs w:val="24"/>
        </w:rPr>
        <w:t>-SPPs</w:t>
      </w:r>
      <w:r w:rsidR="0074732A">
        <w:rPr>
          <w:rFonts w:hint="eastAsia"/>
          <w:noProof/>
          <w:sz w:val="24"/>
          <w:szCs w:val="24"/>
        </w:rPr>
        <w:t>波导</w:t>
      </w:r>
      <w:r w:rsidR="00746D63" w:rsidRPr="008C0665">
        <w:rPr>
          <w:rFonts w:hint="eastAsia"/>
          <w:noProof/>
          <w:sz w:val="24"/>
          <w:szCs w:val="24"/>
        </w:rPr>
        <w:t>耦合器</w:t>
      </w:r>
      <w:r w:rsidR="00746D63">
        <w:rPr>
          <w:noProof/>
          <w:sz w:val="24"/>
          <w:szCs w:val="24"/>
        </w:rPr>
        <w:t>以及设计方法</w:t>
      </w:r>
      <w:r w:rsidR="00EF50D3">
        <w:rPr>
          <w:rFonts w:hint="eastAsia"/>
          <w:noProof/>
          <w:sz w:val="24"/>
          <w:szCs w:val="24"/>
        </w:rPr>
        <w:t>进行</w:t>
      </w:r>
      <w:r w:rsidR="00746D63">
        <w:rPr>
          <w:noProof/>
          <w:sz w:val="24"/>
          <w:szCs w:val="24"/>
        </w:rPr>
        <w:t>原理上的介绍。</w:t>
      </w:r>
      <w:r w:rsidR="00746D63">
        <w:rPr>
          <w:rFonts w:hint="eastAsia"/>
          <w:noProof/>
          <w:sz w:val="24"/>
          <w:szCs w:val="24"/>
        </w:rPr>
        <w:t>首先</w:t>
      </w:r>
      <w:r w:rsidR="00746D63" w:rsidRPr="00C76083">
        <w:rPr>
          <w:rFonts w:hint="eastAsia"/>
          <w:noProof/>
          <w:sz w:val="24"/>
          <w:szCs w:val="24"/>
        </w:rPr>
        <w:t>在第一节</w:t>
      </w:r>
      <w:r w:rsidR="00746D63">
        <w:rPr>
          <w:rFonts w:hint="eastAsia"/>
          <w:noProof/>
          <w:sz w:val="24"/>
          <w:szCs w:val="24"/>
        </w:rPr>
        <w:t>介绍</w:t>
      </w:r>
      <w:r w:rsidR="00746D63">
        <w:rPr>
          <w:noProof/>
          <w:sz w:val="24"/>
          <w:szCs w:val="24"/>
        </w:rPr>
        <w:t>了</w:t>
      </w:r>
      <w:r w:rsidR="00746D63">
        <w:rPr>
          <w:rFonts w:hint="eastAsia"/>
          <w:noProof/>
          <w:sz w:val="24"/>
          <w:szCs w:val="24"/>
        </w:rPr>
        <w:t>硅基波导以及</w:t>
      </w:r>
      <w:r w:rsidR="00EF50D3">
        <w:rPr>
          <w:rFonts w:hint="eastAsia"/>
          <w:noProof/>
          <w:sz w:val="24"/>
          <w:szCs w:val="24"/>
        </w:rPr>
        <w:t>S</w:t>
      </w:r>
      <w:r w:rsidR="00EF50D3">
        <w:rPr>
          <w:noProof/>
          <w:sz w:val="24"/>
          <w:szCs w:val="24"/>
        </w:rPr>
        <w:t>PPs</w:t>
      </w:r>
      <w:r w:rsidR="00746D63">
        <w:rPr>
          <w:noProof/>
          <w:sz w:val="24"/>
          <w:szCs w:val="24"/>
        </w:rPr>
        <w:t>的原理</w:t>
      </w:r>
      <w:r w:rsidR="00746D63" w:rsidRPr="00C76083">
        <w:rPr>
          <w:rFonts w:hint="eastAsia"/>
          <w:noProof/>
          <w:sz w:val="24"/>
          <w:szCs w:val="24"/>
        </w:rPr>
        <w:t>，</w:t>
      </w:r>
      <w:r w:rsidR="00746D63">
        <w:rPr>
          <w:rFonts w:hint="eastAsia"/>
          <w:noProof/>
          <w:sz w:val="24"/>
          <w:szCs w:val="24"/>
        </w:rPr>
        <w:t>并且介绍</w:t>
      </w:r>
      <w:r w:rsidR="00746D63">
        <w:rPr>
          <w:noProof/>
          <w:sz w:val="24"/>
          <w:szCs w:val="24"/>
        </w:rPr>
        <w:t>了</w:t>
      </w:r>
      <w:r w:rsidR="00280979">
        <w:rPr>
          <w:rFonts w:hint="eastAsia"/>
          <w:noProof/>
          <w:sz w:val="24"/>
          <w:szCs w:val="24"/>
        </w:rPr>
        <w:t>FDTD</w:t>
      </w:r>
      <w:r w:rsidR="00746D63">
        <w:rPr>
          <w:noProof/>
          <w:sz w:val="24"/>
          <w:szCs w:val="24"/>
        </w:rPr>
        <w:t>方法及</w:t>
      </w:r>
      <w:r w:rsidR="00DD48BC">
        <w:rPr>
          <w:rFonts w:hint="eastAsia"/>
          <w:noProof/>
          <w:sz w:val="24"/>
          <w:szCs w:val="24"/>
        </w:rPr>
        <w:t>仿真</w:t>
      </w:r>
      <w:r w:rsidR="00746D63">
        <w:rPr>
          <w:rFonts w:hint="eastAsia"/>
          <w:noProof/>
          <w:sz w:val="24"/>
          <w:szCs w:val="24"/>
        </w:rPr>
        <w:t>软件</w:t>
      </w:r>
      <w:r w:rsidR="00EF50D3">
        <w:rPr>
          <w:rFonts w:hint="eastAsia"/>
          <w:noProof/>
          <w:sz w:val="24"/>
          <w:szCs w:val="24"/>
        </w:rPr>
        <w:t>。</w:t>
      </w:r>
      <w:r w:rsidR="00746D63">
        <w:rPr>
          <w:rFonts w:hint="eastAsia"/>
          <w:noProof/>
          <w:sz w:val="24"/>
          <w:szCs w:val="24"/>
        </w:rPr>
        <w:t>在</w:t>
      </w:r>
      <w:r w:rsidR="00746D63">
        <w:rPr>
          <w:noProof/>
          <w:sz w:val="24"/>
          <w:szCs w:val="24"/>
        </w:rPr>
        <w:t>第二节</w:t>
      </w:r>
      <w:r w:rsidR="00746D63">
        <w:rPr>
          <w:rFonts w:hint="eastAsia"/>
          <w:noProof/>
          <w:sz w:val="24"/>
          <w:szCs w:val="24"/>
        </w:rPr>
        <w:t>具体描述</w:t>
      </w:r>
      <w:r w:rsidR="00746D63">
        <w:rPr>
          <w:noProof/>
          <w:sz w:val="24"/>
          <w:szCs w:val="24"/>
        </w:rPr>
        <w:t>了</w:t>
      </w:r>
      <w:r w:rsidR="00DD48BC">
        <w:rPr>
          <w:rFonts w:hint="eastAsia"/>
          <w:noProof/>
          <w:sz w:val="24"/>
          <w:szCs w:val="24"/>
        </w:rPr>
        <w:t>S</w:t>
      </w:r>
      <w:r w:rsidR="00DD48BC">
        <w:rPr>
          <w:noProof/>
          <w:sz w:val="24"/>
          <w:szCs w:val="24"/>
        </w:rPr>
        <w:t>i</w:t>
      </w:r>
      <w:r w:rsidR="00746D63" w:rsidRPr="008C0665">
        <w:rPr>
          <w:rFonts w:hint="eastAsia"/>
          <w:noProof/>
          <w:sz w:val="24"/>
          <w:szCs w:val="24"/>
        </w:rPr>
        <w:t>-SPPs</w:t>
      </w:r>
      <w:r w:rsidR="0074732A">
        <w:rPr>
          <w:rFonts w:hint="eastAsia"/>
          <w:noProof/>
          <w:sz w:val="24"/>
          <w:szCs w:val="24"/>
        </w:rPr>
        <w:t>波导</w:t>
      </w:r>
      <w:r w:rsidR="00746D63" w:rsidRPr="008C0665">
        <w:rPr>
          <w:rFonts w:hint="eastAsia"/>
          <w:noProof/>
          <w:sz w:val="24"/>
          <w:szCs w:val="24"/>
        </w:rPr>
        <w:t>耦合器工作原理</w:t>
      </w:r>
      <w:r w:rsidR="00EF50D3">
        <w:rPr>
          <w:rFonts w:hint="eastAsia"/>
          <w:noProof/>
          <w:sz w:val="24"/>
          <w:szCs w:val="24"/>
        </w:rPr>
        <w:t>。</w:t>
      </w:r>
      <w:r w:rsidR="00746D63">
        <w:rPr>
          <w:noProof/>
          <w:sz w:val="24"/>
          <w:szCs w:val="24"/>
        </w:rPr>
        <w:t>在</w:t>
      </w:r>
      <w:r w:rsidR="00746D63">
        <w:rPr>
          <w:rFonts w:hint="eastAsia"/>
          <w:noProof/>
          <w:sz w:val="24"/>
          <w:szCs w:val="24"/>
        </w:rPr>
        <w:t>第三</w:t>
      </w:r>
      <w:r w:rsidR="00746D63">
        <w:rPr>
          <w:noProof/>
          <w:sz w:val="24"/>
          <w:szCs w:val="24"/>
        </w:rPr>
        <w:t>节</w:t>
      </w:r>
      <w:r w:rsidR="00746D63">
        <w:rPr>
          <w:rFonts w:hint="eastAsia"/>
          <w:noProof/>
          <w:sz w:val="24"/>
          <w:szCs w:val="24"/>
        </w:rPr>
        <w:t>对</w:t>
      </w:r>
      <w:r w:rsidR="00746D63">
        <w:rPr>
          <w:noProof/>
          <w:sz w:val="24"/>
          <w:szCs w:val="24"/>
        </w:rPr>
        <w:t>本文中使用的四种优化算法的原理做出了介绍。</w:t>
      </w:r>
    </w:p>
    <w:p w14:paraId="5B4368D4" w14:textId="5E2C1C14" w:rsidR="00E5373E" w:rsidRDefault="00E5373E" w:rsidP="00E5373E">
      <w:pPr>
        <w:pStyle w:val="2"/>
        <w:spacing w:after="312"/>
      </w:pPr>
      <w:bookmarkStart w:id="58" w:name="_Toc38644594"/>
      <w:r>
        <w:t>2.1</w:t>
      </w:r>
      <w:r w:rsidR="00F849BE">
        <w:rPr>
          <w:rFonts w:hint="eastAsia"/>
        </w:rPr>
        <w:t>硅</w:t>
      </w:r>
      <w:r w:rsidR="007E5A66">
        <w:rPr>
          <w:rFonts w:hint="eastAsia"/>
        </w:rPr>
        <w:t>波导</w:t>
      </w:r>
      <w:r w:rsidR="00F849BE">
        <w:t>、</w:t>
      </w:r>
      <w:r w:rsidR="00DD48BC">
        <w:rPr>
          <w:rFonts w:hint="eastAsia"/>
        </w:rPr>
        <w:t>表面等</w:t>
      </w:r>
      <w:proofErr w:type="gramStart"/>
      <w:r w:rsidR="00DD48BC">
        <w:rPr>
          <w:rFonts w:hint="eastAsia"/>
        </w:rPr>
        <w:t>离</w:t>
      </w:r>
      <w:r w:rsidR="006F0D95" w:rsidRPr="00F55DA4">
        <w:rPr>
          <w:rFonts w:hint="eastAsia"/>
        </w:rPr>
        <w:t>激元</w:t>
      </w:r>
      <w:r w:rsidR="00F91E35">
        <w:rPr>
          <w:rFonts w:hint="eastAsia"/>
        </w:rPr>
        <w:t>的</w:t>
      </w:r>
      <w:proofErr w:type="gramEnd"/>
      <w:r w:rsidR="00130441">
        <w:t>原理</w:t>
      </w:r>
      <w:r w:rsidR="00F849BE">
        <w:rPr>
          <w:rFonts w:hint="eastAsia"/>
        </w:rPr>
        <w:t>及</w:t>
      </w:r>
      <w:r w:rsidR="00F849BE">
        <w:t>仿真方法</w:t>
      </w:r>
      <w:bookmarkEnd w:id="58"/>
    </w:p>
    <w:p w14:paraId="0CE0B5DE" w14:textId="708F4D7E" w:rsidR="00074C68" w:rsidRDefault="00A14D28" w:rsidP="00B51CD1">
      <w:pPr>
        <w:pStyle w:val="3"/>
      </w:pPr>
      <w:bookmarkStart w:id="59" w:name="_Toc38644595"/>
      <w:r>
        <w:rPr>
          <w:rFonts w:hint="eastAsia"/>
        </w:rPr>
        <w:t>2</w:t>
      </w:r>
      <w:r w:rsidR="00581362">
        <w:rPr>
          <w:rFonts w:hint="eastAsia"/>
        </w:rPr>
        <w:t>.1</w:t>
      </w:r>
      <w:r w:rsidR="00B51CD1">
        <w:rPr>
          <w:rFonts w:hint="eastAsia"/>
        </w:rPr>
        <w:t>.1</w:t>
      </w:r>
      <w:r w:rsidR="00B51CD1">
        <w:rPr>
          <w:rFonts w:hint="eastAsia"/>
        </w:rPr>
        <w:t>硅基光波导</w:t>
      </w:r>
      <w:bookmarkEnd w:id="59"/>
    </w:p>
    <w:p w14:paraId="23ADAB44" w14:textId="1A418604" w:rsidR="00B51CD1" w:rsidRPr="00B51CD1" w:rsidRDefault="00B51CD1" w:rsidP="007231EA">
      <w:pPr>
        <w:spacing w:line="400" w:lineRule="exact"/>
        <w:ind w:firstLineChars="200" w:firstLine="480"/>
        <w:rPr>
          <w:noProof/>
          <w:sz w:val="24"/>
          <w:szCs w:val="24"/>
        </w:rPr>
      </w:pPr>
      <w:r w:rsidRPr="00B51CD1">
        <w:rPr>
          <w:rFonts w:hint="eastAsia"/>
          <w:noProof/>
          <w:sz w:val="24"/>
          <w:szCs w:val="24"/>
        </w:rPr>
        <w:t>SOI</w:t>
      </w:r>
      <w:r w:rsidRPr="00B51CD1">
        <w:rPr>
          <w:rFonts w:hint="eastAsia"/>
          <w:noProof/>
          <w:sz w:val="24"/>
          <w:szCs w:val="24"/>
        </w:rPr>
        <w:t>光波导是指绝缘衬底上的硅，其具有非常优越的性能，</w:t>
      </w:r>
      <w:r>
        <w:rPr>
          <w:rFonts w:hint="eastAsia"/>
          <w:noProof/>
          <w:sz w:val="24"/>
          <w:szCs w:val="24"/>
        </w:rPr>
        <w:t>比</w:t>
      </w:r>
      <w:r w:rsidRPr="00B51CD1">
        <w:rPr>
          <w:rFonts w:hint="eastAsia"/>
          <w:noProof/>
          <w:sz w:val="24"/>
          <w:szCs w:val="24"/>
        </w:rPr>
        <w:t>如低压、低功耗</w:t>
      </w:r>
      <w:r>
        <w:rPr>
          <w:rFonts w:hint="eastAsia"/>
          <w:noProof/>
          <w:sz w:val="24"/>
          <w:szCs w:val="24"/>
        </w:rPr>
        <w:t>等</w:t>
      </w:r>
      <w:r w:rsidRPr="00B51CD1">
        <w:rPr>
          <w:rFonts w:hint="eastAsia"/>
          <w:noProof/>
          <w:sz w:val="24"/>
          <w:szCs w:val="24"/>
        </w:rPr>
        <w:t>。</w:t>
      </w:r>
      <w:r w:rsidRPr="00B51CD1">
        <w:rPr>
          <w:rFonts w:hint="eastAsia"/>
          <w:noProof/>
          <w:sz w:val="24"/>
          <w:szCs w:val="24"/>
        </w:rPr>
        <w:t>Si</w:t>
      </w:r>
      <w:r w:rsidRPr="00B51CD1">
        <w:rPr>
          <w:rFonts w:hint="eastAsia"/>
          <w:noProof/>
          <w:sz w:val="24"/>
          <w:szCs w:val="24"/>
        </w:rPr>
        <w:t>与</w:t>
      </w:r>
      <w:r w:rsidRPr="00B51CD1">
        <w:rPr>
          <w:rFonts w:hint="eastAsia"/>
          <w:noProof/>
          <w:sz w:val="24"/>
          <w:szCs w:val="24"/>
        </w:rPr>
        <w:t>SiO</w:t>
      </w:r>
      <w:r w:rsidRPr="0074732A">
        <w:rPr>
          <w:rFonts w:hint="eastAsia"/>
          <w:noProof/>
          <w:sz w:val="24"/>
          <w:szCs w:val="24"/>
          <w:vertAlign w:val="subscript"/>
        </w:rPr>
        <w:t>2</w:t>
      </w:r>
      <w:r w:rsidRPr="00B51CD1">
        <w:rPr>
          <w:rFonts w:hint="eastAsia"/>
          <w:noProof/>
          <w:sz w:val="24"/>
          <w:szCs w:val="24"/>
        </w:rPr>
        <w:t>的折射率</w:t>
      </w:r>
      <w:r w:rsidR="001A029B">
        <w:rPr>
          <w:rFonts w:hint="eastAsia"/>
          <w:noProof/>
          <w:sz w:val="24"/>
          <w:szCs w:val="24"/>
        </w:rPr>
        <w:t>相差</w:t>
      </w:r>
      <w:r w:rsidR="001A029B">
        <w:rPr>
          <w:noProof/>
          <w:sz w:val="24"/>
          <w:szCs w:val="24"/>
        </w:rPr>
        <w:t>较大</w:t>
      </w:r>
      <w:r w:rsidRPr="00B51CD1">
        <w:rPr>
          <w:rFonts w:hint="eastAsia"/>
          <w:noProof/>
          <w:sz w:val="24"/>
          <w:szCs w:val="24"/>
        </w:rPr>
        <w:t>，并且</w:t>
      </w:r>
      <w:r w:rsidRPr="00B51CD1">
        <w:rPr>
          <w:rFonts w:hint="eastAsia"/>
          <w:noProof/>
          <w:sz w:val="24"/>
          <w:szCs w:val="24"/>
        </w:rPr>
        <w:t>SOI</w:t>
      </w:r>
      <w:r w:rsidR="007231EA">
        <w:rPr>
          <w:rFonts w:hint="eastAsia"/>
          <w:noProof/>
          <w:sz w:val="24"/>
          <w:szCs w:val="24"/>
        </w:rPr>
        <w:t>光波导</w:t>
      </w:r>
      <w:r w:rsidRPr="00B51CD1">
        <w:rPr>
          <w:rFonts w:hint="eastAsia"/>
          <w:noProof/>
          <w:sz w:val="24"/>
          <w:szCs w:val="24"/>
        </w:rPr>
        <w:t>具有强限制平板的</w:t>
      </w:r>
      <w:r w:rsidR="007231EA">
        <w:rPr>
          <w:rFonts w:hint="eastAsia"/>
          <w:noProof/>
          <w:sz w:val="24"/>
          <w:szCs w:val="24"/>
        </w:rPr>
        <w:t>特点</w:t>
      </w:r>
      <w:r w:rsidRPr="00B51CD1">
        <w:rPr>
          <w:rFonts w:hint="eastAsia"/>
          <w:noProof/>
          <w:sz w:val="24"/>
          <w:szCs w:val="24"/>
        </w:rPr>
        <w:t>，因而更适合制作尺寸较小并且结构紧凑的光学器件，</w:t>
      </w:r>
      <w:r w:rsidR="007231EA">
        <w:rPr>
          <w:rFonts w:hint="eastAsia"/>
          <w:noProof/>
          <w:sz w:val="24"/>
          <w:szCs w:val="24"/>
        </w:rPr>
        <w:t>亦适用于</w:t>
      </w:r>
      <w:r w:rsidRPr="00B51CD1">
        <w:rPr>
          <w:rFonts w:hint="eastAsia"/>
          <w:noProof/>
          <w:sz w:val="24"/>
          <w:szCs w:val="24"/>
        </w:rPr>
        <w:t>集成光路。目前</w:t>
      </w:r>
      <w:r w:rsidR="007231EA">
        <w:rPr>
          <w:rFonts w:hint="eastAsia"/>
          <w:noProof/>
          <w:sz w:val="24"/>
          <w:szCs w:val="24"/>
        </w:rPr>
        <w:t>使用</w:t>
      </w:r>
      <w:r w:rsidRPr="00B51CD1">
        <w:rPr>
          <w:rFonts w:hint="eastAsia"/>
          <w:noProof/>
          <w:sz w:val="24"/>
          <w:szCs w:val="24"/>
        </w:rPr>
        <w:t>最多的是</w:t>
      </w:r>
      <w:r w:rsidR="007231EA" w:rsidRPr="00B51CD1">
        <w:rPr>
          <w:rFonts w:hint="eastAsia"/>
          <w:noProof/>
          <w:sz w:val="24"/>
          <w:szCs w:val="24"/>
        </w:rPr>
        <w:t>以矩形波导以及脊型波导为主</w:t>
      </w:r>
      <w:r w:rsidR="007231EA">
        <w:rPr>
          <w:rFonts w:hint="eastAsia"/>
          <w:noProof/>
          <w:sz w:val="24"/>
          <w:szCs w:val="24"/>
        </w:rPr>
        <w:t>的条形波导</w:t>
      </w:r>
      <w:r w:rsidRPr="00B51CD1">
        <w:rPr>
          <w:rFonts w:hint="eastAsia"/>
          <w:noProof/>
          <w:sz w:val="24"/>
          <w:szCs w:val="24"/>
        </w:rPr>
        <w:t>。</w:t>
      </w:r>
    </w:p>
    <w:p w14:paraId="73AD233D" w14:textId="7949D6A7" w:rsidR="003F020C" w:rsidRPr="003F020C" w:rsidRDefault="00B51CD1" w:rsidP="003F020C">
      <w:pPr>
        <w:spacing w:line="400" w:lineRule="exact"/>
        <w:ind w:firstLine="480"/>
        <w:rPr>
          <w:noProof/>
          <w:sz w:val="24"/>
          <w:szCs w:val="24"/>
        </w:rPr>
      </w:pPr>
      <w:r w:rsidRPr="00B51CD1">
        <w:rPr>
          <w:rFonts w:hint="eastAsia"/>
          <w:noProof/>
          <w:sz w:val="24"/>
          <w:szCs w:val="24"/>
        </w:rPr>
        <w:t>硅基光波导</w:t>
      </w:r>
      <w:r w:rsidR="007231EA">
        <w:rPr>
          <w:rFonts w:hint="eastAsia"/>
          <w:noProof/>
          <w:sz w:val="24"/>
          <w:szCs w:val="24"/>
        </w:rPr>
        <w:t>集成</w:t>
      </w:r>
      <w:r w:rsidR="007231EA">
        <w:rPr>
          <w:noProof/>
          <w:sz w:val="24"/>
          <w:szCs w:val="24"/>
        </w:rPr>
        <w:t>光路</w:t>
      </w:r>
      <w:r w:rsidR="007231EA">
        <w:rPr>
          <w:rFonts w:hint="eastAsia"/>
          <w:noProof/>
          <w:sz w:val="24"/>
          <w:szCs w:val="24"/>
        </w:rPr>
        <w:t>中</w:t>
      </w:r>
      <w:r w:rsidR="007231EA">
        <w:rPr>
          <w:noProof/>
          <w:sz w:val="24"/>
          <w:szCs w:val="24"/>
        </w:rPr>
        <w:t>的</w:t>
      </w:r>
      <w:r w:rsidR="007231EA">
        <w:rPr>
          <w:rFonts w:hint="eastAsia"/>
          <w:noProof/>
          <w:sz w:val="24"/>
          <w:szCs w:val="24"/>
        </w:rPr>
        <w:t>最</w:t>
      </w:r>
      <w:r w:rsidR="007231EA">
        <w:rPr>
          <w:noProof/>
          <w:sz w:val="24"/>
          <w:szCs w:val="24"/>
        </w:rPr>
        <w:t>基础结构，能够实现</w:t>
      </w:r>
      <w:r w:rsidRPr="00B51CD1">
        <w:rPr>
          <w:rFonts w:hint="eastAsia"/>
          <w:noProof/>
          <w:sz w:val="24"/>
          <w:szCs w:val="24"/>
        </w:rPr>
        <w:t>器件</w:t>
      </w:r>
      <w:r w:rsidR="007231EA">
        <w:rPr>
          <w:rFonts w:hint="eastAsia"/>
          <w:noProof/>
          <w:sz w:val="24"/>
          <w:szCs w:val="24"/>
        </w:rPr>
        <w:t>之间的</w:t>
      </w:r>
      <w:r w:rsidRPr="00B51CD1">
        <w:rPr>
          <w:rFonts w:hint="eastAsia"/>
          <w:noProof/>
          <w:sz w:val="24"/>
          <w:szCs w:val="24"/>
        </w:rPr>
        <w:t>相互连接</w:t>
      </w:r>
      <w:r w:rsidR="007231EA">
        <w:rPr>
          <w:rFonts w:hint="eastAsia"/>
          <w:noProof/>
          <w:sz w:val="24"/>
          <w:szCs w:val="24"/>
        </w:rPr>
        <w:t>，并对</w:t>
      </w:r>
      <w:r w:rsidRPr="00B51CD1">
        <w:rPr>
          <w:rFonts w:hint="eastAsia"/>
          <w:noProof/>
          <w:sz w:val="24"/>
          <w:szCs w:val="24"/>
        </w:rPr>
        <w:t>链路中的光信号进行传输、限制以及耦合。</w:t>
      </w:r>
      <w:r w:rsidR="003F020C" w:rsidRPr="006102E7">
        <w:rPr>
          <w:rFonts w:hint="eastAsia"/>
          <w:noProof/>
          <w:sz w:val="24"/>
          <w:szCs w:val="24"/>
        </w:rPr>
        <w:t>一些比较常见的光学器件，比如光耦合器，光衰减器，光开关等</w:t>
      </w:r>
      <w:r w:rsidR="003F020C">
        <w:rPr>
          <w:rFonts w:hint="eastAsia"/>
          <w:noProof/>
          <w:sz w:val="24"/>
          <w:szCs w:val="24"/>
        </w:rPr>
        <w:t>都是以硅基光波导为基础制备</w:t>
      </w:r>
      <w:r w:rsidR="003F020C">
        <w:rPr>
          <w:noProof/>
          <w:sz w:val="24"/>
          <w:szCs w:val="24"/>
        </w:rPr>
        <w:t>的</w:t>
      </w:r>
      <w:r w:rsidR="003F020C" w:rsidRPr="006102E7">
        <w:rPr>
          <w:rFonts w:hint="eastAsia"/>
          <w:noProof/>
          <w:sz w:val="24"/>
          <w:szCs w:val="24"/>
        </w:rPr>
        <w:t>。硅波导</w:t>
      </w:r>
      <w:r w:rsidR="003F020C">
        <w:rPr>
          <w:rFonts w:hint="eastAsia"/>
          <w:noProof/>
          <w:sz w:val="24"/>
          <w:szCs w:val="24"/>
        </w:rPr>
        <w:t>可以较强地约束光的</w:t>
      </w:r>
      <w:r w:rsidR="003F020C" w:rsidRPr="006102E7">
        <w:rPr>
          <w:rFonts w:hint="eastAsia"/>
          <w:noProof/>
          <w:sz w:val="24"/>
          <w:szCs w:val="24"/>
        </w:rPr>
        <w:t>传播，</w:t>
      </w:r>
      <w:r w:rsidR="003F020C">
        <w:rPr>
          <w:rFonts w:hint="eastAsia"/>
          <w:noProof/>
          <w:sz w:val="24"/>
          <w:szCs w:val="24"/>
        </w:rPr>
        <w:t>因而具有一定</w:t>
      </w:r>
      <w:r w:rsidR="003F020C">
        <w:rPr>
          <w:noProof/>
          <w:sz w:val="24"/>
          <w:szCs w:val="24"/>
        </w:rPr>
        <w:t>的</w:t>
      </w:r>
      <w:r w:rsidR="003F020C">
        <w:rPr>
          <w:rFonts w:hint="eastAsia"/>
          <w:noProof/>
          <w:sz w:val="24"/>
          <w:szCs w:val="24"/>
        </w:rPr>
        <w:t>非线性</w:t>
      </w:r>
      <w:r w:rsidR="003F020C" w:rsidRPr="006102E7">
        <w:rPr>
          <w:rFonts w:hint="eastAsia"/>
          <w:noProof/>
          <w:sz w:val="24"/>
          <w:szCs w:val="24"/>
        </w:rPr>
        <w:t>效应。</w:t>
      </w:r>
      <w:r w:rsidR="003F020C">
        <w:rPr>
          <w:rFonts w:hint="eastAsia"/>
          <w:noProof/>
          <w:sz w:val="24"/>
          <w:szCs w:val="24"/>
        </w:rPr>
        <w:t>可以通过</w:t>
      </w:r>
      <w:r w:rsidR="003F020C" w:rsidRPr="006102E7">
        <w:rPr>
          <w:rFonts w:hint="eastAsia"/>
          <w:noProof/>
          <w:sz w:val="24"/>
          <w:szCs w:val="24"/>
        </w:rPr>
        <w:t>改</w:t>
      </w:r>
      <w:r w:rsidR="003F020C">
        <w:rPr>
          <w:rFonts w:hint="eastAsia"/>
          <w:noProof/>
          <w:sz w:val="24"/>
          <w:szCs w:val="24"/>
        </w:rPr>
        <w:t>变光波导的尺寸来影响群速度色散，进而实现很多非线性处理，比如</w:t>
      </w:r>
      <w:r w:rsidR="003F020C" w:rsidRPr="006102E7">
        <w:rPr>
          <w:rFonts w:hint="eastAsia"/>
          <w:noProof/>
          <w:sz w:val="24"/>
          <w:szCs w:val="24"/>
        </w:rPr>
        <w:t>信号再生</w:t>
      </w:r>
      <w:r w:rsidR="00937088">
        <w:rPr>
          <w:rFonts w:hint="eastAsia"/>
          <w:noProof/>
          <w:sz w:val="24"/>
          <w:szCs w:val="24"/>
        </w:rPr>
        <w:t>、</w:t>
      </w:r>
      <w:r w:rsidR="003F020C" w:rsidRPr="006102E7">
        <w:rPr>
          <w:rFonts w:hint="eastAsia"/>
          <w:noProof/>
          <w:sz w:val="24"/>
          <w:szCs w:val="24"/>
        </w:rPr>
        <w:t>信号放大</w:t>
      </w:r>
      <w:r w:rsidR="00937088">
        <w:rPr>
          <w:rFonts w:hint="eastAsia"/>
          <w:noProof/>
          <w:sz w:val="24"/>
          <w:szCs w:val="24"/>
        </w:rPr>
        <w:t>、</w:t>
      </w:r>
      <w:r w:rsidR="003F020C" w:rsidRPr="006102E7">
        <w:rPr>
          <w:rFonts w:hint="eastAsia"/>
          <w:noProof/>
          <w:sz w:val="24"/>
          <w:szCs w:val="24"/>
        </w:rPr>
        <w:t>波长转换等</w:t>
      </w:r>
      <w:r w:rsidR="003F020C">
        <w:rPr>
          <w:rFonts w:hint="eastAsia"/>
          <w:noProof/>
          <w:sz w:val="24"/>
          <w:szCs w:val="24"/>
        </w:rPr>
        <w:t>。</w:t>
      </w:r>
    </w:p>
    <w:p w14:paraId="58900A39" w14:textId="2B1072CB" w:rsidR="00B51CD1" w:rsidRPr="00B51CD1" w:rsidRDefault="00B51CD1" w:rsidP="007231EA">
      <w:pPr>
        <w:spacing w:line="400" w:lineRule="exact"/>
        <w:ind w:firstLine="480"/>
        <w:rPr>
          <w:noProof/>
          <w:sz w:val="24"/>
          <w:szCs w:val="24"/>
        </w:rPr>
      </w:pPr>
      <w:r w:rsidRPr="00B51CD1">
        <w:rPr>
          <w:rFonts w:hint="eastAsia"/>
          <w:noProof/>
          <w:sz w:val="24"/>
          <w:szCs w:val="24"/>
        </w:rPr>
        <w:t>硅基光波导的种类繁多</w:t>
      </w:r>
      <w:r w:rsidR="007231EA">
        <w:rPr>
          <w:rFonts w:hint="eastAsia"/>
          <w:noProof/>
          <w:sz w:val="24"/>
          <w:szCs w:val="24"/>
        </w:rPr>
        <w:t>，</w:t>
      </w:r>
      <w:r w:rsidRPr="00B51CD1">
        <w:rPr>
          <w:rFonts w:hint="eastAsia"/>
          <w:noProof/>
          <w:sz w:val="24"/>
          <w:szCs w:val="24"/>
        </w:rPr>
        <w:t>比较常见的波导和包层组合形式有硅和空气</w:t>
      </w:r>
      <w:r w:rsidRPr="00F76FDA">
        <w:rPr>
          <w:rFonts w:hint="eastAsia"/>
          <w:noProof/>
          <w:sz w:val="24"/>
          <w:szCs w:val="24"/>
          <w:vertAlign w:val="superscript"/>
        </w:rPr>
        <w:t>[</w:t>
      </w:r>
      <w:r w:rsidR="00F76FDA">
        <w:rPr>
          <w:noProof/>
          <w:sz w:val="24"/>
          <w:szCs w:val="24"/>
          <w:vertAlign w:val="superscript"/>
        </w:rPr>
        <w:t>5</w:t>
      </w:r>
      <w:r w:rsidR="00FE558A">
        <w:rPr>
          <w:noProof/>
          <w:sz w:val="24"/>
          <w:szCs w:val="24"/>
          <w:vertAlign w:val="superscript"/>
        </w:rPr>
        <w:t>3</w:t>
      </w:r>
      <w:r w:rsidRPr="00F76FDA">
        <w:rPr>
          <w:rFonts w:hint="eastAsia"/>
          <w:noProof/>
          <w:sz w:val="24"/>
          <w:szCs w:val="24"/>
          <w:vertAlign w:val="superscript"/>
        </w:rPr>
        <w:t>]</w:t>
      </w:r>
      <w:r w:rsidRPr="00B51CD1">
        <w:rPr>
          <w:rFonts w:hint="eastAsia"/>
          <w:noProof/>
          <w:sz w:val="24"/>
          <w:szCs w:val="24"/>
        </w:rPr>
        <w:t>，硅和二氧化硅</w:t>
      </w:r>
      <w:r w:rsidR="00F76FDA" w:rsidRPr="00F76FDA">
        <w:rPr>
          <w:rFonts w:hint="eastAsia"/>
          <w:noProof/>
          <w:sz w:val="24"/>
          <w:szCs w:val="24"/>
          <w:vertAlign w:val="superscript"/>
        </w:rPr>
        <w:t>[5</w:t>
      </w:r>
      <w:r w:rsidR="00FE558A">
        <w:rPr>
          <w:noProof/>
          <w:sz w:val="24"/>
          <w:szCs w:val="24"/>
          <w:vertAlign w:val="superscript"/>
        </w:rPr>
        <w:t>4</w:t>
      </w:r>
      <w:r w:rsidRPr="00F76FDA">
        <w:rPr>
          <w:rFonts w:hint="eastAsia"/>
          <w:noProof/>
          <w:sz w:val="24"/>
          <w:szCs w:val="24"/>
          <w:vertAlign w:val="superscript"/>
        </w:rPr>
        <w:t>]</w:t>
      </w:r>
      <w:r w:rsidRPr="00B51CD1">
        <w:rPr>
          <w:rFonts w:hint="eastAsia"/>
          <w:noProof/>
          <w:sz w:val="24"/>
          <w:szCs w:val="24"/>
        </w:rPr>
        <w:t>，氮化硅和二氧化硅</w:t>
      </w:r>
      <w:r w:rsidR="00AA561B" w:rsidRPr="00AA561B">
        <w:rPr>
          <w:rFonts w:hint="eastAsia"/>
          <w:noProof/>
          <w:sz w:val="24"/>
          <w:szCs w:val="24"/>
          <w:vertAlign w:val="superscript"/>
        </w:rPr>
        <w:t>[5</w:t>
      </w:r>
      <w:r w:rsidR="00FE558A">
        <w:rPr>
          <w:noProof/>
          <w:sz w:val="24"/>
          <w:szCs w:val="24"/>
          <w:vertAlign w:val="superscript"/>
        </w:rPr>
        <w:t>5</w:t>
      </w:r>
      <w:r w:rsidRPr="00AA561B">
        <w:rPr>
          <w:rFonts w:hint="eastAsia"/>
          <w:noProof/>
          <w:sz w:val="24"/>
          <w:szCs w:val="24"/>
          <w:vertAlign w:val="superscript"/>
        </w:rPr>
        <w:t>]</w:t>
      </w:r>
      <w:r w:rsidRPr="00B51CD1">
        <w:rPr>
          <w:rFonts w:hint="eastAsia"/>
          <w:noProof/>
          <w:sz w:val="24"/>
          <w:szCs w:val="24"/>
        </w:rPr>
        <w:t>以及氮氧化硅</w:t>
      </w:r>
      <w:r w:rsidRPr="00B51CD1">
        <w:rPr>
          <w:rFonts w:hint="eastAsia"/>
          <w:noProof/>
          <w:sz w:val="24"/>
          <w:szCs w:val="24"/>
        </w:rPr>
        <w:t>/</w:t>
      </w:r>
      <w:r w:rsidRPr="00B51CD1">
        <w:rPr>
          <w:rFonts w:hint="eastAsia"/>
          <w:noProof/>
          <w:sz w:val="24"/>
          <w:szCs w:val="24"/>
        </w:rPr>
        <w:t>二氧化硅</w:t>
      </w:r>
      <w:r w:rsidRPr="00AA561B">
        <w:rPr>
          <w:rFonts w:hint="eastAsia"/>
          <w:noProof/>
          <w:sz w:val="24"/>
          <w:szCs w:val="24"/>
          <w:vertAlign w:val="superscript"/>
        </w:rPr>
        <w:t>[</w:t>
      </w:r>
      <w:r w:rsidR="00AA561B" w:rsidRPr="00AA561B">
        <w:rPr>
          <w:noProof/>
          <w:sz w:val="24"/>
          <w:szCs w:val="24"/>
          <w:vertAlign w:val="superscript"/>
        </w:rPr>
        <w:t>5</w:t>
      </w:r>
      <w:r w:rsidR="00FE558A">
        <w:rPr>
          <w:noProof/>
          <w:sz w:val="24"/>
          <w:szCs w:val="24"/>
          <w:vertAlign w:val="superscript"/>
        </w:rPr>
        <w:t>6</w:t>
      </w:r>
      <w:r w:rsidRPr="00AA561B">
        <w:rPr>
          <w:rFonts w:hint="eastAsia"/>
          <w:noProof/>
          <w:sz w:val="24"/>
          <w:szCs w:val="24"/>
          <w:vertAlign w:val="superscript"/>
        </w:rPr>
        <w:t>]</w:t>
      </w:r>
      <w:r w:rsidRPr="00B51CD1">
        <w:rPr>
          <w:rFonts w:hint="eastAsia"/>
          <w:noProof/>
          <w:sz w:val="24"/>
          <w:szCs w:val="24"/>
        </w:rPr>
        <w:t>。</w:t>
      </w:r>
      <w:r w:rsidR="007231EA" w:rsidRPr="007A206A">
        <w:rPr>
          <w:rFonts w:hint="eastAsia"/>
          <w:noProof/>
          <w:sz w:val="24"/>
          <w:szCs w:val="24"/>
        </w:rPr>
        <w:t>通常传统的集成光波导</w:t>
      </w:r>
      <w:r w:rsidRPr="007A206A">
        <w:rPr>
          <w:rFonts w:hint="eastAsia"/>
          <w:noProof/>
          <w:sz w:val="24"/>
          <w:szCs w:val="24"/>
        </w:rPr>
        <w:t>尺寸都比较大，</w:t>
      </w:r>
      <w:r w:rsidR="007A206A" w:rsidRPr="007A206A">
        <w:rPr>
          <w:rFonts w:hint="eastAsia"/>
          <w:noProof/>
          <w:sz w:val="24"/>
          <w:szCs w:val="24"/>
        </w:rPr>
        <w:t>其</w:t>
      </w:r>
      <w:r w:rsidRPr="007A206A">
        <w:rPr>
          <w:rFonts w:hint="eastAsia"/>
          <w:noProof/>
          <w:sz w:val="24"/>
          <w:szCs w:val="24"/>
        </w:rPr>
        <w:t>横截面积</w:t>
      </w:r>
      <w:r w:rsidR="007A206A" w:rsidRPr="007A206A">
        <w:rPr>
          <w:rFonts w:hint="eastAsia"/>
          <w:noProof/>
          <w:sz w:val="24"/>
          <w:szCs w:val="24"/>
        </w:rPr>
        <w:t>可达平方微米量级，长度为毫米</w:t>
      </w:r>
      <w:r w:rsidRPr="007A206A">
        <w:rPr>
          <w:rFonts w:hint="eastAsia"/>
          <w:noProof/>
          <w:sz w:val="24"/>
          <w:szCs w:val="24"/>
        </w:rPr>
        <w:t>数量级。</w:t>
      </w:r>
      <w:r w:rsidRPr="007100FF">
        <w:rPr>
          <w:rFonts w:hint="eastAsia"/>
          <w:noProof/>
          <w:sz w:val="24"/>
          <w:szCs w:val="24"/>
        </w:rPr>
        <w:t>硅基光波导的损耗通常在</w:t>
      </w:r>
      <w:r w:rsidRPr="007100FF">
        <w:rPr>
          <w:rFonts w:hint="eastAsia"/>
          <w:noProof/>
          <w:sz w:val="24"/>
          <w:szCs w:val="24"/>
        </w:rPr>
        <w:t>1</w:t>
      </w:r>
      <w:r w:rsidR="00AA561B" w:rsidRPr="007100FF">
        <w:rPr>
          <w:noProof/>
          <w:sz w:val="24"/>
          <w:szCs w:val="24"/>
        </w:rPr>
        <w:t xml:space="preserve"> </w:t>
      </w:r>
      <w:r w:rsidRPr="007100FF">
        <w:rPr>
          <w:rFonts w:hint="eastAsia"/>
          <w:noProof/>
          <w:sz w:val="24"/>
          <w:szCs w:val="24"/>
        </w:rPr>
        <w:t>dB/cm</w:t>
      </w:r>
      <w:r w:rsidRPr="007100FF">
        <w:rPr>
          <w:rFonts w:hint="eastAsia"/>
          <w:noProof/>
          <w:sz w:val="24"/>
          <w:szCs w:val="24"/>
        </w:rPr>
        <w:t>以下，有一些更低的波导损耗甚至能够达到</w:t>
      </w:r>
      <w:r w:rsidRPr="007100FF">
        <w:rPr>
          <w:rFonts w:hint="eastAsia"/>
          <w:noProof/>
          <w:sz w:val="24"/>
          <w:szCs w:val="24"/>
        </w:rPr>
        <w:t>0.1</w:t>
      </w:r>
      <w:r w:rsidR="00AA561B" w:rsidRPr="007100FF">
        <w:rPr>
          <w:noProof/>
          <w:sz w:val="24"/>
          <w:szCs w:val="24"/>
        </w:rPr>
        <w:t xml:space="preserve"> </w:t>
      </w:r>
      <w:r w:rsidRPr="007100FF">
        <w:rPr>
          <w:rFonts w:hint="eastAsia"/>
          <w:noProof/>
          <w:sz w:val="24"/>
          <w:szCs w:val="24"/>
        </w:rPr>
        <w:t>dB/cm</w:t>
      </w:r>
      <w:r w:rsidRPr="007100FF">
        <w:rPr>
          <w:rFonts w:hint="eastAsia"/>
          <w:noProof/>
          <w:sz w:val="24"/>
          <w:szCs w:val="24"/>
        </w:rPr>
        <w:t>以下，比如氮化硅的损耗为</w:t>
      </w:r>
      <w:r w:rsidRPr="007100FF">
        <w:rPr>
          <w:rFonts w:hint="eastAsia"/>
          <w:noProof/>
          <w:sz w:val="24"/>
          <w:szCs w:val="24"/>
        </w:rPr>
        <w:t>0.061</w:t>
      </w:r>
      <w:r w:rsidR="00AA561B" w:rsidRPr="007100FF">
        <w:rPr>
          <w:noProof/>
          <w:sz w:val="24"/>
          <w:szCs w:val="24"/>
        </w:rPr>
        <w:t xml:space="preserve"> </w:t>
      </w:r>
      <w:r w:rsidR="00AA561B" w:rsidRPr="007100FF">
        <w:rPr>
          <w:rFonts w:hint="eastAsia"/>
          <w:noProof/>
          <w:sz w:val="24"/>
          <w:szCs w:val="24"/>
        </w:rPr>
        <w:t>dB/cm</w:t>
      </w:r>
      <w:r w:rsidR="00AA561B" w:rsidRPr="007100FF">
        <w:rPr>
          <w:rFonts w:hint="eastAsia"/>
          <w:noProof/>
          <w:sz w:val="24"/>
          <w:szCs w:val="24"/>
          <w:vertAlign w:val="superscript"/>
        </w:rPr>
        <w:t>[5</w:t>
      </w:r>
      <w:r w:rsidR="00FE558A" w:rsidRPr="007100FF">
        <w:rPr>
          <w:noProof/>
          <w:sz w:val="24"/>
          <w:szCs w:val="24"/>
          <w:vertAlign w:val="superscript"/>
        </w:rPr>
        <w:t>5</w:t>
      </w:r>
      <w:r w:rsidRPr="007100FF">
        <w:rPr>
          <w:rFonts w:hint="eastAsia"/>
          <w:noProof/>
          <w:sz w:val="24"/>
          <w:szCs w:val="24"/>
          <w:vertAlign w:val="superscript"/>
        </w:rPr>
        <w:t>]</w:t>
      </w:r>
      <w:r w:rsidRPr="007100FF">
        <w:rPr>
          <w:rFonts w:hint="eastAsia"/>
          <w:noProof/>
          <w:sz w:val="24"/>
          <w:szCs w:val="24"/>
        </w:rPr>
        <w:t>。通常波导层会有一定的厚度，因为较大的芯和包层折射率差</w:t>
      </w:r>
      <w:r w:rsidR="007100FF" w:rsidRPr="007100FF">
        <w:rPr>
          <w:rFonts w:hint="eastAsia"/>
          <w:noProof/>
          <w:sz w:val="24"/>
          <w:szCs w:val="24"/>
        </w:rPr>
        <w:t>能够降低</w:t>
      </w:r>
      <w:r w:rsidRPr="007100FF">
        <w:rPr>
          <w:rFonts w:hint="eastAsia"/>
          <w:noProof/>
          <w:sz w:val="24"/>
          <w:szCs w:val="24"/>
        </w:rPr>
        <w:t>损耗。矩形波导</w:t>
      </w:r>
      <w:r w:rsidR="007100FF" w:rsidRPr="007100FF">
        <w:rPr>
          <w:rFonts w:hint="eastAsia"/>
          <w:noProof/>
          <w:sz w:val="24"/>
          <w:szCs w:val="24"/>
        </w:rPr>
        <w:t>其表面光滑并且损耗较低而被广泛</w:t>
      </w:r>
      <w:r w:rsidR="007100FF" w:rsidRPr="007100FF">
        <w:rPr>
          <w:noProof/>
          <w:sz w:val="24"/>
          <w:szCs w:val="24"/>
        </w:rPr>
        <w:t>使用</w:t>
      </w:r>
      <w:r w:rsidR="007100FF" w:rsidRPr="007100FF">
        <w:rPr>
          <w:rFonts w:hint="eastAsia"/>
          <w:noProof/>
          <w:sz w:val="24"/>
          <w:szCs w:val="24"/>
        </w:rPr>
        <w:t>，</w:t>
      </w:r>
      <w:r w:rsidRPr="007100FF">
        <w:rPr>
          <w:rFonts w:hint="eastAsia"/>
          <w:noProof/>
          <w:sz w:val="24"/>
          <w:szCs w:val="24"/>
        </w:rPr>
        <w:t>在它的表面加载电极可以制作成光调制器、光开关等光学器件。图</w:t>
      </w:r>
      <w:r w:rsidR="000E700D" w:rsidRPr="007100FF">
        <w:rPr>
          <w:rFonts w:hint="eastAsia"/>
          <w:noProof/>
          <w:sz w:val="24"/>
          <w:szCs w:val="24"/>
        </w:rPr>
        <w:t>2</w:t>
      </w:r>
      <w:r w:rsidRPr="007100FF">
        <w:rPr>
          <w:rFonts w:hint="eastAsia"/>
          <w:noProof/>
          <w:sz w:val="24"/>
          <w:szCs w:val="24"/>
        </w:rPr>
        <w:t>-1</w:t>
      </w:r>
      <w:r w:rsidR="00E37E9E" w:rsidRPr="007100FF">
        <w:rPr>
          <w:rFonts w:hint="eastAsia"/>
          <w:noProof/>
          <w:sz w:val="24"/>
          <w:szCs w:val="24"/>
        </w:rPr>
        <w:t>显示了传输损耗和弯曲半径随波导尺寸的变化；</w:t>
      </w:r>
      <w:r w:rsidR="007100FF" w:rsidRPr="007100FF">
        <w:rPr>
          <w:rFonts w:hint="eastAsia"/>
          <w:noProof/>
          <w:sz w:val="24"/>
          <w:szCs w:val="24"/>
        </w:rPr>
        <w:t>此时，弯曲半径用作衡量器件集成性与紧凑性的品质因数，</w:t>
      </w:r>
      <w:r w:rsidR="00354B97">
        <w:rPr>
          <w:rFonts w:hint="eastAsia"/>
          <w:noProof/>
          <w:sz w:val="24"/>
          <w:szCs w:val="24"/>
        </w:rPr>
        <w:t>为了使光波导器件更加集成，弯曲半径越小的</w:t>
      </w:r>
      <w:r w:rsidRPr="007100FF">
        <w:rPr>
          <w:rFonts w:hint="eastAsia"/>
          <w:noProof/>
          <w:sz w:val="24"/>
          <w:szCs w:val="24"/>
        </w:rPr>
        <w:t>波导越有优势。</w:t>
      </w:r>
      <w:r w:rsidR="00354B97" w:rsidRPr="003001B2">
        <w:rPr>
          <w:rFonts w:hint="eastAsia"/>
          <w:noProof/>
          <w:sz w:val="24"/>
          <w:szCs w:val="24"/>
        </w:rPr>
        <w:t>然而，这一需求与</w:t>
      </w:r>
      <w:r w:rsidR="00400B17" w:rsidRPr="003001B2">
        <w:rPr>
          <w:rFonts w:hint="eastAsia"/>
          <w:noProof/>
          <w:sz w:val="24"/>
          <w:szCs w:val="24"/>
        </w:rPr>
        <w:t>传输损耗相对立，</w:t>
      </w:r>
      <w:r w:rsidRPr="003001B2">
        <w:rPr>
          <w:rFonts w:hint="eastAsia"/>
          <w:noProof/>
          <w:sz w:val="24"/>
          <w:szCs w:val="24"/>
        </w:rPr>
        <w:t>从图</w:t>
      </w:r>
      <w:r w:rsidR="00EF50D3" w:rsidRPr="00EF50D3">
        <w:rPr>
          <w:noProof/>
          <w:sz w:val="24"/>
          <w:szCs w:val="24"/>
        </w:rPr>
        <w:t>2-1</w:t>
      </w:r>
      <w:r w:rsidRPr="003001B2">
        <w:rPr>
          <w:rFonts w:hint="eastAsia"/>
          <w:noProof/>
          <w:sz w:val="24"/>
          <w:szCs w:val="24"/>
        </w:rPr>
        <w:t>中</w:t>
      </w:r>
      <w:r w:rsidR="00400B17" w:rsidRPr="003001B2">
        <w:rPr>
          <w:rFonts w:hint="eastAsia"/>
          <w:noProof/>
          <w:sz w:val="24"/>
          <w:szCs w:val="24"/>
        </w:rPr>
        <w:t>可以</w:t>
      </w:r>
      <w:r w:rsidRPr="003001B2">
        <w:rPr>
          <w:rFonts w:hint="eastAsia"/>
          <w:noProof/>
          <w:sz w:val="24"/>
          <w:szCs w:val="24"/>
        </w:rPr>
        <w:t>看出，随着波导尺寸的减小，传输损耗</w:t>
      </w:r>
      <w:r w:rsidR="00400B17" w:rsidRPr="003001B2">
        <w:rPr>
          <w:rFonts w:hint="eastAsia"/>
          <w:noProof/>
          <w:sz w:val="24"/>
          <w:szCs w:val="24"/>
        </w:rPr>
        <w:t>逐渐</w:t>
      </w:r>
      <w:r w:rsidRPr="003001B2">
        <w:rPr>
          <w:rFonts w:hint="eastAsia"/>
          <w:noProof/>
          <w:sz w:val="24"/>
          <w:szCs w:val="24"/>
        </w:rPr>
        <w:t>增大</w:t>
      </w:r>
      <w:r w:rsidR="00354B97" w:rsidRPr="003001B2">
        <w:rPr>
          <w:rFonts w:hint="eastAsia"/>
          <w:noProof/>
          <w:sz w:val="24"/>
          <w:szCs w:val="24"/>
        </w:rPr>
        <w:t>，因为</w:t>
      </w:r>
      <w:r w:rsidR="00E37E9E" w:rsidRPr="003001B2">
        <w:rPr>
          <w:rFonts w:hint="eastAsia"/>
          <w:noProof/>
          <w:sz w:val="24"/>
          <w:szCs w:val="24"/>
        </w:rPr>
        <w:t>与波导侧壁的相互作用增加会引起模的较高散射</w:t>
      </w:r>
      <w:r w:rsidR="003001B2" w:rsidRPr="003001B2">
        <w:rPr>
          <w:rFonts w:hint="eastAsia"/>
          <w:noProof/>
          <w:sz w:val="24"/>
          <w:szCs w:val="24"/>
        </w:rPr>
        <w:t>。器件尺寸的增大</w:t>
      </w:r>
      <w:r w:rsidRPr="003001B2">
        <w:rPr>
          <w:rFonts w:hint="eastAsia"/>
          <w:noProof/>
          <w:sz w:val="24"/>
          <w:szCs w:val="24"/>
        </w:rPr>
        <w:t>既有优势也有缺点</w:t>
      </w:r>
      <w:r w:rsidR="003001B2" w:rsidRPr="003001B2">
        <w:rPr>
          <w:rFonts w:hint="eastAsia"/>
          <w:noProof/>
          <w:sz w:val="24"/>
          <w:szCs w:val="24"/>
        </w:rPr>
        <w:t>，尺寸较大的波导在性能上更优越并且在功能更完整，同时更容易与</w:t>
      </w:r>
      <w:r w:rsidRPr="003001B2">
        <w:rPr>
          <w:rFonts w:hint="eastAsia"/>
          <w:noProof/>
          <w:sz w:val="24"/>
          <w:szCs w:val="24"/>
        </w:rPr>
        <w:t>光纤等光学组件进行耦合。但是波导的尺寸较大时，其所占</w:t>
      </w:r>
      <w:r w:rsidR="003001B2" w:rsidRPr="003001B2">
        <w:rPr>
          <w:rFonts w:hint="eastAsia"/>
          <w:noProof/>
          <w:sz w:val="24"/>
          <w:szCs w:val="24"/>
        </w:rPr>
        <w:t>空间较大，不利于集成，因此在实际的实验和操作中，应该根据实际需求选取</w:t>
      </w:r>
      <w:r w:rsidRPr="003001B2">
        <w:rPr>
          <w:rFonts w:hint="eastAsia"/>
          <w:noProof/>
          <w:sz w:val="24"/>
          <w:szCs w:val="24"/>
        </w:rPr>
        <w:t>合适的尺寸。</w:t>
      </w:r>
    </w:p>
    <w:p w14:paraId="28E5013A" w14:textId="77777777" w:rsidR="00B51CD1" w:rsidRDefault="00B51CD1" w:rsidP="00B51CD1">
      <w:r>
        <w:rPr>
          <w:noProof/>
        </w:rPr>
        <w:lastRenderedPageBreak/>
        <w:drawing>
          <wp:inline distT="0" distB="0" distL="0" distR="0" wp14:anchorId="03D011F3" wp14:editId="6BD9EB34">
            <wp:extent cx="5054600" cy="2736032"/>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59086" cy="2738460"/>
                    </a:xfrm>
                    <a:prstGeom prst="rect">
                      <a:avLst/>
                    </a:prstGeom>
                  </pic:spPr>
                </pic:pic>
              </a:graphicData>
            </a:graphic>
          </wp:inline>
        </w:drawing>
      </w:r>
    </w:p>
    <w:p w14:paraId="746CE3B6" w14:textId="6967643B" w:rsidR="00B51CD1" w:rsidRPr="00E37E9E" w:rsidRDefault="00B51CD1" w:rsidP="00B51CD1">
      <w:pPr>
        <w:spacing w:line="400" w:lineRule="exact"/>
        <w:jc w:val="center"/>
        <w:rPr>
          <w:rFonts w:eastAsia="楷体"/>
          <w:noProof/>
          <w:szCs w:val="24"/>
        </w:rPr>
      </w:pPr>
      <w:r w:rsidRPr="00E37E9E">
        <w:rPr>
          <w:rFonts w:eastAsia="楷体" w:hint="eastAsia"/>
          <w:noProof/>
          <w:szCs w:val="24"/>
        </w:rPr>
        <w:t>图</w:t>
      </w:r>
      <w:r w:rsidR="000E700D" w:rsidRPr="00E37E9E">
        <w:rPr>
          <w:rFonts w:eastAsia="楷体" w:hint="eastAsia"/>
          <w:noProof/>
          <w:szCs w:val="24"/>
        </w:rPr>
        <w:t>2</w:t>
      </w:r>
      <w:r w:rsidR="00E37E9E" w:rsidRPr="00E37E9E">
        <w:rPr>
          <w:rFonts w:eastAsia="楷体" w:hint="eastAsia"/>
          <w:noProof/>
          <w:szCs w:val="24"/>
        </w:rPr>
        <w:t xml:space="preserve">-1 </w:t>
      </w:r>
      <w:r w:rsidRPr="00E37E9E">
        <w:rPr>
          <w:rFonts w:eastAsia="楷体" w:hint="eastAsia"/>
          <w:noProof/>
          <w:szCs w:val="24"/>
        </w:rPr>
        <w:t>波导传播损耗和弯曲半径随波导尺寸的变化关系图</w:t>
      </w:r>
      <w:r w:rsidR="007B6D21" w:rsidRPr="007B6D21">
        <w:rPr>
          <w:rFonts w:eastAsia="楷体" w:hint="eastAsia"/>
          <w:noProof/>
          <w:szCs w:val="24"/>
          <w:vertAlign w:val="superscript"/>
        </w:rPr>
        <w:t>[</w:t>
      </w:r>
      <w:r w:rsidR="00FE558A">
        <w:rPr>
          <w:rFonts w:eastAsia="楷体"/>
          <w:noProof/>
          <w:szCs w:val="24"/>
          <w:vertAlign w:val="superscript"/>
        </w:rPr>
        <w:t>57</w:t>
      </w:r>
      <w:r w:rsidR="007B6D21" w:rsidRPr="007B6D21">
        <w:rPr>
          <w:rFonts w:eastAsia="楷体" w:hint="eastAsia"/>
          <w:noProof/>
          <w:szCs w:val="24"/>
          <w:vertAlign w:val="superscript"/>
        </w:rPr>
        <w:t>]</w:t>
      </w:r>
    </w:p>
    <w:p w14:paraId="1068AE90" w14:textId="63E8E62C" w:rsidR="006102E7" w:rsidRDefault="00B51CD1" w:rsidP="0044193D">
      <w:pPr>
        <w:spacing w:line="400" w:lineRule="exact"/>
        <w:ind w:firstLine="480"/>
        <w:rPr>
          <w:noProof/>
          <w:sz w:val="24"/>
          <w:szCs w:val="24"/>
        </w:rPr>
      </w:pPr>
      <w:r w:rsidRPr="00B51CD1">
        <w:rPr>
          <w:rFonts w:hint="eastAsia"/>
          <w:noProof/>
          <w:sz w:val="24"/>
          <w:szCs w:val="24"/>
        </w:rPr>
        <w:t>SOI</w:t>
      </w:r>
      <w:r w:rsidRPr="00B51CD1">
        <w:rPr>
          <w:rFonts w:hint="eastAsia"/>
          <w:noProof/>
          <w:sz w:val="24"/>
          <w:szCs w:val="24"/>
        </w:rPr>
        <w:t>光波导的快速发展</w:t>
      </w:r>
      <w:r w:rsidR="0044193D">
        <w:rPr>
          <w:rFonts w:hint="eastAsia"/>
          <w:noProof/>
          <w:sz w:val="24"/>
          <w:szCs w:val="24"/>
        </w:rPr>
        <w:t>离不开其制作工艺的提高与完善，</w:t>
      </w:r>
      <w:r w:rsidR="00B224CC">
        <w:rPr>
          <w:rFonts w:hint="eastAsia"/>
          <w:noProof/>
          <w:sz w:val="24"/>
          <w:szCs w:val="24"/>
        </w:rPr>
        <w:t>较为</w:t>
      </w:r>
      <w:r w:rsidRPr="00B51CD1">
        <w:rPr>
          <w:rFonts w:hint="eastAsia"/>
          <w:noProof/>
          <w:sz w:val="24"/>
          <w:szCs w:val="24"/>
        </w:rPr>
        <w:t>成熟的</w:t>
      </w:r>
      <w:r w:rsidR="0044193D">
        <w:rPr>
          <w:rFonts w:hint="eastAsia"/>
          <w:noProof/>
          <w:sz w:val="24"/>
          <w:szCs w:val="24"/>
        </w:rPr>
        <w:t>制备方法</w:t>
      </w:r>
      <w:r w:rsidR="00937088">
        <w:rPr>
          <w:noProof/>
          <w:sz w:val="24"/>
          <w:szCs w:val="24"/>
        </w:rPr>
        <w:t>包括</w:t>
      </w:r>
      <w:r w:rsidRPr="00B51CD1">
        <w:rPr>
          <w:rFonts w:hint="eastAsia"/>
          <w:noProof/>
          <w:sz w:val="24"/>
          <w:szCs w:val="24"/>
        </w:rPr>
        <w:t>硅片键合和背面腐蚀方法，</w:t>
      </w:r>
      <w:r w:rsidR="00937088">
        <w:rPr>
          <w:noProof/>
          <w:sz w:val="24"/>
          <w:szCs w:val="24"/>
        </w:rPr>
        <w:t>其</w:t>
      </w:r>
      <w:r w:rsidRPr="00B51CD1">
        <w:rPr>
          <w:rFonts w:hint="eastAsia"/>
          <w:noProof/>
          <w:sz w:val="24"/>
          <w:szCs w:val="24"/>
        </w:rPr>
        <w:t>把其中的器件硅片腐蚀到合适的厚度，再把支撑硅片当作基底。其缺点是</w:t>
      </w:r>
      <w:r w:rsidR="00FB5D54">
        <w:rPr>
          <w:rFonts w:hint="eastAsia"/>
          <w:noProof/>
          <w:sz w:val="24"/>
          <w:szCs w:val="24"/>
        </w:rPr>
        <w:t>难以</w:t>
      </w:r>
      <w:r w:rsidRPr="00B51CD1">
        <w:rPr>
          <w:rFonts w:hint="eastAsia"/>
          <w:noProof/>
          <w:sz w:val="24"/>
          <w:szCs w:val="24"/>
        </w:rPr>
        <w:t>精准的控制表层硅的厚度值，而且制作工艺比较复杂。而注氧隔离方法和智能剥离技术</w:t>
      </w:r>
      <w:r w:rsidR="00FB5D54">
        <w:rPr>
          <w:rFonts w:hint="eastAsia"/>
          <w:noProof/>
          <w:sz w:val="24"/>
          <w:szCs w:val="24"/>
        </w:rPr>
        <w:t>则</w:t>
      </w:r>
      <w:r w:rsidRPr="00B51CD1">
        <w:rPr>
          <w:rFonts w:hint="eastAsia"/>
          <w:noProof/>
          <w:sz w:val="24"/>
          <w:szCs w:val="24"/>
        </w:rPr>
        <w:t>具有很多优势，比如</w:t>
      </w:r>
      <w:r w:rsidR="00FB5D54">
        <w:rPr>
          <w:rFonts w:hint="eastAsia"/>
          <w:noProof/>
          <w:sz w:val="24"/>
          <w:szCs w:val="24"/>
        </w:rPr>
        <w:t>制备过程</w:t>
      </w:r>
      <w:r w:rsidRPr="00B51CD1">
        <w:rPr>
          <w:rFonts w:hint="eastAsia"/>
          <w:noProof/>
          <w:sz w:val="24"/>
          <w:szCs w:val="24"/>
        </w:rPr>
        <w:t>操作简单，可以获得较好的硅表层的均匀厚度，并且成品率较高。</w:t>
      </w:r>
    </w:p>
    <w:p w14:paraId="32E57C2B" w14:textId="6B463245" w:rsidR="007E5A66" w:rsidRDefault="007E5A66" w:rsidP="007E5A66">
      <w:pPr>
        <w:pStyle w:val="3"/>
        <w:rPr>
          <w:noProof/>
        </w:rPr>
      </w:pPr>
      <w:bookmarkStart w:id="60" w:name="_Toc38644596"/>
      <w:r>
        <w:rPr>
          <w:rFonts w:hint="eastAsia"/>
          <w:noProof/>
        </w:rPr>
        <w:t>2.1.2</w:t>
      </w:r>
      <w:r w:rsidR="00F91E35">
        <w:rPr>
          <w:rFonts w:hint="eastAsia"/>
        </w:rPr>
        <w:t>表面等离</w:t>
      </w:r>
      <w:r w:rsidR="006F0D95" w:rsidRPr="00F55DA4">
        <w:rPr>
          <w:rFonts w:hint="eastAsia"/>
        </w:rPr>
        <w:t>激元</w:t>
      </w:r>
      <w:bookmarkEnd w:id="60"/>
    </w:p>
    <w:p w14:paraId="63FB770B" w14:textId="36029373" w:rsidR="007841E0" w:rsidRPr="0098622E" w:rsidRDefault="00E34565" w:rsidP="006C0443">
      <w:pPr>
        <w:spacing w:line="400" w:lineRule="exact"/>
        <w:ind w:firstLineChars="200" w:firstLine="480"/>
        <w:rPr>
          <w:noProof/>
          <w:sz w:val="24"/>
          <w:szCs w:val="24"/>
        </w:rPr>
      </w:pPr>
      <w:r>
        <w:rPr>
          <w:rFonts w:hint="eastAsia"/>
          <w:noProof/>
          <w:sz w:val="24"/>
          <w:szCs w:val="24"/>
        </w:rPr>
        <w:t>表面等离</w:t>
      </w:r>
      <w:r w:rsidR="007841E0" w:rsidRPr="0098622E">
        <w:rPr>
          <w:rFonts w:hint="eastAsia"/>
          <w:noProof/>
          <w:sz w:val="24"/>
          <w:szCs w:val="24"/>
        </w:rPr>
        <w:t>激元</w:t>
      </w:r>
      <w:r w:rsidR="006C0443">
        <w:rPr>
          <w:rFonts w:hint="eastAsia"/>
          <w:noProof/>
          <w:sz w:val="24"/>
          <w:szCs w:val="24"/>
        </w:rPr>
        <w:t>S</w:t>
      </w:r>
      <w:r w:rsidR="006C0443">
        <w:rPr>
          <w:noProof/>
          <w:sz w:val="24"/>
          <w:szCs w:val="24"/>
        </w:rPr>
        <w:t>PPs</w:t>
      </w:r>
      <w:r w:rsidR="007841E0" w:rsidRPr="0098622E">
        <w:rPr>
          <w:rFonts w:hint="eastAsia"/>
          <w:noProof/>
          <w:sz w:val="24"/>
          <w:szCs w:val="24"/>
        </w:rPr>
        <w:t>是</w:t>
      </w:r>
      <w:r>
        <w:rPr>
          <w:rFonts w:hint="eastAsia"/>
          <w:noProof/>
          <w:sz w:val="24"/>
          <w:szCs w:val="24"/>
        </w:rPr>
        <w:t>一种表面</w:t>
      </w:r>
      <w:r>
        <w:rPr>
          <w:noProof/>
          <w:sz w:val="24"/>
          <w:szCs w:val="24"/>
        </w:rPr>
        <w:t>电磁波，它</w:t>
      </w:r>
      <w:r w:rsidR="007841E0" w:rsidRPr="0098622E">
        <w:rPr>
          <w:rFonts w:hint="eastAsia"/>
          <w:noProof/>
          <w:sz w:val="24"/>
          <w:szCs w:val="24"/>
        </w:rPr>
        <w:t>存在于金属表面的自由电子和入射到金属与电介质分界面，其共振所产生的近场电磁波，</w:t>
      </w:r>
      <w:r>
        <w:rPr>
          <w:rFonts w:hint="eastAsia"/>
          <w:noProof/>
          <w:sz w:val="24"/>
          <w:szCs w:val="24"/>
        </w:rPr>
        <w:t>具有</w:t>
      </w:r>
      <w:r w:rsidR="007841E0" w:rsidRPr="0098622E">
        <w:rPr>
          <w:rFonts w:hint="eastAsia"/>
          <w:noProof/>
          <w:sz w:val="24"/>
          <w:szCs w:val="24"/>
        </w:rPr>
        <w:t>大于同一频率下电磁波在介质中的波数</w:t>
      </w:r>
      <w:r w:rsidR="006C0443" w:rsidRPr="006C0443">
        <w:rPr>
          <w:rFonts w:hint="eastAsia"/>
          <w:noProof/>
          <w:sz w:val="24"/>
          <w:szCs w:val="24"/>
          <w:vertAlign w:val="superscript"/>
        </w:rPr>
        <w:t>[</w:t>
      </w:r>
      <w:r w:rsidR="00FE558A">
        <w:rPr>
          <w:noProof/>
          <w:sz w:val="24"/>
          <w:szCs w:val="24"/>
          <w:vertAlign w:val="superscript"/>
        </w:rPr>
        <w:t>58</w:t>
      </w:r>
      <w:r w:rsidR="006C0443" w:rsidRPr="006C0443">
        <w:rPr>
          <w:noProof/>
          <w:sz w:val="24"/>
          <w:szCs w:val="24"/>
          <w:vertAlign w:val="superscript"/>
        </w:rPr>
        <w:t>]</w:t>
      </w:r>
      <w:r w:rsidR="00F32A2F">
        <w:rPr>
          <w:rFonts w:hint="eastAsia"/>
          <w:noProof/>
          <w:sz w:val="24"/>
          <w:szCs w:val="24"/>
        </w:rPr>
        <w:t>；这可以增强</w:t>
      </w:r>
      <w:r w:rsidR="007841E0" w:rsidRPr="0098622E">
        <w:rPr>
          <w:rFonts w:hint="eastAsia"/>
          <w:noProof/>
          <w:sz w:val="24"/>
          <w:szCs w:val="24"/>
        </w:rPr>
        <w:t>局域场，</w:t>
      </w:r>
      <w:r w:rsidR="00F32A2F">
        <w:rPr>
          <w:rFonts w:hint="eastAsia"/>
          <w:noProof/>
          <w:sz w:val="24"/>
          <w:szCs w:val="24"/>
        </w:rPr>
        <w:t>并</w:t>
      </w:r>
      <w:r w:rsidR="007841E0" w:rsidRPr="0098622E">
        <w:rPr>
          <w:rFonts w:hint="eastAsia"/>
          <w:noProof/>
          <w:sz w:val="24"/>
          <w:szCs w:val="24"/>
        </w:rPr>
        <w:t>将电磁波控制在亚波长下</w:t>
      </w:r>
      <w:r w:rsidR="00F32A2F">
        <w:rPr>
          <w:rFonts w:hint="eastAsia"/>
          <w:noProof/>
          <w:sz w:val="24"/>
          <w:szCs w:val="24"/>
        </w:rPr>
        <w:t>进而</w:t>
      </w:r>
      <w:r w:rsidR="007841E0" w:rsidRPr="0098622E">
        <w:rPr>
          <w:rFonts w:hint="eastAsia"/>
          <w:noProof/>
          <w:sz w:val="24"/>
          <w:szCs w:val="24"/>
        </w:rPr>
        <w:t>突破衍射极限</w:t>
      </w:r>
      <w:r w:rsidR="00F32A2F">
        <w:rPr>
          <w:rFonts w:hint="eastAsia"/>
          <w:noProof/>
          <w:sz w:val="24"/>
          <w:szCs w:val="24"/>
        </w:rPr>
        <w:t>。</w:t>
      </w:r>
      <w:r w:rsidR="00F32A2F">
        <w:rPr>
          <w:rFonts w:hint="eastAsia"/>
          <w:noProof/>
          <w:sz w:val="24"/>
          <w:szCs w:val="24"/>
        </w:rPr>
        <w:t>S</w:t>
      </w:r>
      <w:r w:rsidR="00F32A2F">
        <w:rPr>
          <w:noProof/>
          <w:sz w:val="24"/>
          <w:szCs w:val="24"/>
        </w:rPr>
        <w:t>PPs</w:t>
      </w:r>
      <w:r w:rsidR="00F32A2F">
        <w:rPr>
          <w:rFonts w:hint="eastAsia"/>
          <w:noProof/>
          <w:sz w:val="24"/>
          <w:szCs w:val="24"/>
        </w:rPr>
        <w:t>被</w:t>
      </w:r>
      <w:r w:rsidR="007841E0" w:rsidRPr="0098622E">
        <w:rPr>
          <w:rFonts w:hint="eastAsia"/>
          <w:noProof/>
          <w:sz w:val="24"/>
          <w:szCs w:val="24"/>
        </w:rPr>
        <w:t>广泛应用于生物光电子、亚波长光学、纤维检测等领域。</w:t>
      </w:r>
    </w:p>
    <w:p w14:paraId="4112D343" w14:textId="6BB50108" w:rsidR="007841E0" w:rsidRPr="0098622E" w:rsidRDefault="00F32A2F" w:rsidP="007841E0">
      <w:pPr>
        <w:spacing w:line="400" w:lineRule="exact"/>
        <w:ind w:firstLineChars="200" w:firstLine="480"/>
        <w:rPr>
          <w:noProof/>
          <w:sz w:val="24"/>
          <w:szCs w:val="24"/>
        </w:rPr>
      </w:pPr>
      <w:r>
        <w:rPr>
          <w:rFonts w:hint="eastAsia"/>
          <w:noProof/>
          <w:sz w:val="24"/>
          <w:szCs w:val="24"/>
        </w:rPr>
        <w:t>S</w:t>
      </w:r>
      <w:r>
        <w:rPr>
          <w:noProof/>
          <w:sz w:val="24"/>
          <w:szCs w:val="24"/>
        </w:rPr>
        <w:t>PPs</w:t>
      </w:r>
      <w:r w:rsidR="007841E0" w:rsidRPr="0098622E">
        <w:rPr>
          <w:rFonts w:hint="eastAsia"/>
          <w:noProof/>
          <w:sz w:val="24"/>
          <w:szCs w:val="24"/>
        </w:rPr>
        <w:t>中的集体震荡所产生的电磁波能够自动且持续的传播，但</w:t>
      </w:r>
      <w:r w:rsidR="0033105D">
        <w:rPr>
          <w:rFonts w:hint="eastAsia"/>
          <w:noProof/>
          <w:sz w:val="24"/>
          <w:szCs w:val="24"/>
        </w:rPr>
        <w:t>随着</w:t>
      </w:r>
      <w:r w:rsidR="007841E0" w:rsidRPr="0098622E">
        <w:rPr>
          <w:rFonts w:hint="eastAsia"/>
          <w:noProof/>
          <w:sz w:val="24"/>
          <w:szCs w:val="24"/>
        </w:rPr>
        <w:t>传播距离</w:t>
      </w:r>
      <w:r w:rsidR="0033105D">
        <w:rPr>
          <w:rFonts w:hint="eastAsia"/>
          <w:noProof/>
          <w:sz w:val="24"/>
          <w:szCs w:val="24"/>
        </w:rPr>
        <w:t>增加</w:t>
      </w:r>
      <w:r w:rsidR="007841E0" w:rsidRPr="0098622E">
        <w:rPr>
          <w:rFonts w:hint="eastAsia"/>
          <w:noProof/>
          <w:sz w:val="24"/>
          <w:szCs w:val="24"/>
        </w:rPr>
        <w:t>，相应的能量</w:t>
      </w:r>
      <w:r w:rsidR="0033105D">
        <w:rPr>
          <w:rFonts w:hint="eastAsia"/>
          <w:noProof/>
          <w:sz w:val="24"/>
          <w:szCs w:val="24"/>
        </w:rPr>
        <w:t>会减弱。与引发该现象的入射光相比</w:t>
      </w:r>
      <w:r w:rsidR="007841E0" w:rsidRPr="0098622E">
        <w:rPr>
          <w:rFonts w:hint="eastAsia"/>
          <w:noProof/>
          <w:sz w:val="24"/>
          <w:szCs w:val="24"/>
        </w:rPr>
        <w:t>，</w:t>
      </w:r>
      <w:r w:rsidR="0033105D">
        <w:rPr>
          <w:rFonts w:hint="eastAsia"/>
          <w:noProof/>
          <w:sz w:val="24"/>
          <w:szCs w:val="24"/>
        </w:rPr>
        <w:t>当激发</w:t>
      </w:r>
      <w:r w:rsidR="007841E0" w:rsidRPr="0098622E">
        <w:rPr>
          <w:rFonts w:hint="eastAsia"/>
          <w:noProof/>
          <w:sz w:val="24"/>
          <w:szCs w:val="24"/>
        </w:rPr>
        <w:t>频率相等</w:t>
      </w:r>
      <w:r w:rsidR="0033105D">
        <w:rPr>
          <w:rFonts w:hint="eastAsia"/>
          <w:noProof/>
          <w:sz w:val="24"/>
          <w:szCs w:val="24"/>
        </w:rPr>
        <w:t>时</w:t>
      </w:r>
      <w:r w:rsidR="007841E0" w:rsidRPr="0098622E">
        <w:rPr>
          <w:rFonts w:hint="eastAsia"/>
          <w:noProof/>
          <w:sz w:val="24"/>
          <w:szCs w:val="24"/>
        </w:rPr>
        <w:t>，</w:t>
      </w:r>
      <w:r w:rsidR="0033105D">
        <w:rPr>
          <w:rFonts w:hint="eastAsia"/>
          <w:noProof/>
          <w:sz w:val="24"/>
          <w:szCs w:val="24"/>
        </w:rPr>
        <w:t>其</w:t>
      </w:r>
      <w:r w:rsidR="007841E0" w:rsidRPr="0098622E">
        <w:rPr>
          <w:rFonts w:hint="eastAsia"/>
          <w:noProof/>
          <w:sz w:val="24"/>
          <w:szCs w:val="24"/>
        </w:rPr>
        <w:t>波长</w:t>
      </w:r>
      <w:r w:rsidR="0033105D">
        <w:rPr>
          <w:rFonts w:hint="eastAsia"/>
          <w:noProof/>
          <w:sz w:val="24"/>
          <w:szCs w:val="24"/>
        </w:rPr>
        <w:t>更</w:t>
      </w:r>
      <w:r w:rsidR="007841E0" w:rsidRPr="0098622E">
        <w:rPr>
          <w:rFonts w:hint="eastAsia"/>
          <w:noProof/>
          <w:sz w:val="24"/>
          <w:szCs w:val="24"/>
        </w:rPr>
        <w:t>短。同时，</w:t>
      </w:r>
      <w:r w:rsidR="0033105D">
        <w:rPr>
          <w:rFonts w:hint="eastAsia"/>
          <w:noProof/>
          <w:sz w:val="24"/>
          <w:szCs w:val="24"/>
        </w:rPr>
        <w:t>S</w:t>
      </w:r>
      <w:r w:rsidR="0033105D">
        <w:rPr>
          <w:noProof/>
          <w:sz w:val="24"/>
          <w:szCs w:val="24"/>
        </w:rPr>
        <w:t>PPs</w:t>
      </w:r>
      <w:r w:rsidR="007841E0" w:rsidRPr="0098622E">
        <w:rPr>
          <w:rFonts w:hint="eastAsia"/>
          <w:noProof/>
          <w:sz w:val="24"/>
          <w:szCs w:val="24"/>
        </w:rPr>
        <w:t>的性质、</w:t>
      </w:r>
      <w:r w:rsidR="007E0842" w:rsidRPr="0098622E">
        <w:rPr>
          <w:rFonts w:hint="eastAsia"/>
          <w:noProof/>
          <w:sz w:val="24"/>
          <w:szCs w:val="24"/>
        </w:rPr>
        <w:t>激发模式</w:t>
      </w:r>
      <w:r w:rsidR="007E0842">
        <w:rPr>
          <w:rFonts w:hint="eastAsia"/>
          <w:noProof/>
          <w:sz w:val="24"/>
          <w:szCs w:val="24"/>
        </w:rPr>
        <w:t>以及色散关系</w:t>
      </w:r>
      <w:r w:rsidR="007841E0" w:rsidRPr="0098622E">
        <w:rPr>
          <w:rFonts w:hint="eastAsia"/>
          <w:noProof/>
          <w:sz w:val="24"/>
          <w:szCs w:val="24"/>
        </w:rPr>
        <w:t>会随着界面结构的改变而发生变化。</w:t>
      </w:r>
    </w:p>
    <w:p w14:paraId="42CE1541" w14:textId="77777777" w:rsidR="007841E0" w:rsidRDefault="007841E0" w:rsidP="007841E0">
      <w:pPr>
        <w:jc w:val="center"/>
      </w:pPr>
      <w:r>
        <w:rPr>
          <w:noProof/>
        </w:rPr>
        <w:drawing>
          <wp:inline distT="0" distB="0" distL="0" distR="0" wp14:anchorId="7D284030" wp14:editId="1901A794">
            <wp:extent cx="2365375" cy="183027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84511" cy="1845083"/>
                    </a:xfrm>
                    <a:prstGeom prst="rect">
                      <a:avLst/>
                    </a:prstGeom>
                  </pic:spPr>
                </pic:pic>
              </a:graphicData>
            </a:graphic>
          </wp:inline>
        </w:drawing>
      </w:r>
    </w:p>
    <w:p w14:paraId="771233E1" w14:textId="033503DE" w:rsidR="007841E0" w:rsidRPr="006C0443" w:rsidRDefault="007841E0" w:rsidP="007841E0">
      <w:pPr>
        <w:spacing w:line="400" w:lineRule="exact"/>
        <w:jc w:val="center"/>
        <w:rPr>
          <w:rFonts w:eastAsia="楷体"/>
          <w:noProof/>
          <w:szCs w:val="24"/>
        </w:rPr>
      </w:pPr>
      <w:r w:rsidRPr="006C0443">
        <w:rPr>
          <w:rFonts w:eastAsia="楷体" w:hint="eastAsia"/>
          <w:noProof/>
          <w:szCs w:val="24"/>
        </w:rPr>
        <w:t>图</w:t>
      </w:r>
      <w:r w:rsidRPr="006C0443">
        <w:rPr>
          <w:rFonts w:eastAsia="楷体" w:hint="eastAsia"/>
          <w:noProof/>
          <w:szCs w:val="24"/>
        </w:rPr>
        <w:t>2</w:t>
      </w:r>
      <w:r w:rsidRPr="006C0443">
        <w:rPr>
          <w:rFonts w:eastAsia="楷体"/>
          <w:noProof/>
          <w:szCs w:val="24"/>
        </w:rPr>
        <w:t xml:space="preserve">-2 </w:t>
      </w:r>
      <w:r w:rsidRPr="006C0443">
        <w:rPr>
          <w:rFonts w:eastAsia="楷体" w:hint="eastAsia"/>
          <w:noProof/>
          <w:szCs w:val="24"/>
        </w:rPr>
        <w:t>金属表面电子密度波</w:t>
      </w:r>
      <w:r w:rsidR="007B6D21" w:rsidRPr="007B6D21">
        <w:rPr>
          <w:rFonts w:hint="eastAsia"/>
          <w:noProof/>
          <w:szCs w:val="21"/>
          <w:vertAlign w:val="superscript"/>
        </w:rPr>
        <w:t>[</w:t>
      </w:r>
      <w:r w:rsidR="00FE558A">
        <w:rPr>
          <w:noProof/>
          <w:szCs w:val="21"/>
          <w:vertAlign w:val="superscript"/>
        </w:rPr>
        <w:t>58</w:t>
      </w:r>
      <w:r w:rsidR="007B6D21" w:rsidRPr="007B6D21">
        <w:rPr>
          <w:noProof/>
          <w:szCs w:val="21"/>
          <w:vertAlign w:val="superscript"/>
        </w:rPr>
        <w:t>]</w:t>
      </w:r>
    </w:p>
    <w:p w14:paraId="5430368C" w14:textId="210088F2" w:rsidR="00DE5FC5" w:rsidRDefault="007841E0" w:rsidP="007841E0">
      <w:pPr>
        <w:spacing w:line="400" w:lineRule="exact"/>
        <w:ind w:firstLineChars="200" w:firstLine="480"/>
        <w:rPr>
          <w:noProof/>
          <w:sz w:val="24"/>
          <w:szCs w:val="24"/>
        </w:rPr>
      </w:pPr>
      <w:r w:rsidRPr="00713348">
        <w:rPr>
          <w:rFonts w:hint="eastAsia"/>
          <w:noProof/>
          <w:sz w:val="24"/>
          <w:szCs w:val="24"/>
        </w:rPr>
        <w:lastRenderedPageBreak/>
        <w:t>从图</w:t>
      </w:r>
      <w:r w:rsidRPr="00713348">
        <w:rPr>
          <w:rFonts w:hint="eastAsia"/>
          <w:noProof/>
          <w:sz w:val="24"/>
          <w:szCs w:val="24"/>
        </w:rPr>
        <w:t>2</w:t>
      </w:r>
      <w:r w:rsidRPr="00713348">
        <w:rPr>
          <w:noProof/>
          <w:sz w:val="24"/>
          <w:szCs w:val="24"/>
        </w:rPr>
        <w:t>-</w:t>
      </w:r>
      <w:r>
        <w:rPr>
          <w:noProof/>
          <w:sz w:val="24"/>
          <w:szCs w:val="24"/>
        </w:rPr>
        <w:t>2</w:t>
      </w:r>
      <w:r w:rsidRPr="00713348">
        <w:rPr>
          <w:rFonts w:hint="eastAsia"/>
          <w:noProof/>
          <w:sz w:val="24"/>
          <w:szCs w:val="24"/>
        </w:rPr>
        <w:t>中可以</w:t>
      </w:r>
      <w:r w:rsidRPr="00713348">
        <w:rPr>
          <w:noProof/>
          <w:sz w:val="24"/>
          <w:szCs w:val="24"/>
        </w:rPr>
        <w:t>看</w:t>
      </w:r>
      <w:r w:rsidRPr="00713348">
        <w:rPr>
          <w:rFonts w:hint="eastAsia"/>
          <w:noProof/>
          <w:sz w:val="24"/>
          <w:szCs w:val="24"/>
        </w:rPr>
        <w:t>出</w:t>
      </w:r>
      <w:r w:rsidR="007E0842">
        <w:rPr>
          <w:rFonts w:hint="eastAsia"/>
          <w:noProof/>
          <w:sz w:val="24"/>
          <w:szCs w:val="24"/>
        </w:rPr>
        <w:t>S</w:t>
      </w:r>
      <w:r w:rsidR="007E0842">
        <w:rPr>
          <w:noProof/>
          <w:sz w:val="24"/>
          <w:szCs w:val="24"/>
        </w:rPr>
        <w:t>PPs</w:t>
      </w:r>
      <w:r w:rsidRPr="00713348">
        <w:rPr>
          <w:rFonts w:hint="eastAsia"/>
          <w:noProof/>
          <w:sz w:val="24"/>
          <w:szCs w:val="24"/>
        </w:rPr>
        <w:t>是在金属</w:t>
      </w:r>
      <w:r w:rsidRPr="00713348">
        <w:rPr>
          <w:noProof/>
          <w:sz w:val="24"/>
          <w:szCs w:val="24"/>
        </w:rPr>
        <w:t>表面</w:t>
      </w:r>
      <w:r w:rsidRPr="00713348">
        <w:rPr>
          <w:rFonts w:hint="eastAsia"/>
          <w:noProof/>
          <w:sz w:val="24"/>
          <w:szCs w:val="24"/>
        </w:rPr>
        <w:t>自由</w:t>
      </w:r>
      <w:r w:rsidRPr="00713348">
        <w:rPr>
          <w:noProof/>
          <w:sz w:val="24"/>
          <w:szCs w:val="24"/>
        </w:rPr>
        <w:t>振动的电子</w:t>
      </w:r>
      <w:r w:rsidRPr="00713348">
        <w:rPr>
          <w:rFonts w:hint="eastAsia"/>
          <w:noProof/>
          <w:sz w:val="24"/>
          <w:szCs w:val="24"/>
        </w:rPr>
        <w:t>与光子相互</w:t>
      </w:r>
      <w:r w:rsidRPr="00713348">
        <w:rPr>
          <w:noProof/>
          <w:sz w:val="24"/>
          <w:szCs w:val="24"/>
        </w:rPr>
        <w:t>作用</w:t>
      </w:r>
      <w:r w:rsidRPr="00713348">
        <w:rPr>
          <w:rFonts w:hint="eastAsia"/>
          <w:noProof/>
          <w:sz w:val="24"/>
          <w:szCs w:val="24"/>
        </w:rPr>
        <w:t>下，沿着金属</w:t>
      </w:r>
      <w:r w:rsidRPr="00713348">
        <w:rPr>
          <w:rFonts w:hint="eastAsia"/>
          <w:noProof/>
          <w:sz w:val="24"/>
          <w:szCs w:val="24"/>
        </w:rPr>
        <w:t>-</w:t>
      </w:r>
      <w:r w:rsidRPr="00713348">
        <w:rPr>
          <w:rFonts w:hint="eastAsia"/>
          <w:noProof/>
          <w:sz w:val="24"/>
          <w:szCs w:val="24"/>
        </w:rPr>
        <w:t>电介质界面传播的表面电子</w:t>
      </w:r>
      <w:r w:rsidR="007E0842">
        <w:rPr>
          <w:rFonts w:hint="eastAsia"/>
          <w:noProof/>
          <w:sz w:val="24"/>
          <w:szCs w:val="24"/>
        </w:rPr>
        <w:t>疏密</w:t>
      </w:r>
      <w:r w:rsidRPr="00713348">
        <w:rPr>
          <w:rFonts w:hint="eastAsia"/>
          <w:noProof/>
          <w:sz w:val="24"/>
          <w:szCs w:val="24"/>
        </w:rPr>
        <w:t>波，图中的</w:t>
      </w:r>
      <w:r w:rsidRPr="00713348">
        <w:rPr>
          <w:rFonts w:hint="eastAsia"/>
          <w:noProof/>
          <w:sz w:val="24"/>
          <w:szCs w:val="24"/>
        </w:rPr>
        <w:t>x</w:t>
      </w:r>
      <w:r w:rsidRPr="00713348">
        <w:rPr>
          <w:rFonts w:hint="eastAsia"/>
          <w:noProof/>
          <w:sz w:val="24"/>
          <w:szCs w:val="24"/>
        </w:rPr>
        <w:t>轴代表金</w:t>
      </w:r>
      <w:r w:rsidR="007E0842">
        <w:rPr>
          <w:rFonts w:hint="eastAsia"/>
          <w:noProof/>
          <w:sz w:val="24"/>
          <w:szCs w:val="24"/>
        </w:rPr>
        <w:t>属与电介质界面</w:t>
      </w:r>
      <w:r w:rsidRPr="00713348">
        <w:rPr>
          <w:rFonts w:hint="eastAsia"/>
          <w:noProof/>
          <w:sz w:val="24"/>
          <w:szCs w:val="24"/>
        </w:rPr>
        <w:t>，</w:t>
      </w:r>
      <w:r w:rsidRPr="00713348">
        <w:rPr>
          <w:rFonts w:hint="eastAsia"/>
          <w:noProof/>
          <w:sz w:val="24"/>
          <w:szCs w:val="24"/>
        </w:rPr>
        <w:t>z</w:t>
      </w:r>
      <w:r w:rsidRPr="00713348">
        <w:rPr>
          <w:rFonts w:hint="eastAsia"/>
          <w:noProof/>
          <w:sz w:val="24"/>
          <w:szCs w:val="24"/>
        </w:rPr>
        <w:t>轴代表其垂线，两轴共同组成坐标系。</w:t>
      </w:r>
      <w:r w:rsidR="007E0842">
        <w:rPr>
          <w:rFonts w:hint="eastAsia"/>
          <w:noProof/>
          <w:sz w:val="24"/>
          <w:szCs w:val="24"/>
        </w:rPr>
        <w:t>S</w:t>
      </w:r>
      <w:r w:rsidR="007E0842">
        <w:rPr>
          <w:noProof/>
          <w:sz w:val="24"/>
          <w:szCs w:val="24"/>
        </w:rPr>
        <w:t>PPs</w:t>
      </w:r>
      <w:r w:rsidRPr="00713348">
        <w:rPr>
          <w:rFonts w:hint="eastAsia"/>
          <w:noProof/>
          <w:sz w:val="24"/>
          <w:szCs w:val="24"/>
        </w:rPr>
        <w:t>有横向磁特性</w:t>
      </w:r>
      <w:r>
        <w:rPr>
          <w:rFonts w:hint="eastAsia"/>
          <w:noProof/>
          <w:sz w:val="24"/>
          <w:szCs w:val="24"/>
        </w:rPr>
        <w:t>（磁场</w:t>
      </w:r>
      <w:r>
        <w:rPr>
          <w:noProof/>
          <w:sz w:val="24"/>
          <w:szCs w:val="24"/>
        </w:rPr>
        <w:t>在</w:t>
      </w:r>
      <w:r>
        <w:rPr>
          <w:noProof/>
          <w:sz w:val="24"/>
          <w:szCs w:val="24"/>
        </w:rPr>
        <w:t>y</w:t>
      </w:r>
      <w:r>
        <w:rPr>
          <w:noProof/>
          <w:sz w:val="24"/>
          <w:szCs w:val="24"/>
        </w:rPr>
        <w:t>方向</w:t>
      </w:r>
      <w:r>
        <w:rPr>
          <w:rFonts w:hint="eastAsia"/>
          <w:noProof/>
          <w:sz w:val="24"/>
          <w:szCs w:val="24"/>
        </w:rPr>
        <w:t>上）</w:t>
      </w:r>
      <w:r w:rsidRPr="00713348">
        <w:rPr>
          <w:rFonts w:hint="eastAsia"/>
          <w:noProof/>
          <w:sz w:val="24"/>
          <w:szCs w:val="24"/>
        </w:rPr>
        <w:t>，而且表面电荷需借助于与表面垂直的电场才能产生。</w:t>
      </w:r>
      <w:r w:rsidR="00DE5FC5">
        <w:rPr>
          <w:rFonts w:hint="eastAsia"/>
          <w:noProof/>
          <w:sz w:val="24"/>
          <w:szCs w:val="24"/>
        </w:rPr>
        <w:t>随着距离</w:t>
      </w:r>
      <w:r w:rsidR="00DE5FC5">
        <w:rPr>
          <w:noProof/>
          <w:sz w:val="24"/>
          <w:szCs w:val="24"/>
        </w:rPr>
        <w:t>增加，</w:t>
      </w:r>
      <w:r w:rsidR="00DE5FC5" w:rsidRPr="00713348">
        <w:rPr>
          <w:rFonts w:hint="eastAsia"/>
          <w:noProof/>
          <w:sz w:val="24"/>
          <w:szCs w:val="24"/>
        </w:rPr>
        <w:t>与表面垂直的场分量</w:t>
      </w:r>
      <w:r w:rsidR="00DE5FC5">
        <w:rPr>
          <w:rFonts w:hint="eastAsia"/>
          <w:noProof/>
          <w:sz w:val="24"/>
          <w:szCs w:val="24"/>
        </w:rPr>
        <w:t>呈指数</w:t>
      </w:r>
      <w:r w:rsidR="00DE5FC5" w:rsidRPr="00713348">
        <w:rPr>
          <w:rFonts w:hint="eastAsia"/>
          <w:noProof/>
          <w:sz w:val="24"/>
          <w:szCs w:val="24"/>
        </w:rPr>
        <w:t>衰减</w:t>
      </w:r>
      <w:r w:rsidR="00DE5FC5">
        <w:rPr>
          <w:rFonts w:hint="eastAsia"/>
          <w:noProof/>
          <w:sz w:val="24"/>
          <w:szCs w:val="24"/>
        </w:rPr>
        <w:t>。</w:t>
      </w:r>
    </w:p>
    <w:p w14:paraId="629548B2" w14:textId="77777777" w:rsidR="007841E0" w:rsidRPr="004A41D3" w:rsidRDefault="007841E0" w:rsidP="007841E0">
      <w:pPr>
        <w:jc w:val="center"/>
        <w:rPr>
          <w:noProof/>
          <w:sz w:val="24"/>
          <w:szCs w:val="24"/>
        </w:rPr>
      </w:pPr>
      <w:r w:rsidRPr="004A41D3">
        <w:rPr>
          <w:noProof/>
          <w:sz w:val="24"/>
          <w:szCs w:val="24"/>
        </w:rPr>
        <w:drawing>
          <wp:inline distT="0" distB="0" distL="0" distR="0" wp14:anchorId="29E0F1AE" wp14:editId="0EE3998A">
            <wp:extent cx="1311275" cy="1709078"/>
            <wp:effectExtent l="0" t="0" r="3175"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15184" cy="1714173"/>
                    </a:xfrm>
                    <a:prstGeom prst="rect">
                      <a:avLst/>
                    </a:prstGeom>
                  </pic:spPr>
                </pic:pic>
              </a:graphicData>
            </a:graphic>
          </wp:inline>
        </w:drawing>
      </w:r>
    </w:p>
    <w:p w14:paraId="1412B95F" w14:textId="6FEEDA44" w:rsidR="007841E0" w:rsidRPr="004A41D3" w:rsidRDefault="007841E0" w:rsidP="007841E0">
      <w:pPr>
        <w:spacing w:line="400" w:lineRule="exact"/>
        <w:jc w:val="center"/>
        <w:rPr>
          <w:noProof/>
          <w:sz w:val="24"/>
          <w:szCs w:val="24"/>
        </w:rPr>
      </w:pPr>
      <w:r w:rsidRPr="00FE40AD">
        <w:rPr>
          <w:rFonts w:eastAsia="楷体" w:hint="eastAsia"/>
          <w:noProof/>
          <w:szCs w:val="24"/>
        </w:rPr>
        <w:t>图</w:t>
      </w:r>
      <w:r w:rsidRPr="00FE40AD">
        <w:rPr>
          <w:rFonts w:eastAsia="楷体" w:hint="eastAsia"/>
          <w:noProof/>
          <w:szCs w:val="24"/>
        </w:rPr>
        <w:t>2</w:t>
      </w:r>
      <w:r w:rsidRPr="00FE40AD">
        <w:rPr>
          <w:rFonts w:eastAsia="楷体"/>
          <w:noProof/>
          <w:szCs w:val="24"/>
        </w:rPr>
        <w:t>-3</w:t>
      </w:r>
      <w:r w:rsidRPr="00FE40AD">
        <w:rPr>
          <w:rFonts w:eastAsia="楷体" w:hint="eastAsia"/>
          <w:noProof/>
          <w:szCs w:val="24"/>
        </w:rPr>
        <w:t>场强与离开界面距离的关系曲线</w:t>
      </w:r>
      <w:r w:rsidR="007B6D21" w:rsidRPr="00FE40AD">
        <w:rPr>
          <w:rFonts w:eastAsia="楷体" w:hint="eastAsia"/>
          <w:noProof/>
          <w:szCs w:val="24"/>
          <w:vertAlign w:val="superscript"/>
        </w:rPr>
        <w:t>[</w:t>
      </w:r>
      <w:r w:rsidR="00FE558A">
        <w:rPr>
          <w:noProof/>
          <w:szCs w:val="21"/>
          <w:vertAlign w:val="superscript"/>
        </w:rPr>
        <w:t>58</w:t>
      </w:r>
      <w:r w:rsidR="007B6D21" w:rsidRPr="007B6D21">
        <w:rPr>
          <w:noProof/>
          <w:szCs w:val="21"/>
          <w:vertAlign w:val="superscript"/>
        </w:rPr>
        <w:t>]</w:t>
      </w:r>
    </w:p>
    <w:p w14:paraId="2D5E29C9" w14:textId="6937C981" w:rsidR="007841E0" w:rsidRPr="006C3791" w:rsidRDefault="007841E0" w:rsidP="006C3791">
      <w:pPr>
        <w:spacing w:line="400" w:lineRule="exact"/>
        <w:ind w:firstLine="480"/>
        <w:rPr>
          <w:noProof/>
          <w:sz w:val="24"/>
          <w:szCs w:val="24"/>
          <w:vertAlign w:val="superscript"/>
        </w:rPr>
      </w:pPr>
      <w:r w:rsidRPr="004A41D3">
        <w:rPr>
          <w:rFonts w:hint="eastAsia"/>
          <w:noProof/>
          <w:sz w:val="24"/>
          <w:szCs w:val="24"/>
        </w:rPr>
        <w:t>如图</w:t>
      </w:r>
      <w:r w:rsidRPr="004A41D3">
        <w:rPr>
          <w:rFonts w:hint="eastAsia"/>
          <w:noProof/>
          <w:sz w:val="24"/>
          <w:szCs w:val="24"/>
        </w:rPr>
        <w:t>2</w:t>
      </w:r>
      <w:r>
        <w:rPr>
          <w:noProof/>
          <w:sz w:val="24"/>
          <w:szCs w:val="24"/>
        </w:rPr>
        <w:t>-3</w:t>
      </w:r>
      <w:r w:rsidR="00DE5FC5">
        <w:rPr>
          <w:rFonts w:hint="eastAsia"/>
          <w:noProof/>
          <w:sz w:val="24"/>
          <w:szCs w:val="24"/>
        </w:rPr>
        <w:t>所示，位于金属上方的电介质中</w:t>
      </w:r>
      <w:r w:rsidRPr="004A41D3">
        <w:rPr>
          <w:rFonts w:hint="eastAsia"/>
          <w:noProof/>
          <w:sz w:val="24"/>
          <w:szCs w:val="24"/>
        </w:rPr>
        <w:t>场的衰减长度为</w:t>
      </w:r>
      <w:r w:rsidR="00850705" w:rsidRPr="00850705">
        <w:rPr>
          <w:noProof/>
          <w:position w:val="-12"/>
          <w:sz w:val="24"/>
          <w:szCs w:val="24"/>
        </w:rPr>
        <w:object w:dxaOrig="279" w:dyaOrig="360" w14:anchorId="55273A51">
          <v:shape id="_x0000_i1044" type="#_x0000_t75" style="width:13.8pt;height:17.85pt" o:ole="">
            <v:imagedata r:id="rId65" o:title=""/>
          </v:shape>
          <o:OLEObject Type="Embed" ProgID="Equation.DSMT4" ShapeID="_x0000_i1044" DrawAspect="Content" ObjectID="_1649608128" r:id="rId66"/>
        </w:object>
      </w:r>
      <w:r w:rsidRPr="004A41D3">
        <w:rPr>
          <w:rFonts w:hint="eastAsia"/>
          <w:noProof/>
          <w:sz w:val="24"/>
          <w:szCs w:val="24"/>
        </w:rPr>
        <w:t>，约为相关光波长的一半，趋肤深度决定进入金属的衰减长度</w:t>
      </w:r>
      <w:r w:rsidR="00850705" w:rsidRPr="00850705">
        <w:rPr>
          <w:noProof/>
          <w:position w:val="-12"/>
          <w:sz w:val="24"/>
          <w:szCs w:val="24"/>
        </w:rPr>
        <w:object w:dxaOrig="300" w:dyaOrig="360" w14:anchorId="1DE24CE2">
          <v:shape id="_x0000_i1045" type="#_x0000_t75" style="width:15pt;height:17.85pt" o:ole="">
            <v:imagedata r:id="rId67" o:title=""/>
          </v:shape>
          <o:OLEObject Type="Embed" ProgID="Equation.DSMT4" ShapeID="_x0000_i1045" DrawAspect="Content" ObjectID="_1649608129" r:id="rId68"/>
        </w:object>
      </w:r>
      <w:r w:rsidRPr="004A41D3">
        <w:rPr>
          <w:rFonts w:hint="eastAsia"/>
          <w:noProof/>
          <w:sz w:val="24"/>
          <w:szCs w:val="24"/>
        </w:rPr>
        <w:t>。</w:t>
      </w:r>
      <w:r w:rsidR="006C3791">
        <w:rPr>
          <w:rFonts w:hint="eastAsia"/>
          <w:noProof/>
          <w:sz w:val="24"/>
          <w:szCs w:val="24"/>
        </w:rPr>
        <w:t>色散关系，</w:t>
      </w:r>
      <w:r w:rsidR="006C3791">
        <w:rPr>
          <w:noProof/>
          <w:sz w:val="24"/>
          <w:szCs w:val="24"/>
        </w:rPr>
        <w:t>即</w:t>
      </w:r>
      <w:r w:rsidR="006C3791" w:rsidRPr="006C3791">
        <w:rPr>
          <w:rFonts w:ascii="宋体" w:eastAsia="宋体" w:hAnsi="宋体"/>
          <w:color w:val="000000"/>
          <w:sz w:val="24"/>
          <w:szCs w:val="24"/>
        </w:rPr>
        <w:t>角频率</w:t>
      </w:r>
      <w:r w:rsidR="00850705" w:rsidRPr="00850705">
        <w:rPr>
          <w:rFonts w:ascii="宋体" w:eastAsia="宋体" w:hAnsi="宋体"/>
          <w:color w:val="000000"/>
          <w:position w:val="-6"/>
          <w:sz w:val="24"/>
          <w:szCs w:val="24"/>
        </w:rPr>
        <w:object w:dxaOrig="220" w:dyaOrig="220" w14:anchorId="5D30D4DB">
          <v:shape id="_x0000_i1046" type="#_x0000_t75" style="width:10.95pt;height:10.95pt" o:ole="">
            <v:imagedata r:id="rId69" o:title=""/>
          </v:shape>
          <o:OLEObject Type="Embed" ProgID="Equation.DSMT4" ShapeID="_x0000_i1046" DrawAspect="Content" ObjectID="_1649608130" r:id="rId70"/>
        </w:object>
      </w:r>
      <w:r w:rsidR="006C3791" w:rsidRPr="006C3791">
        <w:rPr>
          <w:rFonts w:ascii="宋体" w:eastAsia="宋体" w:hAnsi="宋体"/>
          <w:color w:val="000000"/>
          <w:sz w:val="24"/>
          <w:szCs w:val="24"/>
        </w:rPr>
        <w:t>与面内波矢</w:t>
      </w:r>
      <w:r w:rsidR="00850705" w:rsidRPr="00850705">
        <w:rPr>
          <w:rFonts w:ascii="宋体" w:eastAsia="宋体" w:hAnsi="宋体" w:hint="eastAsia"/>
          <w:i/>
          <w:color w:val="000000"/>
          <w:sz w:val="24"/>
          <w:szCs w:val="24"/>
        </w:rPr>
        <w:t>k</w:t>
      </w:r>
      <w:r w:rsidR="006C3791" w:rsidRPr="006C3791">
        <w:rPr>
          <w:rFonts w:ascii="宋体" w:eastAsia="宋体" w:hAnsi="宋体"/>
          <w:color w:val="000000"/>
          <w:sz w:val="24"/>
          <w:szCs w:val="24"/>
        </w:rPr>
        <w:t>的关系</w:t>
      </w:r>
      <w:r w:rsidR="006C3791">
        <w:rPr>
          <w:rFonts w:ascii="宋体" w:eastAsia="宋体" w:hAnsi="宋体" w:hint="eastAsia"/>
          <w:color w:val="000000"/>
          <w:sz w:val="24"/>
          <w:szCs w:val="24"/>
        </w:rPr>
        <w:t>，</w:t>
      </w:r>
      <w:r w:rsidR="006C3791">
        <w:rPr>
          <w:noProof/>
          <w:sz w:val="24"/>
          <w:szCs w:val="24"/>
        </w:rPr>
        <w:t>决定了</w:t>
      </w:r>
      <w:r w:rsidR="006C3791" w:rsidRPr="006C3791">
        <w:rPr>
          <w:rFonts w:ascii="TimesNewRomanPSMT" w:hAnsi="TimesNewRomanPSMT"/>
          <w:color w:val="000000"/>
          <w:sz w:val="24"/>
          <w:szCs w:val="24"/>
        </w:rPr>
        <w:t>SPP</w:t>
      </w:r>
      <w:r w:rsidR="006C3791">
        <w:rPr>
          <w:rFonts w:ascii="TimesNewRomanPSMT" w:hAnsi="TimesNewRomanPSMT"/>
          <w:color w:val="000000"/>
          <w:sz w:val="24"/>
          <w:szCs w:val="24"/>
        </w:rPr>
        <w:t>s</w:t>
      </w:r>
      <w:r w:rsidR="006C3791" w:rsidRPr="006C3791">
        <w:rPr>
          <w:rFonts w:ascii="宋体" w:eastAsia="宋体" w:hAnsi="宋体"/>
          <w:color w:val="000000"/>
          <w:sz w:val="24"/>
          <w:szCs w:val="24"/>
        </w:rPr>
        <w:t>的激发</w:t>
      </w:r>
      <w:r w:rsidR="00FE40AD" w:rsidRPr="00FE40AD">
        <w:rPr>
          <w:rFonts w:hint="eastAsia"/>
          <w:noProof/>
          <w:sz w:val="24"/>
          <w:szCs w:val="24"/>
          <w:vertAlign w:val="superscript"/>
        </w:rPr>
        <w:t>[</w:t>
      </w:r>
      <w:r w:rsidR="00FE558A">
        <w:rPr>
          <w:noProof/>
          <w:sz w:val="24"/>
          <w:szCs w:val="24"/>
          <w:vertAlign w:val="superscript"/>
        </w:rPr>
        <w:t>59</w:t>
      </w:r>
      <w:r w:rsidR="00FE40AD" w:rsidRPr="00FE40AD">
        <w:rPr>
          <w:noProof/>
          <w:sz w:val="24"/>
          <w:szCs w:val="24"/>
          <w:vertAlign w:val="superscript"/>
        </w:rPr>
        <w:t>]</w:t>
      </w:r>
      <w:r w:rsidRPr="004A41D3">
        <w:rPr>
          <w:rFonts w:hint="eastAsia"/>
          <w:noProof/>
          <w:sz w:val="24"/>
          <w:szCs w:val="24"/>
        </w:rPr>
        <w:t>。自由空间光波矢的计算公式为：</w:t>
      </w:r>
    </w:p>
    <w:p w14:paraId="1075C74F" w14:textId="55EA54AE" w:rsidR="007841E0" w:rsidRPr="004A41D3" w:rsidRDefault="00850705" w:rsidP="007841E0">
      <w:pPr>
        <w:ind w:firstLineChars="1600" w:firstLine="3840"/>
        <w:rPr>
          <w:noProof/>
          <w:sz w:val="24"/>
          <w:szCs w:val="24"/>
        </w:rPr>
      </w:pPr>
      <w:r w:rsidRPr="00850705">
        <w:rPr>
          <w:noProof/>
          <w:position w:val="-30"/>
          <w:sz w:val="24"/>
          <w:szCs w:val="24"/>
        </w:rPr>
        <w:object w:dxaOrig="840" w:dyaOrig="680" w14:anchorId="3D3A223F">
          <v:shape id="_x0000_i1047" type="#_x0000_t75" style="width:42.05pt;height:34pt" o:ole="">
            <v:imagedata r:id="rId71" o:title=""/>
          </v:shape>
          <o:OLEObject Type="Embed" ProgID="Equation.DSMT4" ShapeID="_x0000_i1047" DrawAspect="Content" ObjectID="_1649608131" r:id="rId72"/>
        </w:object>
      </w:r>
      <w:r w:rsidR="007841E0" w:rsidRPr="004A41D3">
        <w:rPr>
          <w:rFonts w:hint="eastAsia"/>
          <w:noProof/>
          <w:sz w:val="24"/>
          <w:szCs w:val="24"/>
        </w:rPr>
        <w:t xml:space="preserve"> </w:t>
      </w:r>
      <w:r w:rsidR="007841E0" w:rsidRPr="004A41D3">
        <w:rPr>
          <w:noProof/>
          <w:sz w:val="24"/>
          <w:szCs w:val="24"/>
        </w:rPr>
        <w:t xml:space="preserve">                       </w:t>
      </w:r>
      <w:r w:rsidR="006C3791">
        <w:rPr>
          <w:noProof/>
          <w:sz w:val="24"/>
          <w:szCs w:val="24"/>
        </w:rPr>
        <w:t xml:space="preserve"> </w:t>
      </w:r>
      <w:r w:rsidR="007841E0" w:rsidRPr="004A41D3">
        <w:rPr>
          <w:rFonts w:hint="eastAsia"/>
          <w:noProof/>
          <w:sz w:val="24"/>
          <w:szCs w:val="24"/>
        </w:rPr>
        <w:t>（</w:t>
      </w:r>
      <w:r w:rsidR="007841E0" w:rsidRPr="004A41D3">
        <w:rPr>
          <w:rFonts w:hint="eastAsia"/>
          <w:noProof/>
          <w:sz w:val="24"/>
          <w:szCs w:val="24"/>
        </w:rPr>
        <w:t>2</w:t>
      </w:r>
      <w:r w:rsidR="007841E0" w:rsidRPr="004A41D3">
        <w:rPr>
          <w:noProof/>
          <w:sz w:val="24"/>
          <w:szCs w:val="24"/>
        </w:rPr>
        <w:t>-1</w:t>
      </w:r>
      <w:r w:rsidR="007841E0" w:rsidRPr="004A41D3">
        <w:rPr>
          <w:rFonts w:hint="eastAsia"/>
          <w:noProof/>
          <w:sz w:val="24"/>
          <w:szCs w:val="24"/>
        </w:rPr>
        <w:t>）</w:t>
      </w:r>
    </w:p>
    <w:p w14:paraId="116BD986" w14:textId="4F87625E" w:rsidR="007841E0" w:rsidRPr="004A41D3" w:rsidRDefault="00850705" w:rsidP="00AD33D6">
      <w:pPr>
        <w:spacing w:line="400" w:lineRule="exact"/>
        <w:rPr>
          <w:noProof/>
          <w:sz w:val="24"/>
          <w:szCs w:val="24"/>
        </w:rPr>
      </w:pPr>
      <w:r>
        <w:rPr>
          <w:rFonts w:hint="eastAsia"/>
          <w:noProof/>
          <w:sz w:val="24"/>
          <w:szCs w:val="24"/>
        </w:rPr>
        <w:t>其中</w:t>
      </w:r>
      <w:r>
        <w:rPr>
          <w:noProof/>
          <w:sz w:val="24"/>
          <w:szCs w:val="24"/>
        </w:rPr>
        <w:t>，</w:t>
      </w:r>
      <w:r w:rsidRPr="00850705">
        <w:rPr>
          <w:noProof/>
          <w:position w:val="-12"/>
          <w:sz w:val="24"/>
          <w:szCs w:val="24"/>
        </w:rPr>
        <w:object w:dxaOrig="279" w:dyaOrig="360" w14:anchorId="6C2E4448">
          <v:shape id="_x0000_i1048" type="#_x0000_t75" style="width:13.8pt;height:17.85pt" o:ole="">
            <v:imagedata r:id="rId73" o:title=""/>
          </v:shape>
          <o:OLEObject Type="Embed" ProgID="Equation.DSMT4" ShapeID="_x0000_i1048" DrawAspect="Content" ObjectID="_1649608132" r:id="rId74"/>
        </w:object>
      </w:r>
      <w:r>
        <w:rPr>
          <w:rFonts w:hint="eastAsia"/>
          <w:noProof/>
          <w:sz w:val="24"/>
          <w:szCs w:val="24"/>
        </w:rPr>
        <w:t>为</w:t>
      </w:r>
      <w:r>
        <w:rPr>
          <w:noProof/>
          <w:sz w:val="24"/>
          <w:szCs w:val="24"/>
        </w:rPr>
        <w:t>光波长，</w:t>
      </w:r>
      <w:r w:rsidR="001F0927">
        <w:rPr>
          <w:rFonts w:hint="eastAsia"/>
          <w:noProof/>
          <w:sz w:val="24"/>
          <w:szCs w:val="24"/>
        </w:rPr>
        <w:t>转换成</w:t>
      </w:r>
      <w:r w:rsidR="007841E0" w:rsidRPr="004A41D3">
        <w:rPr>
          <w:rFonts w:hint="eastAsia"/>
          <w:noProof/>
          <w:sz w:val="24"/>
          <w:szCs w:val="24"/>
        </w:rPr>
        <w:t>频率</w:t>
      </w:r>
      <w:r w:rsidR="001F0927">
        <w:rPr>
          <w:rFonts w:hint="eastAsia"/>
          <w:noProof/>
          <w:sz w:val="24"/>
          <w:szCs w:val="24"/>
        </w:rPr>
        <w:t>相关</w:t>
      </w:r>
      <w:r w:rsidR="007841E0" w:rsidRPr="004A41D3">
        <w:rPr>
          <w:rFonts w:hint="eastAsia"/>
          <w:noProof/>
          <w:sz w:val="24"/>
          <w:szCs w:val="24"/>
        </w:rPr>
        <w:t>的公式为：</w:t>
      </w:r>
    </w:p>
    <w:p w14:paraId="7184A984" w14:textId="14290FA6" w:rsidR="007841E0" w:rsidRPr="004A41D3" w:rsidRDefault="00510CFA" w:rsidP="007841E0">
      <w:pPr>
        <w:ind w:firstLineChars="1600" w:firstLine="3840"/>
        <w:rPr>
          <w:noProof/>
          <w:sz w:val="24"/>
          <w:szCs w:val="24"/>
        </w:rPr>
      </w:pPr>
      <w:r w:rsidRPr="00510CFA">
        <w:rPr>
          <w:noProof/>
          <w:position w:val="-24"/>
          <w:sz w:val="24"/>
          <w:szCs w:val="24"/>
        </w:rPr>
        <w:object w:dxaOrig="780" w:dyaOrig="620" w14:anchorId="064A0F1A">
          <v:shape id="_x0000_i1049" type="#_x0000_t75" style="width:39.15pt;height:31.1pt" o:ole="">
            <v:imagedata r:id="rId75" o:title=""/>
          </v:shape>
          <o:OLEObject Type="Embed" ProgID="Equation.DSMT4" ShapeID="_x0000_i1049" DrawAspect="Content" ObjectID="_1649608133" r:id="rId76"/>
        </w:object>
      </w:r>
      <w:r w:rsidR="007841E0" w:rsidRPr="004A41D3">
        <w:rPr>
          <w:rFonts w:hint="eastAsia"/>
          <w:noProof/>
          <w:sz w:val="24"/>
          <w:szCs w:val="24"/>
        </w:rPr>
        <w:t xml:space="preserve"> </w:t>
      </w:r>
      <w:r w:rsidR="007841E0" w:rsidRPr="004A41D3">
        <w:rPr>
          <w:noProof/>
          <w:sz w:val="24"/>
          <w:szCs w:val="24"/>
        </w:rPr>
        <w:t xml:space="preserve">                       </w:t>
      </w:r>
      <w:r w:rsidR="006C3791">
        <w:rPr>
          <w:noProof/>
          <w:sz w:val="24"/>
          <w:szCs w:val="24"/>
        </w:rPr>
        <w:t xml:space="preserve"> </w:t>
      </w:r>
      <w:r w:rsidR="007841E0" w:rsidRPr="004A41D3">
        <w:rPr>
          <w:rFonts w:hint="eastAsia"/>
          <w:noProof/>
          <w:sz w:val="24"/>
          <w:szCs w:val="24"/>
        </w:rPr>
        <w:t>（</w:t>
      </w:r>
      <w:r w:rsidR="007841E0" w:rsidRPr="004A41D3">
        <w:rPr>
          <w:rFonts w:hint="eastAsia"/>
          <w:noProof/>
          <w:sz w:val="24"/>
          <w:szCs w:val="24"/>
        </w:rPr>
        <w:t>2</w:t>
      </w:r>
      <w:r w:rsidR="007841E0" w:rsidRPr="004A41D3">
        <w:rPr>
          <w:noProof/>
          <w:sz w:val="24"/>
          <w:szCs w:val="24"/>
        </w:rPr>
        <w:t>-2</w:t>
      </w:r>
      <w:r w:rsidR="007841E0" w:rsidRPr="004A41D3">
        <w:rPr>
          <w:rFonts w:hint="eastAsia"/>
          <w:noProof/>
          <w:sz w:val="24"/>
          <w:szCs w:val="24"/>
        </w:rPr>
        <w:t>）</w:t>
      </w:r>
    </w:p>
    <w:p w14:paraId="096823DE" w14:textId="77777777" w:rsidR="007841E0" w:rsidRPr="004A41D3" w:rsidRDefault="007841E0" w:rsidP="00AD33D6">
      <w:pPr>
        <w:spacing w:line="400" w:lineRule="exact"/>
        <w:rPr>
          <w:noProof/>
          <w:sz w:val="24"/>
          <w:szCs w:val="24"/>
        </w:rPr>
      </w:pPr>
      <w:r w:rsidRPr="004A41D3">
        <w:rPr>
          <w:rFonts w:hint="eastAsia"/>
          <w:noProof/>
          <w:sz w:val="24"/>
          <w:szCs w:val="24"/>
        </w:rPr>
        <w:t>折射率</w:t>
      </w:r>
      <w:r w:rsidR="00850705" w:rsidRPr="00850705">
        <w:rPr>
          <w:noProof/>
          <w:position w:val="-12"/>
          <w:sz w:val="24"/>
          <w:szCs w:val="24"/>
        </w:rPr>
        <w:object w:dxaOrig="279" w:dyaOrig="360" w14:anchorId="629DEDBB">
          <v:shape id="_x0000_i1050" type="#_x0000_t75" style="width:13.8pt;height:17.85pt" o:ole="">
            <v:imagedata r:id="rId77" o:title=""/>
          </v:shape>
          <o:OLEObject Type="Embed" ProgID="Equation.DSMT4" ShapeID="_x0000_i1050" DrawAspect="Content" ObjectID="_1649608134" r:id="rId78"/>
        </w:object>
      </w:r>
      <w:r w:rsidRPr="004A41D3">
        <w:rPr>
          <w:rFonts w:hint="eastAsia"/>
          <w:noProof/>
          <w:sz w:val="24"/>
          <w:szCs w:val="24"/>
        </w:rPr>
        <w:t>关于均匀材料线性介电常数</w:t>
      </w:r>
      <w:r w:rsidR="00850705" w:rsidRPr="00850705">
        <w:rPr>
          <w:noProof/>
          <w:position w:val="-12"/>
          <w:sz w:val="24"/>
          <w:szCs w:val="24"/>
        </w:rPr>
        <w:object w:dxaOrig="279" w:dyaOrig="360" w14:anchorId="1305E006">
          <v:shape id="_x0000_i1051" type="#_x0000_t75" style="width:13.8pt;height:17.85pt" o:ole="">
            <v:imagedata r:id="rId79" o:title=""/>
          </v:shape>
          <o:OLEObject Type="Embed" ProgID="Equation.DSMT4" ShapeID="_x0000_i1051" DrawAspect="Content" ObjectID="_1649608135" r:id="rId80"/>
        </w:object>
      </w:r>
      <w:r w:rsidRPr="004A41D3">
        <w:rPr>
          <w:rFonts w:hint="eastAsia"/>
          <w:noProof/>
          <w:sz w:val="24"/>
          <w:szCs w:val="24"/>
        </w:rPr>
        <w:t>的关系为：</w:t>
      </w:r>
    </w:p>
    <w:p w14:paraId="7B34B950" w14:textId="7DE971C6" w:rsidR="007841E0" w:rsidRPr="004A41D3" w:rsidRDefault="00510CFA" w:rsidP="007841E0">
      <w:pPr>
        <w:ind w:firstLineChars="1600" w:firstLine="3840"/>
        <w:rPr>
          <w:noProof/>
          <w:sz w:val="24"/>
          <w:szCs w:val="24"/>
        </w:rPr>
      </w:pPr>
      <w:r w:rsidRPr="00510CFA">
        <w:rPr>
          <w:noProof/>
          <w:position w:val="-14"/>
          <w:sz w:val="24"/>
          <w:szCs w:val="24"/>
        </w:rPr>
        <w:object w:dxaOrig="940" w:dyaOrig="420" w14:anchorId="59F50729">
          <v:shape id="_x0000_i1052" type="#_x0000_t75" style="width:47.25pt;height:20.75pt" o:ole="">
            <v:imagedata r:id="rId81" o:title=""/>
          </v:shape>
          <o:OLEObject Type="Embed" ProgID="Equation.DSMT4" ShapeID="_x0000_i1052" DrawAspect="Content" ObjectID="_1649608136" r:id="rId82"/>
        </w:object>
      </w:r>
      <w:r>
        <w:rPr>
          <w:noProof/>
          <w:sz w:val="24"/>
          <w:szCs w:val="24"/>
        </w:rPr>
        <w:t xml:space="preserve"> </w:t>
      </w:r>
      <w:r w:rsidR="007841E0" w:rsidRPr="004A41D3">
        <w:rPr>
          <w:noProof/>
          <w:sz w:val="24"/>
          <w:szCs w:val="24"/>
        </w:rPr>
        <w:t xml:space="preserve">                     </w:t>
      </w:r>
      <w:r w:rsidR="006C3791">
        <w:rPr>
          <w:noProof/>
          <w:sz w:val="24"/>
          <w:szCs w:val="24"/>
        </w:rPr>
        <w:t xml:space="preserve"> </w:t>
      </w:r>
      <w:r w:rsidR="007841E0" w:rsidRPr="004A41D3">
        <w:rPr>
          <w:rFonts w:hint="eastAsia"/>
          <w:noProof/>
          <w:sz w:val="24"/>
          <w:szCs w:val="24"/>
        </w:rPr>
        <w:t>（</w:t>
      </w:r>
      <w:r w:rsidR="007841E0" w:rsidRPr="004A41D3">
        <w:rPr>
          <w:rFonts w:hint="eastAsia"/>
          <w:noProof/>
          <w:sz w:val="24"/>
          <w:szCs w:val="24"/>
        </w:rPr>
        <w:t>2</w:t>
      </w:r>
      <w:r w:rsidR="007841E0" w:rsidRPr="004A41D3">
        <w:rPr>
          <w:noProof/>
          <w:sz w:val="24"/>
          <w:szCs w:val="24"/>
        </w:rPr>
        <w:t>-3</w:t>
      </w:r>
      <w:r w:rsidR="007841E0" w:rsidRPr="004A41D3">
        <w:rPr>
          <w:rFonts w:hint="eastAsia"/>
          <w:noProof/>
          <w:sz w:val="24"/>
          <w:szCs w:val="24"/>
        </w:rPr>
        <w:t>）</w:t>
      </w:r>
    </w:p>
    <w:p w14:paraId="30B61EB6" w14:textId="78D30285" w:rsidR="007841E0" w:rsidRPr="004A41D3" w:rsidRDefault="00937088" w:rsidP="00AD33D6">
      <w:pPr>
        <w:spacing w:line="400" w:lineRule="exact"/>
        <w:rPr>
          <w:noProof/>
          <w:sz w:val="24"/>
          <w:szCs w:val="24"/>
        </w:rPr>
      </w:pPr>
      <w:r>
        <w:rPr>
          <w:noProof/>
          <w:sz w:val="24"/>
          <w:szCs w:val="24"/>
        </w:rPr>
        <w:t>则</w:t>
      </w:r>
      <w:r w:rsidR="007841E0" w:rsidRPr="004A41D3">
        <w:rPr>
          <w:rFonts w:hint="eastAsia"/>
          <w:noProof/>
          <w:sz w:val="24"/>
          <w:szCs w:val="24"/>
        </w:rPr>
        <w:t>光子的色散关系就有：</w:t>
      </w:r>
    </w:p>
    <w:p w14:paraId="55C4EE47" w14:textId="387E97A2" w:rsidR="007841E0" w:rsidRPr="004A41D3" w:rsidRDefault="00510CFA" w:rsidP="00510CFA">
      <w:pPr>
        <w:spacing w:line="400" w:lineRule="exact"/>
        <w:ind w:firstLineChars="1450" w:firstLine="3480"/>
        <w:rPr>
          <w:noProof/>
          <w:sz w:val="24"/>
          <w:szCs w:val="24"/>
        </w:rPr>
      </w:pPr>
      <w:r w:rsidRPr="00510CFA">
        <w:rPr>
          <w:noProof/>
          <w:position w:val="-14"/>
          <w:sz w:val="24"/>
          <w:szCs w:val="24"/>
        </w:rPr>
        <w:object w:dxaOrig="1760" w:dyaOrig="420" w14:anchorId="06BB76A1">
          <v:shape id="_x0000_i1053" type="#_x0000_t75" style="width:88.15pt;height:20.75pt" o:ole="">
            <v:imagedata r:id="rId83" o:title=""/>
          </v:shape>
          <o:OLEObject Type="Embed" ProgID="Equation.DSMT4" ShapeID="_x0000_i1053" DrawAspect="Content" ObjectID="_1649608137" r:id="rId84"/>
        </w:object>
      </w:r>
      <w:r>
        <w:rPr>
          <w:noProof/>
          <w:sz w:val="24"/>
          <w:szCs w:val="24"/>
        </w:rPr>
        <w:t xml:space="preserve"> </w:t>
      </w:r>
      <w:r w:rsidR="007841E0" w:rsidRPr="004A41D3">
        <w:rPr>
          <w:rFonts w:hint="eastAsia"/>
          <w:noProof/>
          <w:sz w:val="24"/>
          <w:szCs w:val="24"/>
        </w:rPr>
        <w:t xml:space="preserve"> </w:t>
      </w:r>
      <w:r w:rsidR="007841E0" w:rsidRPr="004A41D3">
        <w:rPr>
          <w:noProof/>
          <w:sz w:val="24"/>
          <w:szCs w:val="24"/>
        </w:rPr>
        <w:t xml:space="preserve">                </w:t>
      </w:r>
      <w:r w:rsidR="006C3791">
        <w:rPr>
          <w:noProof/>
          <w:sz w:val="24"/>
          <w:szCs w:val="24"/>
        </w:rPr>
        <w:t xml:space="preserve"> </w:t>
      </w:r>
      <w:r w:rsidR="007841E0" w:rsidRPr="004A41D3">
        <w:rPr>
          <w:rFonts w:hint="eastAsia"/>
          <w:noProof/>
          <w:sz w:val="24"/>
          <w:szCs w:val="24"/>
        </w:rPr>
        <w:t>（</w:t>
      </w:r>
      <w:r w:rsidR="007841E0" w:rsidRPr="004A41D3">
        <w:rPr>
          <w:rFonts w:hint="eastAsia"/>
          <w:noProof/>
          <w:sz w:val="24"/>
          <w:szCs w:val="24"/>
        </w:rPr>
        <w:t>2</w:t>
      </w:r>
      <w:r w:rsidR="007841E0" w:rsidRPr="004A41D3">
        <w:rPr>
          <w:noProof/>
          <w:sz w:val="24"/>
          <w:szCs w:val="24"/>
        </w:rPr>
        <w:t>-4</w:t>
      </w:r>
      <w:r w:rsidR="007841E0" w:rsidRPr="004A41D3">
        <w:rPr>
          <w:rFonts w:hint="eastAsia"/>
          <w:noProof/>
          <w:sz w:val="24"/>
          <w:szCs w:val="24"/>
        </w:rPr>
        <w:t>）</w:t>
      </w:r>
    </w:p>
    <w:p w14:paraId="7EF6028A" w14:textId="1D90820B" w:rsidR="007841E0" w:rsidRPr="004A41D3" w:rsidRDefault="007841E0" w:rsidP="00AD33D6">
      <w:pPr>
        <w:spacing w:line="400" w:lineRule="exact"/>
        <w:rPr>
          <w:noProof/>
          <w:sz w:val="24"/>
          <w:szCs w:val="24"/>
        </w:rPr>
      </w:pPr>
      <w:r w:rsidRPr="004A41D3">
        <w:rPr>
          <w:rFonts w:hint="eastAsia"/>
          <w:noProof/>
          <w:sz w:val="24"/>
          <w:szCs w:val="24"/>
        </w:rPr>
        <w:t>代入麦克斯韦方程对表面模式求解，色散关系</w:t>
      </w:r>
      <w:r w:rsidR="001F0927">
        <w:rPr>
          <w:rFonts w:hint="eastAsia"/>
          <w:noProof/>
          <w:sz w:val="24"/>
          <w:szCs w:val="24"/>
        </w:rPr>
        <w:t>如下式</w:t>
      </w:r>
      <w:r w:rsidRPr="004A41D3">
        <w:rPr>
          <w:rFonts w:hint="eastAsia"/>
          <w:noProof/>
          <w:sz w:val="24"/>
          <w:szCs w:val="24"/>
        </w:rPr>
        <w:t>：</w:t>
      </w:r>
    </w:p>
    <w:p w14:paraId="3ECC65CA" w14:textId="401D922F" w:rsidR="007841E0" w:rsidRPr="004A41D3" w:rsidRDefault="00510CFA" w:rsidP="00F709C7">
      <w:pPr>
        <w:ind w:firstLineChars="1450" w:firstLine="3480"/>
        <w:rPr>
          <w:noProof/>
          <w:sz w:val="24"/>
          <w:szCs w:val="24"/>
        </w:rPr>
      </w:pPr>
      <w:r w:rsidRPr="00510CFA">
        <w:rPr>
          <w:noProof/>
          <w:position w:val="-32"/>
          <w:sz w:val="24"/>
          <w:szCs w:val="24"/>
        </w:rPr>
        <w:object w:dxaOrig="1780" w:dyaOrig="760" w14:anchorId="497DE9D1">
          <v:shape id="_x0000_i1054" type="#_x0000_t75" style="width:89.3pt;height:38pt" o:ole="">
            <v:imagedata r:id="rId85" o:title=""/>
          </v:shape>
          <o:OLEObject Type="Embed" ProgID="Equation.DSMT4" ShapeID="_x0000_i1054" DrawAspect="Content" ObjectID="_1649608138" r:id="rId86"/>
        </w:object>
      </w:r>
      <w:r w:rsidR="007841E0" w:rsidRPr="004A41D3">
        <w:rPr>
          <w:rFonts w:hint="eastAsia"/>
          <w:noProof/>
          <w:sz w:val="24"/>
          <w:szCs w:val="24"/>
        </w:rPr>
        <w:t xml:space="preserve"> </w:t>
      </w:r>
      <w:r w:rsidR="007841E0" w:rsidRPr="004A41D3">
        <w:rPr>
          <w:noProof/>
          <w:sz w:val="24"/>
          <w:szCs w:val="24"/>
        </w:rPr>
        <w:t xml:space="preserve">                 </w:t>
      </w:r>
      <w:r w:rsidR="001F0927">
        <w:rPr>
          <w:noProof/>
          <w:sz w:val="24"/>
          <w:szCs w:val="24"/>
        </w:rPr>
        <w:t xml:space="preserve"> </w:t>
      </w:r>
      <w:r w:rsidR="007841E0" w:rsidRPr="004A41D3">
        <w:rPr>
          <w:rFonts w:hint="eastAsia"/>
          <w:noProof/>
          <w:sz w:val="24"/>
          <w:szCs w:val="24"/>
        </w:rPr>
        <w:t>（</w:t>
      </w:r>
      <w:r w:rsidR="007841E0" w:rsidRPr="004A41D3">
        <w:rPr>
          <w:rFonts w:hint="eastAsia"/>
          <w:noProof/>
          <w:sz w:val="24"/>
          <w:szCs w:val="24"/>
        </w:rPr>
        <w:t>2</w:t>
      </w:r>
      <w:r w:rsidR="007841E0" w:rsidRPr="004A41D3">
        <w:rPr>
          <w:noProof/>
          <w:sz w:val="24"/>
          <w:szCs w:val="24"/>
        </w:rPr>
        <w:t>-5</w:t>
      </w:r>
      <w:r w:rsidR="007841E0" w:rsidRPr="004A41D3">
        <w:rPr>
          <w:rFonts w:hint="eastAsia"/>
          <w:noProof/>
          <w:sz w:val="24"/>
          <w:szCs w:val="24"/>
        </w:rPr>
        <w:t>）</w:t>
      </w:r>
    </w:p>
    <w:p w14:paraId="79EB50E9" w14:textId="50C35AA0" w:rsidR="00B60227" w:rsidRDefault="007841E0" w:rsidP="00AD33D6">
      <w:pPr>
        <w:spacing w:line="400" w:lineRule="exact"/>
        <w:rPr>
          <w:noProof/>
          <w:sz w:val="24"/>
          <w:szCs w:val="24"/>
        </w:rPr>
      </w:pPr>
      <w:r w:rsidRPr="004A41D3">
        <w:rPr>
          <w:rFonts w:hint="eastAsia"/>
          <w:noProof/>
          <w:sz w:val="24"/>
          <w:szCs w:val="24"/>
        </w:rPr>
        <w:t>其中，</w:t>
      </w:r>
      <w:r w:rsidR="00510CFA" w:rsidRPr="00510CFA">
        <w:rPr>
          <w:noProof/>
          <w:position w:val="-12"/>
          <w:sz w:val="24"/>
          <w:szCs w:val="24"/>
        </w:rPr>
        <w:object w:dxaOrig="300" w:dyaOrig="360" w14:anchorId="7A8D1C7E">
          <v:shape id="_x0000_i1055" type="#_x0000_t75" style="width:15pt;height:17.85pt" o:ole="">
            <v:imagedata r:id="rId87" o:title=""/>
          </v:shape>
          <o:OLEObject Type="Embed" ProgID="Equation.DSMT4" ShapeID="_x0000_i1055" DrawAspect="Content" ObjectID="_1649608139" r:id="rId88"/>
        </w:object>
      </w:r>
      <w:r w:rsidRPr="004A41D3">
        <w:rPr>
          <w:rFonts w:hint="eastAsia"/>
          <w:noProof/>
          <w:sz w:val="24"/>
          <w:szCs w:val="24"/>
        </w:rPr>
        <w:t>为金属电介质常数。</w:t>
      </w:r>
      <w:r w:rsidR="001F0927">
        <w:rPr>
          <w:rFonts w:hint="eastAsia"/>
          <w:noProof/>
          <w:sz w:val="24"/>
          <w:szCs w:val="24"/>
        </w:rPr>
        <w:t>S</w:t>
      </w:r>
      <w:r w:rsidR="001F0927">
        <w:rPr>
          <w:noProof/>
          <w:sz w:val="24"/>
          <w:szCs w:val="24"/>
        </w:rPr>
        <w:t>PPs</w:t>
      </w:r>
      <w:r w:rsidRPr="004A41D3">
        <w:rPr>
          <w:rFonts w:hint="eastAsia"/>
          <w:noProof/>
          <w:sz w:val="24"/>
          <w:szCs w:val="24"/>
        </w:rPr>
        <w:t>在界面传播的前提是</w:t>
      </w:r>
      <w:r w:rsidR="00510CFA" w:rsidRPr="00850705">
        <w:rPr>
          <w:noProof/>
          <w:position w:val="-12"/>
          <w:sz w:val="24"/>
          <w:szCs w:val="24"/>
        </w:rPr>
        <w:object w:dxaOrig="300" w:dyaOrig="360" w14:anchorId="13EEF1EA">
          <v:shape id="_x0000_i1056" type="#_x0000_t75" style="width:15pt;height:17.85pt" o:ole="">
            <v:imagedata r:id="rId67" o:title=""/>
          </v:shape>
          <o:OLEObject Type="Embed" ProgID="Equation.DSMT4" ShapeID="_x0000_i1056" DrawAspect="Content" ObjectID="_1649608140" r:id="rId89"/>
        </w:object>
      </w:r>
      <w:r w:rsidRPr="004A41D3">
        <w:rPr>
          <w:rFonts w:hint="eastAsia"/>
          <w:noProof/>
          <w:sz w:val="24"/>
          <w:szCs w:val="24"/>
        </w:rPr>
        <w:t>和</w:t>
      </w:r>
      <w:r w:rsidR="00510CFA" w:rsidRPr="00850705">
        <w:rPr>
          <w:noProof/>
          <w:position w:val="-12"/>
          <w:sz w:val="24"/>
          <w:szCs w:val="24"/>
        </w:rPr>
        <w:object w:dxaOrig="279" w:dyaOrig="360" w14:anchorId="5872889D">
          <v:shape id="_x0000_i1057" type="#_x0000_t75" style="width:13.8pt;height:17.85pt" o:ole="">
            <v:imagedata r:id="rId65" o:title=""/>
          </v:shape>
          <o:OLEObject Type="Embed" ProgID="Equation.DSMT4" ShapeID="_x0000_i1057" DrawAspect="Content" ObjectID="_1649608141" r:id="rId90"/>
        </w:object>
      </w:r>
      <w:r w:rsidRPr="004A41D3">
        <w:rPr>
          <w:rFonts w:hint="eastAsia"/>
          <w:noProof/>
          <w:sz w:val="24"/>
          <w:szCs w:val="24"/>
        </w:rPr>
        <w:t>异号，</w:t>
      </w:r>
      <w:r w:rsidR="00B60227">
        <w:rPr>
          <w:rFonts w:hint="eastAsia"/>
          <w:noProof/>
          <w:sz w:val="24"/>
          <w:szCs w:val="24"/>
        </w:rPr>
        <w:t>以保证</w:t>
      </w:r>
      <w:r w:rsidRPr="004A41D3">
        <w:rPr>
          <w:rFonts w:hint="eastAsia"/>
          <w:noProof/>
          <w:sz w:val="24"/>
          <w:szCs w:val="24"/>
        </w:rPr>
        <w:t>表面正交方向的位移场守恒。</w:t>
      </w:r>
    </w:p>
    <w:p w14:paraId="4269C163" w14:textId="786D4DB3" w:rsidR="007841E0" w:rsidRPr="004A41D3" w:rsidRDefault="007841E0" w:rsidP="007841E0">
      <w:pPr>
        <w:spacing w:line="400" w:lineRule="exact"/>
        <w:ind w:firstLine="480"/>
        <w:rPr>
          <w:noProof/>
          <w:sz w:val="24"/>
          <w:szCs w:val="24"/>
        </w:rPr>
      </w:pPr>
      <w:r w:rsidRPr="004A41D3">
        <w:rPr>
          <w:rFonts w:hint="eastAsia"/>
          <w:noProof/>
          <w:sz w:val="24"/>
          <w:szCs w:val="24"/>
        </w:rPr>
        <w:t>Drude</w:t>
      </w:r>
      <w:r w:rsidRPr="004A41D3">
        <w:rPr>
          <w:rFonts w:hint="eastAsia"/>
          <w:noProof/>
          <w:sz w:val="24"/>
          <w:szCs w:val="24"/>
        </w:rPr>
        <w:t>模型</w:t>
      </w:r>
      <w:r w:rsidR="00FE40AD" w:rsidRPr="00FE40AD">
        <w:rPr>
          <w:rFonts w:hint="eastAsia"/>
          <w:noProof/>
          <w:sz w:val="24"/>
          <w:szCs w:val="24"/>
          <w:vertAlign w:val="superscript"/>
        </w:rPr>
        <w:t>[</w:t>
      </w:r>
      <w:r w:rsidR="00FE558A">
        <w:rPr>
          <w:noProof/>
          <w:sz w:val="24"/>
          <w:szCs w:val="24"/>
          <w:vertAlign w:val="superscript"/>
        </w:rPr>
        <w:t>59</w:t>
      </w:r>
      <w:r w:rsidR="00FE40AD" w:rsidRPr="00FE40AD">
        <w:rPr>
          <w:noProof/>
          <w:sz w:val="24"/>
          <w:szCs w:val="24"/>
          <w:vertAlign w:val="superscript"/>
        </w:rPr>
        <w:t>]</w:t>
      </w:r>
      <w:r w:rsidR="00B60227">
        <w:rPr>
          <w:rFonts w:hint="eastAsia"/>
          <w:noProof/>
          <w:sz w:val="24"/>
          <w:szCs w:val="24"/>
        </w:rPr>
        <w:t>可以较为精准</w:t>
      </w:r>
      <w:r w:rsidR="00B60227">
        <w:rPr>
          <w:noProof/>
          <w:sz w:val="24"/>
          <w:szCs w:val="24"/>
        </w:rPr>
        <w:t>的计算</w:t>
      </w:r>
      <w:r w:rsidRPr="004A41D3">
        <w:rPr>
          <w:rFonts w:hint="eastAsia"/>
          <w:noProof/>
          <w:sz w:val="24"/>
          <w:szCs w:val="24"/>
        </w:rPr>
        <w:t>金属相对介电常数，其公式如下：</w:t>
      </w:r>
    </w:p>
    <w:p w14:paraId="6E2CC5FC" w14:textId="27F0DAFD" w:rsidR="007841E0" w:rsidRPr="004A41D3" w:rsidRDefault="00D55954" w:rsidP="00D55954">
      <w:pPr>
        <w:ind w:firstLineChars="1400" w:firstLine="3360"/>
        <w:rPr>
          <w:noProof/>
          <w:sz w:val="24"/>
          <w:szCs w:val="24"/>
        </w:rPr>
      </w:pPr>
      <w:r w:rsidRPr="00D55954">
        <w:rPr>
          <w:noProof/>
          <w:position w:val="-24"/>
          <w:sz w:val="24"/>
          <w:szCs w:val="24"/>
        </w:rPr>
        <w:object w:dxaOrig="1740" w:dyaOrig="680" w14:anchorId="79163E7C">
          <v:shape id="_x0000_i1058" type="#_x0000_t75" style="width:87pt;height:34pt" o:ole="">
            <v:imagedata r:id="rId91" o:title=""/>
          </v:shape>
          <o:OLEObject Type="Embed" ProgID="Equation.DSMT4" ShapeID="_x0000_i1058" DrawAspect="Content" ObjectID="_1649608142" r:id="rId92"/>
        </w:object>
      </w:r>
      <w:r w:rsidR="007841E0" w:rsidRPr="004A41D3">
        <w:rPr>
          <w:rFonts w:hint="eastAsia"/>
          <w:noProof/>
          <w:sz w:val="24"/>
          <w:szCs w:val="24"/>
        </w:rPr>
        <w:t xml:space="preserve"> </w:t>
      </w:r>
      <w:r>
        <w:rPr>
          <w:noProof/>
          <w:sz w:val="24"/>
          <w:szCs w:val="24"/>
        </w:rPr>
        <w:t xml:space="preserve">               </w:t>
      </w:r>
      <w:r w:rsidR="007841E0" w:rsidRPr="004A41D3">
        <w:rPr>
          <w:noProof/>
          <w:sz w:val="24"/>
          <w:szCs w:val="24"/>
        </w:rPr>
        <w:t xml:space="preserve">  </w:t>
      </w:r>
      <w:r w:rsidR="00B60227">
        <w:rPr>
          <w:noProof/>
          <w:sz w:val="24"/>
          <w:szCs w:val="24"/>
        </w:rPr>
        <w:t xml:space="preserve"> </w:t>
      </w:r>
      <w:r w:rsidR="007841E0" w:rsidRPr="004A41D3">
        <w:rPr>
          <w:noProof/>
          <w:sz w:val="24"/>
          <w:szCs w:val="24"/>
        </w:rPr>
        <w:t xml:space="preserve">  </w:t>
      </w:r>
      <w:r w:rsidR="007841E0" w:rsidRPr="004A41D3">
        <w:rPr>
          <w:rFonts w:hint="eastAsia"/>
          <w:noProof/>
          <w:sz w:val="24"/>
          <w:szCs w:val="24"/>
        </w:rPr>
        <w:t>（</w:t>
      </w:r>
      <w:r w:rsidR="007841E0" w:rsidRPr="004A41D3">
        <w:rPr>
          <w:rFonts w:hint="eastAsia"/>
          <w:noProof/>
          <w:sz w:val="24"/>
          <w:szCs w:val="24"/>
        </w:rPr>
        <w:t>2</w:t>
      </w:r>
      <w:r w:rsidR="007841E0" w:rsidRPr="004A41D3">
        <w:rPr>
          <w:noProof/>
          <w:sz w:val="24"/>
          <w:szCs w:val="24"/>
        </w:rPr>
        <w:t>-6</w:t>
      </w:r>
      <w:r w:rsidR="007841E0" w:rsidRPr="004A41D3">
        <w:rPr>
          <w:rFonts w:hint="eastAsia"/>
          <w:noProof/>
          <w:sz w:val="24"/>
          <w:szCs w:val="24"/>
        </w:rPr>
        <w:t>）</w:t>
      </w:r>
    </w:p>
    <w:p w14:paraId="46B43847" w14:textId="58407C6E" w:rsidR="007841E0" w:rsidRPr="00C7210E" w:rsidRDefault="007841E0" w:rsidP="00AD33D6">
      <w:pPr>
        <w:spacing w:line="400" w:lineRule="exact"/>
        <w:rPr>
          <w:noProof/>
          <w:sz w:val="24"/>
          <w:szCs w:val="24"/>
        </w:rPr>
      </w:pPr>
      <w:r w:rsidRPr="004A41D3">
        <w:rPr>
          <w:rFonts w:hint="eastAsia"/>
          <w:noProof/>
          <w:sz w:val="24"/>
          <w:szCs w:val="24"/>
        </w:rPr>
        <w:lastRenderedPageBreak/>
        <w:t>其中，</w:t>
      </w:r>
      <w:r w:rsidRPr="001F0927">
        <w:rPr>
          <w:rFonts w:hint="eastAsia"/>
          <w:i/>
          <w:noProof/>
          <w:sz w:val="24"/>
          <w:szCs w:val="24"/>
        </w:rPr>
        <w:sym w:font="Symbol" w:char="F047"/>
      </w:r>
      <w:r w:rsidR="00EC6D0C">
        <w:rPr>
          <w:i/>
          <w:noProof/>
          <w:sz w:val="24"/>
          <w:szCs w:val="24"/>
        </w:rPr>
        <w:t xml:space="preserve"> </w:t>
      </w:r>
      <w:r w:rsidR="00B60227">
        <w:rPr>
          <w:rFonts w:hint="eastAsia"/>
          <w:noProof/>
          <w:sz w:val="24"/>
          <w:szCs w:val="24"/>
        </w:rPr>
        <w:t>为</w:t>
      </w:r>
      <w:r w:rsidRPr="004A41D3">
        <w:rPr>
          <w:rFonts w:hint="eastAsia"/>
          <w:noProof/>
          <w:sz w:val="24"/>
          <w:szCs w:val="24"/>
        </w:rPr>
        <w:t>散射速率，</w:t>
      </w:r>
      <w:r w:rsidR="00B60227">
        <w:rPr>
          <w:rFonts w:hint="eastAsia"/>
          <w:noProof/>
          <w:sz w:val="24"/>
          <w:szCs w:val="24"/>
        </w:rPr>
        <w:t>表示</w:t>
      </w:r>
      <w:r w:rsidRPr="004A41D3">
        <w:rPr>
          <w:rFonts w:hint="eastAsia"/>
          <w:noProof/>
          <w:sz w:val="24"/>
          <w:szCs w:val="24"/>
        </w:rPr>
        <w:t>电子被散射后损耗的速率</w:t>
      </w:r>
      <w:r w:rsidR="00F709C7">
        <w:rPr>
          <w:rFonts w:hint="eastAsia"/>
          <w:noProof/>
          <w:sz w:val="24"/>
          <w:szCs w:val="24"/>
        </w:rPr>
        <w:t>；</w:t>
      </w:r>
      <w:r w:rsidR="00F709C7" w:rsidRPr="00F709C7">
        <w:rPr>
          <w:noProof/>
          <w:position w:val="-14"/>
          <w:sz w:val="24"/>
          <w:szCs w:val="24"/>
        </w:rPr>
        <w:object w:dxaOrig="320" w:dyaOrig="380" w14:anchorId="6EE111AB">
          <v:shape id="_x0000_i1059" type="#_x0000_t75" style="width:16.15pt;height:19pt" o:ole="">
            <v:imagedata r:id="rId93" o:title=""/>
          </v:shape>
          <o:OLEObject Type="Embed" ProgID="Equation.DSMT4" ShapeID="_x0000_i1059" DrawAspect="Content" ObjectID="_1649608143" r:id="rId94"/>
        </w:object>
      </w:r>
      <w:r w:rsidR="00F709C7">
        <w:rPr>
          <w:rFonts w:hint="eastAsia"/>
          <w:noProof/>
          <w:sz w:val="24"/>
          <w:szCs w:val="24"/>
        </w:rPr>
        <w:t>为</w:t>
      </w:r>
      <w:r w:rsidR="00F709C7">
        <w:rPr>
          <w:noProof/>
          <w:sz w:val="24"/>
          <w:szCs w:val="24"/>
        </w:rPr>
        <w:t>等离激元</w:t>
      </w:r>
      <w:r w:rsidR="00F709C7">
        <w:rPr>
          <w:rFonts w:hint="eastAsia"/>
          <w:noProof/>
          <w:sz w:val="24"/>
          <w:szCs w:val="24"/>
        </w:rPr>
        <w:t>振荡频率</w:t>
      </w:r>
      <w:r w:rsidR="00D55954">
        <w:rPr>
          <w:rFonts w:hint="eastAsia"/>
          <w:noProof/>
          <w:sz w:val="24"/>
          <w:szCs w:val="24"/>
        </w:rPr>
        <w:t>。</w:t>
      </w:r>
      <w:r w:rsidRPr="004A41D3">
        <w:rPr>
          <w:rFonts w:hint="eastAsia"/>
          <w:noProof/>
          <w:sz w:val="24"/>
          <w:szCs w:val="24"/>
        </w:rPr>
        <w:t>如图</w:t>
      </w:r>
      <w:r>
        <w:rPr>
          <w:rFonts w:hint="eastAsia"/>
          <w:noProof/>
          <w:sz w:val="24"/>
          <w:szCs w:val="24"/>
        </w:rPr>
        <w:t>2</w:t>
      </w:r>
      <w:r>
        <w:rPr>
          <w:noProof/>
          <w:sz w:val="24"/>
          <w:szCs w:val="24"/>
        </w:rPr>
        <w:t>-4</w:t>
      </w:r>
      <w:r w:rsidRPr="004A41D3">
        <w:rPr>
          <w:rFonts w:hint="eastAsia"/>
          <w:noProof/>
          <w:sz w:val="24"/>
          <w:szCs w:val="24"/>
        </w:rPr>
        <w:t>所示，在低频状态下，</w:t>
      </w:r>
      <w:r w:rsidRPr="004A41D3">
        <w:rPr>
          <w:rFonts w:hint="eastAsia"/>
          <w:noProof/>
          <w:sz w:val="24"/>
          <w:szCs w:val="24"/>
        </w:rPr>
        <w:t>SPP</w:t>
      </w:r>
      <w:r w:rsidR="00B60227">
        <w:rPr>
          <w:noProof/>
          <w:sz w:val="24"/>
          <w:szCs w:val="24"/>
        </w:rPr>
        <w:t>s</w:t>
      </w:r>
      <w:r>
        <w:rPr>
          <w:rFonts w:hint="eastAsia"/>
          <w:noProof/>
          <w:sz w:val="24"/>
          <w:szCs w:val="24"/>
        </w:rPr>
        <w:t>模式趋近于光锥斜线，</w:t>
      </w:r>
      <w:r w:rsidRPr="004A41D3">
        <w:rPr>
          <w:rFonts w:hint="eastAsia"/>
          <w:noProof/>
          <w:sz w:val="24"/>
          <w:szCs w:val="24"/>
        </w:rPr>
        <w:t>可将其看作一个激元；在高频状态下，</w:t>
      </w:r>
      <w:r w:rsidRPr="004A41D3">
        <w:rPr>
          <w:rFonts w:hint="eastAsia"/>
          <w:noProof/>
          <w:sz w:val="24"/>
          <w:szCs w:val="24"/>
        </w:rPr>
        <w:t>SPP</w:t>
      </w:r>
      <w:r w:rsidR="00EC6D0C">
        <w:rPr>
          <w:noProof/>
          <w:sz w:val="24"/>
          <w:szCs w:val="24"/>
        </w:rPr>
        <w:t>s</w:t>
      </w:r>
      <w:r w:rsidR="00EC6D0C">
        <w:rPr>
          <w:rFonts w:hint="eastAsia"/>
          <w:noProof/>
          <w:sz w:val="24"/>
          <w:szCs w:val="24"/>
        </w:rPr>
        <w:t>模式逐渐偏离</w:t>
      </w:r>
      <w:r w:rsidRPr="004A41D3">
        <w:rPr>
          <w:rFonts w:hint="eastAsia"/>
          <w:noProof/>
          <w:sz w:val="24"/>
          <w:szCs w:val="24"/>
        </w:rPr>
        <w:t>光锥斜线，</w:t>
      </w:r>
      <w:r w:rsidR="00EC6D0C">
        <w:rPr>
          <w:rFonts w:hint="eastAsia"/>
          <w:noProof/>
          <w:sz w:val="24"/>
          <w:szCs w:val="24"/>
        </w:rPr>
        <w:t>并趋近于</w:t>
      </w:r>
      <w:r w:rsidRPr="004A41D3">
        <w:rPr>
          <w:rFonts w:hint="eastAsia"/>
          <w:noProof/>
          <w:sz w:val="24"/>
          <w:szCs w:val="24"/>
        </w:rPr>
        <w:t>某个水平极限，</w:t>
      </w:r>
      <w:r w:rsidR="00EC6D0C">
        <w:rPr>
          <w:rFonts w:hint="eastAsia"/>
          <w:noProof/>
          <w:sz w:val="24"/>
          <w:szCs w:val="24"/>
        </w:rPr>
        <w:t>亦即</w:t>
      </w:r>
      <w:r w:rsidR="00EC6D0C">
        <w:rPr>
          <w:rFonts w:hint="eastAsia"/>
          <w:noProof/>
          <w:sz w:val="24"/>
          <w:szCs w:val="24"/>
        </w:rPr>
        <w:t>SPP</w:t>
      </w:r>
      <w:r w:rsidR="00EC6D0C">
        <w:rPr>
          <w:noProof/>
          <w:sz w:val="24"/>
          <w:szCs w:val="24"/>
        </w:rPr>
        <w:t>s</w:t>
      </w:r>
      <w:r w:rsidR="00EC6D0C">
        <w:rPr>
          <w:noProof/>
          <w:sz w:val="24"/>
          <w:szCs w:val="24"/>
        </w:rPr>
        <w:t>的</w:t>
      </w:r>
      <w:r w:rsidRPr="004A41D3">
        <w:rPr>
          <w:rFonts w:hint="eastAsia"/>
          <w:noProof/>
          <w:sz w:val="24"/>
          <w:szCs w:val="24"/>
        </w:rPr>
        <w:t>共振频率。色散</w:t>
      </w:r>
      <w:r w:rsidR="00C7210E">
        <w:rPr>
          <w:rFonts w:hint="eastAsia"/>
          <w:noProof/>
          <w:sz w:val="24"/>
          <w:szCs w:val="24"/>
        </w:rPr>
        <w:t>关系曲线展示了光</w:t>
      </w:r>
      <w:r w:rsidR="00D55954">
        <w:rPr>
          <w:rFonts w:hint="eastAsia"/>
          <w:noProof/>
          <w:sz w:val="24"/>
          <w:szCs w:val="24"/>
        </w:rPr>
        <w:t>与</w:t>
      </w:r>
      <w:r w:rsidRPr="004A41D3">
        <w:rPr>
          <w:rFonts w:hint="eastAsia"/>
          <w:noProof/>
          <w:sz w:val="24"/>
          <w:szCs w:val="24"/>
        </w:rPr>
        <w:t>SPP</w:t>
      </w:r>
      <w:r w:rsidR="004F2394">
        <w:rPr>
          <w:noProof/>
          <w:sz w:val="24"/>
          <w:szCs w:val="24"/>
        </w:rPr>
        <w:t>s</w:t>
      </w:r>
      <w:r w:rsidR="00C7210E">
        <w:rPr>
          <w:rFonts w:hint="eastAsia"/>
          <w:noProof/>
          <w:sz w:val="24"/>
          <w:szCs w:val="24"/>
        </w:rPr>
        <w:t>模式耦合时</w:t>
      </w:r>
      <w:r w:rsidRPr="004A41D3">
        <w:rPr>
          <w:rFonts w:hint="eastAsia"/>
          <w:noProof/>
          <w:sz w:val="24"/>
          <w:szCs w:val="24"/>
        </w:rPr>
        <w:t>面临</w:t>
      </w:r>
      <w:r w:rsidR="00C7210E">
        <w:rPr>
          <w:rFonts w:hint="eastAsia"/>
          <w:noProof/>
          <w:sz w:val="24"/>
          <w:szCs w:val="24"/>
        </w:rPr>
        <w:t>的动量不匹配问题</w:t>
      </w:r>
      <w:r w:rsidRPr="004A41D3">
        <w:rPr>
          <w:rFonts w:hint="eastAsia"/>
          <w:noProof/>
          <w:sz w:val="24"/>
          <w:szCs w:val="24"/>
        </w:rPr>
        <w:t>，</w:t>
      </w:r>
      <w:r w:rsidR="00C7210E">
        <w:rPr>
          <w:rFonts w:hint="eastAsia"/>
          <w:noProof/>
          <w:sz w:val="24"/>
          <w:szCs w:val="24"/>
        </w:rPr>
        <w:t>由于</w:t>
      </w:r>
      <w:r w:rsidRPr="004A41D3">
        <w:rPr>
          <w:rFonts w:hint="eastAsia"/>
          <w:noProof/>
          <w:sz w:val="24"/>
          <w:szCs w:val="24"/>
        </w:rPr>
        <w:t>SPP</w:t>
      </w:r>
      <w:r w:rsidR="00C7210E">
        <w:rPr>
          <w:noProof/>
          <w:sz w:val="24"/>
          <w:szCs w:val="24"/>
        </w:rPr>
        <w:t>s</w:t>
      </w:r>
      <w:r w:rsidRPr="004A41D3">
        <w:rPr>
          <w:rFonts w:hint="eastAsia"/>
          <w:noProof/>
          <w:sz w:val="24"/>
          <w:szCs w:val="24"/>
        </w:rPr>
        <w:t>模式</w:t>
      </w:r>
      <w:r w:rsidR="00C7210E">
        <w:rPr>
          <w:rFonts w:hint="eastAsia"/>
          <w:noProof/>
          <w:sz w:val="24"/>
          <w:szCs w:val="24"/>
        </w:rPr>
        <w:t>总是</w:t>
      </w:r>
      <w:r w:rsidRPr="004A41D3">
        <w:rPr>
          <w:rFonts w:hint="eastAsia"/>
          <w:noProof/>
          <w:sz w:val="24"/>
          <w:szCs w:val="24"/>
        </w:rPr>
        <w:t>在光线之外，</w:t>
      </w:r>
      <w:r w:rsidR="00C7210E">
        <w:rPr>
          <w:rFonts w:hint="eastAsia"/>
          <w:noProof/>
          <w:sz w:val="24"/>
          <w:szCs w:val="24"/>
        </w:rPr>
        <w:t>因而同频率下的</w:t>
      </w:r>
      <w:r w:rsidR="00C7210E">
        <w:rPr>
          <w:rFonts w:hint="eastAsia"/>
          <w:noProof/>
          <w:sz w:val="24"/>
          <w:szCs w:val="24"/>
        </w:rPr>
        <w:t>S</w:t>
      </w:r>
      <w:r w:rsidR="00C7210E">
        <w:rPr>
          <w:noProof/>
          <w:sz w:val="24"/>
          <w:szCs w:val="24"/>
        </w:rPr>
        <w:t>PPs</w:t>
      </w:r>
      <w:r w:rsidRPr="004A41D3">
        <w:rPr>
          <w:rFonts w:hint="eastAsia"/>
          <w:noProof/>
          <w:sz w:val="24"/>
          <w:szCs w:val="24"/>
        </w:rPr>
        <w:t>比自由空间</w:t>
      </w:r>
      <w:r w:rsidR="00C7210E">
        <w:rPr>
          <w:rFonts w:hint="eastAsia"/>
          <w:noProof/>
          <w:sz w:val="24"/>
          <w:szCs w:val="24"/>
        </w:rPr>
        <w:t>中的</w:t>
      </w:r>
      <w:r w:rsidRPr="004A41D3">
        <w:rPr>
          <w:rFonts w:hint="eastAsia"/>
          <w:noProof/>
          <w:sz w:val="24"/>
          <w:szCs w:val="24"/>
        </w:rPr>
        <w:t>光子动量更大。</w:t>
      </w:r>
    </w:p>
    <w:p w14:paraId="0ADFCCA5" w14:textId="77777777" w:rsidR="007841E0" w:rsidRPr="004A41D3" w:rsidRDefault="007841E0" w:rsidP="007841E0">
      <w:pPr>
        <w:jc w:val="center"/>
        <w:rPr>
          <w:noProof/>
          <w:sz w:val="24"/>
          <w:szCs w:val="24"/>
        </w:rPr>
      </w:pPr>
      <w:r w:rsidRPr="004A41D3">
        <w:rPr>
          <w:noProof/>
          <w:sz w:val="24"/>
          <w:szCs w:val="24"/>
        </w:rPr>
        <w:drawing>
          <wp:inline distT="0" distB="0" distL="0" distR="0" wp14:anchorId="7CB27287" wp14:editId="64208EB6">
            <wp:extent cx="2152650" cy="1629739"/>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55811" cy="1632132"/>
                    </a:xfrm>
                    <a:prstGeom prst="rect">
                      <a:avLst/>
                    </a:prstGeom>
                  </pic:spPr>
                </pic:pic>
              </a:graphicData>
            </a:graphic>
          </wp:inline>
        </w:drawing>
      </w:r>
    </w:p>
    <w:p w14:paraId="28551C5D" w14:textId="52201C02" w:rsidR="007E5A66" w:rsidRDefault="007841E0" w:rsidP="007841E0">
      <w:pPr>
        <w:spacing w:line="400" w:lineRule="exact"/>
        <w:jc w:val="center"/>
        <w:rPr>
          <w:noProof/>
          <w:sz w:val="24"/>
          <w:szCs w:val="24"/>
        </w:rPr>
      </w:pPr>
      <w:r w:rsidRPr="00FE40AD">
        <w:rPr>
          <w:rFonts w:eastAsia="楷体" w:hint="eastAsia"/>
          <w:noProof/>
          <w:szCs w:val="24"/>
        </w:rPr>
        <w:t>图</w:t>
      </w:r>
      <w:r w:rsidRPr="00FE40AD">
        <w:rPr>
          <w:rFonts w:eastAsia="楷体" w:hint="eastAsia"/>
          <w:noProof/>
          <w:szCs w:val="24"/>
        </w:rPr>
        <w:t>2</w:t>
      </w:r>
      <w:r w:rsidRPr="00FE40AD">
        <w:rPr>
          <w:rFonts w:eastAsia="楷体"/>
          <w:noProof/>
          <w:szCs w:val="24"/>
        </w:rPr>
        <w:t xml:space="preserve">-4 </w:t>
      </w:r>
      <w:r w:rsidR="00D55954">
        <w:rPr>
          <w:rFonts w:eastAsia="楷体" w:hint="eastAsia"/>
          <w:noProof/>
          <w:szCs w:val="24"/>
        </w:rPr>
        <w:t>电介质</w:t>
      </w:r>
      <w:r w:rsidR="00D55954">
        <w:rPr>
          <w:rFonts w:eastAsia="楷体" w:hint="eastAsia"/>
          <w:noProof/>
          <w:szCs w:val="24"/>
        </w:rPr>
        <w:t>-</w:t>
      </w:r>
      <w:r w:rsidRPr="00FE40AD">
        <w:rPr>
          <w:rFonts w:eastAsia="楷体" w:hint="eastAsia"/>
          <w:noProof/>
          <w:szCs w:val="24"/>
        </w:rPr>
        <w:t>金属结构内</w:t>
      </w:r>
      <w:r w:rsidRPr="00FE40AD">
        <w:rPr>
          <w:rFonts w:eastAsia="楷体" w:hint="eastAsia"/>
          <w:noProof/>
          <w:szCs w:val="24"/>
        </w:rPr>
        <w:t>SPP</w:t>
      </w:r>
      <w:r w:rsidRPr="00FE40AD">
        <w:rPr>
          <w:rFonts w:eastAsia="楷体" w:hint="eastAsia"/>
          <w:noProof/>
          <w:szCs w:val="24"/>
        </w:rPr>
        <w:t>色散曲线</w:t>
      </w:r>
      <w:r w:rsidR="007B6D21" w:rsidRPr="007B6D21">
        <w:rPr>
          <w:rFonts w:hint="eastAsia"/>
          <w:noProof/>
          <w:szCs w:val="21"/>
          <w:vertAlign w:val="superscript"/>
        </w:rPr>
        <w:t>[</w:t>
      </w:r>
      <w:r w:rsidR="00FE558A">
        <w:rPr>
          <w:noProof/>
          <w:szCs w:val="21"/>
          <w:vertAlign w:val="superscript"/>
        </w:rPr>
        <w:t>58</w:t>
      </w:r>
      <w:r w:rsidR="007B6D21" w:rsidRPr="007B6D21">
        <w:rPr>
          <w:noProof/>
          <w:szCs w:val="21"/>
          <w:vertAlign w:val="superscript"/>
        </w:rPr>
        <w:t>]</w:t>
      </w:r>
    </w:p>
    <w:p w14:paraId="3A285EDB" w14:textId="7E7A3577" w:rsidR="007841E0" w:rsidRPr="007841E0" w:rsidRDefault="007841E0" w:rsidP="00F51B01">
      <w:pPr>
        <w:pStyle w:val="3"/>
      </w:pPr>
      <w:bookmarkStart w:id="61" w:name="_Toc38644597"/>
      <w:r w:rsidRPr="007841E0">
        <w:rPr>
          <w:rFonts w:hint="eastAsia"/>
        </w:rPr>
        <w:t>2.1.3</w:t>
      </w:r>
      <w:r w:rsidRPr="007841E0">
        <w:t xml:space="preserve"> </w:t>
      </w:r>
      <w:r w:rsidRPr="007841E0">
        <w:rPr>
          <w:rFonts w:hint="eastAsia"/>
        </w:rPr>
        <w:t>FDTD</w:t>
      </w:r>
      <w:r w:rsidRPr="007841E0">
        <w:rPr>
          <w:rFonts w:hint="eastAsia"/>
        </w:rPr>
        <w:t>原理</w:t>
      </w:r>
      <w:r w:rsidRPr="007841E0">
        <w:t>与</w:t>
      </w:r>
      <w:r w:rsidRPr="007841E0">
        <w:rPr>
          <w:rFonts w:hint="eastAsia"/>
        </w:rPr>
        <w:t>仿真方法</w:t>
      </w:r>
      <w:bookmarkEnd w:id="61"/>
    </w:p>
    <w:p w14:paraId="17D82D1D" w14:textId="2DA1FBEF" w:rsidR="00F7316F" w:rsidRDefault="00F7316F" w:rsidP="00DD4FEB">
      <w:pPr>
        <w:spacing w:line="400" w:lineRule="exact"/>
        <w:ind w:firstLine="480"/>
        <w:rPr>
          <w:noProof/>
          <w:sz w:val="24"/>
          <w:szCs w:val="24"/>
        </w:rPr>
      </w:pPr>
      <w:r w:rsidRPr="00A425F6">
        <w:rPr>
          <w:rFonts w:hint="eastAsia"/>
          <w:noProof/>
          <w:sz w:val="24"/>
          <w:szCs w:val="24"/>
        </w:rPr>
        <w:t>FDTD</w:t>
      </w:r>
      <w:r w:rsidRPr="00A425F6">
        <w:rPr>
          <w:rFonts w:hint="eastAsia"/>
          <w:noProof/>
          <w:sz w:val="24"/>
          <w:szCs w:val="24"/>
        </w:rPr>
        <w:t>是一种应用较</w:t>
      </w:r>
      <w:r w:rsidR="00B103EA">
        <w:rPr>
          <w:rFonts w:hint="eastAsia"/>
          <w:noProof/>
          <w:sz w:val="24"/>
          <w:szCs w:val="24"/>
        </w:rPr>
        <w:t>广</w:t>
      </w:r>
      <w:r w:rsidRPr="00A425F6">
        <w:rPr>
          <w:rFonts w:hint="eastAsia"/>
          <w:noProof/>
          <w:sz w:val="24"/>
          <w:szCs w:val="24"/>
        </w:rPr>
        <w:t>的电磁计算方法，由</w:t>
      </w:r>
      <w:r w:rsidRPr="00A425F6">
        <w:rPr>
          <w:rFonts w:hint="eastAsia"/>
          <w:noProof/>
          <w:sz w:val="24"/>
          <w:szCs w:val="24"/>
        </w:rPr>
        <w:t>K</w:t>
      </w:r>
      <w:r w:rsidRPr="00A425F6">
        <w:rPr>
          <w:noProof/>
          <w:sz w:val="24"/>
          <w:szCs w:val="24"/>
        </w:rPr>
        <w:t>.</w:t>
      </w:r>
      <w:r w:rsidRPr="00A425F6">
        <w:rPr>
          <w:rFonts w:hint="eastAsia"/>
          <w:noProof/>
          <w:sz w:val="24"/>
          <w:szCs w:val="24"/>
        </w:rPr>
        <w:t>S</w:t>
      </w:r>
      <w:r w:rsidRPr="00A425F6">
        <w:rPr>
          <w:noProof/>
          <w:sz w:val="24"/>
          <w:szCs w:val="24"/>
        </w:rPr>
        <w:t>.</w:t>
      </w:r>
      <w:r w:rsidRPr="00A425F6">
        <w:rPr>
          <w:rFonts w:hint="eastAsia"/>
          <w:noProof/>
          <w:sz w:val="24"/>
          <w:szCs w:val="24"/>
        </w:rPr>
        <w:t>Yee</w:t>
      </w:r>
      <w:r w:rsidRPr="00A425F6">
        <w:rPr>
          <w:rFonts w:hint="eastAsia"/>
          <w:noProof/>
          <w:sz w:val="24"/>
          <w:szCs w:val="24"/>
        </w:rPr>
        <w:t>等人在</w:t>
      </w:r>
      <w:r w:rsidRPr="00A425F6">
        <w:rPr>
          <w:rFonts w:hint="eastAsia"/>
          <w:noProof/>
          <w:sz w:val="24"/>
          <w:szCs w:val="24"/>
        </w:rPr>
        <w:t>1</w:t>
      </w:r>
      <w:r w:rsidRPr="00A425F6">
        <w:rPr>
          <w:noProof/>
          <w:sz w:val="24"/>
          <w:szCs w:val="24"/>
        </w:rPr>
        <w:t>966</w:t>
      </w:r>
      <w:r w:rsidRPr="00A425F6">
        <w:rPr>
          <w:rFonts w:hint="eastAsia"/>
          <w:noProof/>
          <w:sz w:val="24"/>
          <w:szCs w:val="24"/>
        </w:rPr>
        <w:t>年提出，其</w:t>
      </w:r>
      <w:r w:rsidR="00B103EA">
        <w:rPr>
          <w:rFonts w:hint="eastAsia"/>
          <w:noProof/>
          <w:sz w:val="24"/>
          <w:szCs w:val="24"/>
        </w:rPr>
        <w:t>本质思想</w:t>
      </w:r>
      <w:r w:rsidRPr="00A425F6">
        <w:rPr>
          <w:rFonts w:hint="eastAsia"/>
          <w:noProof/>
          <w:sz w:val="24"/>
          <w:szCs w:val="24"/>
        </w:rPr>
        <w:t>是</w:t>
      </w:r>
      <w:r w:rsidR="00FF17A6">
        <w:rPr>
          <w:rFonts w:hint="eastAsia"/>
          <w:noProof/>
          <w:sz w:val="24"/>
          <w:szCs w:val="24"/>
        </w:rPr>
        <w:t>在</w:t>
      </w:r>
      <w:r w:rsidR="00FF17A6">
        <w:rPr>
          <w:noProof/>
          <w:sz w:val="24"/>
          <w:szCs w:val="24"/>
        </w:rPr>
        <w:t>时域内</w:t>
      </w:r>
      <w:r w:rsidR="00FF17A6" w:rsidRPr="00A425F6">
        <w:rPr>
          <w:rFonts w:hint="eastAsia"/>
          <w:noProof/>
          <w:sz w:val="24"/>
          <w:szCs w:val="24"/>
        </w:rPr>
        <w:t>用二阶差分方程</w:t>
      </w:r>
      <w:r w:rsidR="00FF17A6">
        <w:rPr>
          <w:rFonts w:hint="eastAsia"/>
          <w:noProof/>
          <w:sz w:val="24"/>
          <w:szCs w:val="24"/>
        </w:rPr>
        <w:t>表示</w:t>
      </w:r>
      <w:r w:rsidR="00FF17A6" w:rsidRPr="00A425F6">
        <w:rPr>
          <w:rFonts w:hint="eastAsia"/>
          <w:noProof/>
          <w:sz w:val="24"/>
          <w:szCs w:val="24"/>
        </w:rPr>
        <w:t>麦克斯韦电磁方程</w:t>
      </w:r>
      <w:r w:rsidR="00FE40AD" w:rsidRPr="00FE40AD">
        <w:rPr>
          <w:rFonts w:hint="eastAsia"/>
          <w:noProof/>
          <w:sz w:val="24"/>
          <w:szCs w:val="24"/>
          <w:vertAlign w:val="superscript"/>
        </w:rPr>
        <w:t>[</w:t>
      </w:r>
      <w:r w:rsidR="00FE40AD" w:rsidRPr="00FE40AD">
        <w:rPr>
          <w:noProof/>
          <w:sz w:val="24"/>
          <w:szCs w:val="24"/>
          <w:vertAlign w:val="superscript"/>
        </w:rPr>
        <w:t>6</w:t>
      </w:r>
      <w:r w:rsidR="00FE558A">
        <w:rPr>
          <w:noProof/>
          <w:sz w:val="24"/>
          <w:szCs w:val="24"/>
          <w:vertAlign w:val="superscript"/>
        </w:rPr>
        <w:t>0</w:t>
      </w:r>
      <w:r w:rsidR="00277885">
        <w:rPr>
          <w:rFonts w:hint="eastAsia"/>
          <w:noProof/>
          <w:sz w:val="24"/>
          <w:szCs w:val="24"/>
          <w:vertAlign w:val="superscript"/>
        </w:rPr>
        <w:t>,61</w:t>
      </w:r>
      <w:r w:rsidR="00FE40AD" w:rsidRPr="00FE40AD">
        <w:rPr>
          <w:noProof/>
          <w:sz w:val="24"/>
          <w:szCs w:val="24"/>
          <w:vertAlign w:val="superscript"/>
        </w:rPr>
        <w:t>]</w:t>
      </w:r>
      <w:r w:rsidR="00DD4FEB">
        <w:rPr>
          <w:rFonts w:hint="eastAsia"/>
          <w:noProof/>
          <w:sz w:val="24"/>
          <w:szCs w:val="24"/>
        </w:rPr>
        <w:t>，</w:t>
      </w:r>
      <w:r w:rsidRPr="00A425F6">
        <w:rPr>
          <w:rFonts w:hint="eastAsia"/>
          <w:noProof/>
          <w:sz w:val="24"/>
          <w:szCs w:val="24"/>
        </w:rPr>
        <w:t>把连续性的电磁问题</w:t>
      </w:r>
      <w:r>
        <w:rPr>
          <w:rFonts w:hint="eastAsia"/>
          <w:noProof/>
          <w:sz w:val="24"/>
          <w:szCs w:val="24"/>
        </w:rPr>
        <w:t>转换为</w:t>
      </w:r>
      <w:r w:rsidR="00492269">
        <w:rPr>
          <w:rFonts w:hint="eastAsia"/>
          <w:noProof/>
          <w:sz w:val="24"/>
          <w:szCs w:val="24"/>
        </w:rPr>
        <w:t>离散性</w:t>
      </w:r>
      <w:r>
        <w:rPr>
          <w:rFonts w:hint="eastAsia"/>
          <w:noProof/>
          <w:sz w:val="24"/>
          <w:szCs w:val="24"/>
        </w:rPr>
        <w:t>的数值问题。</w:t>
      </w:r>
      <w:r w:rsidRPr="00A425F6">
        <w:rPr>
          <w:rFonts w:hint="eastAsia"/>
          <w:noProof/>
          <w:sz w:val="24"/>
          <w:szCs w:val="24"/>
        </w:rPr>
        <w:t>收敛性指方程解的离散间隔</w:t>
      </w:r>
      <w:r w:rsidR="00492269">
        <w:rPr>
          <w:rFonts w:hint="eastAsia"/>
          <w:noProof/>
          <w:sz w:val="24"/>
          <w:szCs w:val="24"/>
        </w:rPr>
        <w:t>趋近</w:t>
      </w:r>
      <w:r w:rsidRPr="00A425F6">
        <w:rPr>
          <w:rFonts w:hint="eastAsia"/>
          <w:noProof/>
          <w:sz w:val="24"/>
          <w:szCs w:val="24"/>
        </w:rPr>
        <w:t>0</w:t>
      </w:r>
      <w:r w:rsidRPr="00A425F6">
        <w:rPr>
          <w:rFonts w:hint="eastAsia"/>
          <w:noProof/>
          <w:sz w:val="24"/>
          <w:szCs w:val="24"/>
        </w:rPr>
        <w:t>时，</w:t>
      </w:r>
      <w:r w:rsidR="00492269">
        <w:rPr>
          <w:rFonts w:hint="eastAsia"/>
          <w:noProof/>
          <w:sz w:val="24"/>
          <w:szCs w:val="24"/>
        </w:rPr>
        <w:t>在</w:t>
      </w:r>
      <w:r w:rsidRPr="00A425F6">
        <w:rPr>
          <w:rFonts w:hint="eastAsia"/>
          <w:noProof/>
          <w:sz w:val="24"/>
          <w:szCs w:val="24"/>
        </w:rPr>
        <w:t>任</w:t>
      </w:r>
      <w:r w:rsidR="001F41DA">
        <w:rPr>
          <w:rFonts w:hint="eastAsia"/>
          <w:noProof/>
          <w:sz w:val="24"/>
          <w:szCs w:val="24"/>
        </w:rPr>
        <w:t>意</w:t>
      </w:r>
      <w:r w:rsidR="00492269">
        <w:rPr>
          <w:rFonts w:hint="eastAsia"/>
          <w:noProof/>
          <w:sz w:val="24"/>
          <w:szCs w:val="24"/>
        </w:rPr>
        <w:t>时间与</w:t>
      </w:r>
      <w:r w:rsidR="00492269">
        <w:rPr>
          <w:noProof/>
          <w:sz w:val="24"/>
          <w:szCs w:val="24"/>
        </w:rPr>
        <w:t>空间</w:t>
      </w:r>
      <w:r w:rsidR="001F41DA">
        <w:rPr>
          <w:rFonts w:hint="eastAsia"/>
          <w:noProof/>
          <w:sz w:val="24"/>
          <w:szCs w:val="24"/>
        </w:rPr>
        <w:t>中都</w:t>
      </w:r>
      <w:r w:rsidR="00492269">
        <w:rPr>
          <w:rFonts w:hint="eastAsia"/>
          <w:noProof/>
          <w:sz w:val="24"/>
          <w:szCs w:val="24"/>
        </w:rPr>
        <w:t>有接近原有</w:t>
      </w:r>
      <w:r w:rsidR="001F41DA">
        <w:rPr>
          <w:rFonts w:hint="eastAsia"/>
          <w:noProof/>
          <w:sz w:val="24"/>
          <w:szCs w:val="24"/>
        </w:rPr>
        <w:t>偏微分方程组</w:t>
      </w:r>
      <w:r w:rsidR="00492269">
        <w:rPr>
          <w:rFonts w:hint="eastAsia"/>
          <w:noProof/>
          <w:sz w:val="24"/>
          <w:szCs w:val="24"/>
        </w:rPr>
        <w:t>的</w:t>
      </w:r>
      <w:r w:rsidR="001F41DA">
        <w:rPr>
          <w:rFonts w:hint="eastAsia"/>
          <w:noProof/>
          <w:sz w:val="24"/>
          <w:szCs w:val="24"/>
        </w:rPr>
        <w:t>解</w:t>
      </w:r>
      <w:r w:rsidR="00937088">
        <w:rPr>
          <w:rFonts w:hint="eastAsia"/>
          <w:noProof/>
          <w:sz w:val="24"/>
          <w:szCs w:val="24"/>
        </w:rPr>
        <w:t>。</w:t>
      </w:r>
      <w:r w:rsidRPr="00A425F6">
        <w:rPr>
          <w:rFonts w:hint="eastAsia"/>
          <w:noProof/>
          <w:sz w:val="24"/>
          <w:szCs w:val="24"/>
        </w:rPr>
        <w:t>稳定性</w:t>
      </w:r>
      <w:r w:rsidR="00492269">
        <w:rPr>
          <w:rFonts w:hint="eastAsia"/>
          <w:noProof/>
          <w:sz w:val="24"/>
          <w:szCs w:val="24"/>
        </w:rPr>
        <w:t>指</w:t>
      </w:r>
      <w:r w:rsidRPr="00A425F6">
        <w:rPr>
          <w:rFonts w:hint="eastAsia"/>
          <w:noProof/>
          <w:sz w:val="24"/>
          <w:szCs w:val="24"/>
        </w:rPr>
        <w:t>在满足</w:t>
      </w:r>
      <w:r w:rsidR="002F06E9">
        <w:rPr>
          <w:rFonts w:hint="eastAsia"/>
          <w:noProof/>
          <w:sz w:val="24"/>
          <w:szCs w:val="24"/>
        </w:rPr>
        <w:t>条件</w:t>
      </w:r>
      <w:r w:rsidR="002F06E9">
        <w:rPr>
          <w:noProof/>
          <w:sz w:val="24"/>
          <w:szCs w:val="24"/>
        </w:rPr>
        <w:t>的</w:t>
      </w:r>
      <w:r w:rsidRPr="00A425F6">
        <w:rPr>
          <w:rFonts w:hint="eastAsia"/>
          <w:noProof/>
          <w:sz w:val="24"/>
          <w:szCs w:val="24"/>
        </w:rPr>
        <w:t>某种离散间隔下，差分方程</w:t>
      </w:r>
      <w:r w:rsidR="002F06E9">
        <w:rPr>
          <w:rFonts w:hint="eastAsia"/>
          <w:noProof/>
          <w:sz w:val="24"/>
          <w:szCs w:val="24"/>
        </w:rPr>
        <w:t>的解与</w:t>
      </w:r>
      <w:r w:rsidRPr="00A425F6">
        <w:rPr>
          <w:rFonts w:hint="eastAsia"/>
          <w:noProof/>
          <w:sz w:val="24"/>
          <w:szCs w:val="24"/>
        </w:rPr>
        <w:t>原有</w:t>
      </w:r>
      <w:r w:rsidR="002F06E9">
        <w:rPr>
          <w:rFonts w:hint="eastAsia"/>
          <w:noProof/>
          <w:sz w:val="24"/>
          <w:szCs w:val="24"/>
        </w:rPr>
        <w:t>偏微分方程的</w:t>
      </w:r>
      <w:r w:rsidRPr="00A425F6">
        <w:rPr>
          <w:rFonts w:hint="eastAsia"/>
          <w:noProof/>
          <w:sz w:val="24"/>
          <w:szCs w:val="24"/>
        </w:rPr>
        <w:t>解</w:t>
      </w:r>
      <w:r w:rsidR="002F06E9">
        <w:rPr>
          <w:rFonts w:hint="eastAsia"/>
          <w:noProof/>
          <w:sz w:val="24"/>
          <w:szCs w:val="24"/>
        </w:rPr>
        <w:t>之差</w:t>
      </w:r>
      <w:r w:rsidR="002F06E9">
        <w:rPr>
          <w:noProof/>
          <w:sz w:val="24"/>
          <w:szCs w:val="24"/>
        </w:rPr>
        <w:t>是</w:t>
      </w:r>
      <w:r w:rsidRPr="00A425F6">
        <w:rPr>
          <w:rFonts w:hint="eastAsia"/>
          <w:noProof/>
          <w:sz w:val="24"/>
          <w:szCs w:val="24"/>
        </w:rPr>
        <w:t>有界</w:t>
      </w:r>
      <w:r w:rsidR="002F06E9">
        <w:rPr>
          <w:rFonts w:hint="eastAsia"/>
          <w:noProof/>
          <w:sz w:val="24"/>
          <w:szCs w:val="24"/>
        </w:rPr>
        <w:t>的</w:t>
      </w:r>
      <w:r w:rsidRPr="00A425F6">
        <w:rPr>
          <w:rFonts w:hint="eastAsia"/>
          <w:noProof/>
          <w:sz w:val="24"/>
          <w:szCs w:val="24"/>
        </w:rPr>
        <w:t>。</w:t>
      </w:r>
    </w:p>
    <w:p w14:paraId="169F51AA" w14:textId="1667C4ED" w:rsidR="00F7316F" w:rsidRPr="00A425F6" w:rsidRDefault="00F7316F" w:rsidP="00F7316F">
      <w:pPr>
        <w:spacing w:line="400" w:lineRule="exact"/>
        <w:ind w:firstLine="480"/>
        <w:rPr>
          <w:noProof/>
          <w:sz w:val="24"/>
          <w:szCs w:val="24"/>
        </w:rPr>
      </w:pPr>
      <w:r w:rsidRPr="00A425F6">
        <w:rPr>
          <w:rFonts w:hint="eastAsia"/>
          <w:noProof/>
          <w:sz w:val="24"/>
          <w:szCs w:val="24"/>
        </w:rPr>
        <w:t>麦克斯韦旋度方程组包含法拉第电磁感应定律和安培环路定律</w:t>
      </w:r>
      <w:r w:rsidRPr="001F41DA">
        <w:rPr>
          <w:rFonts w:hint="eastAsia"/>
          <w:noProof/>
          <w:sz w:val="24"/>
          <w:szCs w:val="24"/>
          <w:vertAlign w:val="superscript"/>
        </w:rPr>
        <w:t>[</w:t>
      </w:r>
      <w:r w:rsidR="001F41DA" w:rsidRPr="001F41DA">
        <w:rPr>
          <w:noProof/>
          <w:sz w:val="24"/>
          <w:szCs w:val="24"/>
          <w:vertAlign w:val="superscript"/>
        </w:rPr>
        <w:t>6</w:t>
      </w:r>
      <w:r w:rsidR="00FE558A">
        <w:rPr>
          <w:noProof/>
          <w:sz w:val="24"/>
          <w:szCs w:val="24"/>
          <w:vertAlign w:val="superscript"/>
        </w:rPr>
        <w:t>2</w:t>
      </w:r>
      <w:r w:rsidRPr="001F41DA">
        <w:rPr>
          <w:noProof/>
          <w:sz w:val="24"/>
          <w:szCs w:val="24"/>
          <w:vertAlign w:val="superscript"/>
        </w:rPr>
        <w:t>]</w:t>
      </w:r>
      <w:r w:rsidRPr="00A425F6">
        <w:rPr>
          <w:rFonts w:hint="eastAsia"/>
          <w:noProof/>
          <w:sz w:val="24"/>
          <w:szCs w:val="24"/>
        </w:rPr>
        <w:t>，</w:t>
      </w:r>
      <w:r w:rsidR="002F6FBA">
        <w:rPr>
          <w:rFonts w:hint="eastAsia"/>
          <w:noProof/>
          <w:sz w:val="24"/>
          <w:szCs w:val="24"/>
        </w:rPr>
        <w:t>转化为如下</w:t>
      </w:r>
      <w:r w:rsidR="002F6FBA">
        <w:rPr>
          <w:noProof/>
          <w:sz w:val="24"/>
          <w:szCs w:val="24"/>
        </w:rPr>
        <w:t>的</w:t>
      </w:r>
      <w:r w:rsidR="002F6FBA">
        <w:rPr>
          <w:rFonts w:hint="eastAsia"/>
          <w:noProof/>
          <w:sz w:val="24"/>
          <w:szCs w:val="24"/>
        </w:rPr>
        <w:t>微分形式</w:t>
      </w:r>
      <w:r w:rsidRPr="00A425F6">
        <w:rPr>
          <w:rFonts w:hint="eastAsia"/>
          <w:noProof/>
          <w:sz w:val="24"/>
          <w:szCs w:val="24"/>
        </w:rPr>
        <w:t>：</w:t>
      </w:r>
    </w:p>
    <w:p w14:paraId="790CAEE9" w14:textId="7472A70E" w:rsidR="00F7316F" w:rsidRPr="00A425F6" w:rsidRDefault="00D55954" w:rsidP="00F7316F">
      <w:pPr>
        <w:ind w:firstLineChars="1300" w:firstLine="3120"/>
        <w:rPr>
          <w:noProof/>
          <w:sz w:val="24"/>
          <w:szCs w:val="24"/>
        </w:rPr>
      </w:pPr>
      <w:r w:rsidRPr="00D55954">
        <w:rPr>
          <w:noProof/>
          <w:position w:val="-24"/>
          <w:sz w:val="24"/>
          <w:szCs w:val="24"/>
        </w:rPr>
        <w:object w:dxaOrig="2220" w:dyaOrig="620" w14:anchorId="18AC7E85">
          <v:shape id="_x0000_i1060" type="#_x0000_t75" style="width:111.15pt;height:31.1pt" o:ole="">
            <v:imagedata r:id="rId96" o:title=""/>
          </v:shape>
          <o:OLEObject Type="Embed" ProgID="Equation.DSMT4" ShapeID="_x0000_i1060" DrawAspect="Content" ObjectID="_1649608144" r:id="rId97"/>
        </w:object>
      </w:r>
      <w:r w:rsidR="00F7316F" w:rsidRPr="00A425F6">
        <w:rPr>
          <w:rFonts w:hint="eastAsia"/>
          <w:noProof/>
          <w:sz w:val="24"/>
          <w:szCs w:val="24"/>
        </w:rPr>
        <w:t xml:space="preserve"> </w:t>
      </w:r>
      <w:r w:rsidR="00F7316F" w:rsidRPr="00A425F6">
        <w:rPr>
          <w:noProof/>
          <w:sz w:val="24"/>
          <w:szCs w:val="24"/>
        </w:rPr>
        <w:t xml:space="preserve"> </w:t>
      </w:r>
      <w:r>
        <w:rPr>
          <w:noProof/>
          <w:sz w:val="24"/>
          <w:szCs w:val="24"/>
        </w:rPr>
        <w:t xml:space="preserve"> </w:t>
      </w:r>
      <w:r w:rsidR="00F7316F" w:rsidRPr="00A425F6">
        <w:rPr>
          <w:noProof/>
          <w:sz w:val="24"/>
          <w:szCs w:val="24"/>
        </w:rPr>
        <w:t xml:space="preserve">               </w:t>
      </w:r>
      <w:r w:rsidR="001F41DA">
        <w:rPr>
          <w:noProof/>
          <w:sz w:val="24"/>
          <w:szCs w:val="24"/>
        </w:rPr>
        <w:t xml:space="preserve"> </w:t>
      </w:r>
      <w:r w:rsidR="00F7316F" w:rsidRPr="00A425F6">
        <w:rPr>
          <w:rFonts w:hint="eastAsia"/>
          <w:noProof/>
          <w:sz w:val="24"/>
          <w:szCs w:val="24"/>
        </w:rPr>
        <w:t>（</w:t>
      </w:r>
      <w:r w:rsidR="00F7316F" w:rsidRPr="00A425F6">
        <w:rPr>
          <w:rFonts w:hint="eastAsia"/>
          <w:noProof/>
          <w:sz w:val="24"/>
          <w:szCs w:val="24"/>
        </w:rPr>
        <w:t>2</w:t>
      </w:r>
      <w:r w:rsidR="00F7316F">
        <w:rPr>
          <w:noProof/>
          <w:sz w:val="24"/>
          <w:szCs w:val="24"/>
        </w:rPr>
        <w:t>-7</w:t>
      </w:r>
      <w:r w:rsidR="00F7316F" w:rsidRPr="00A425F6">
        <w:rPr>
          <w:rFonts w:hint="eastAsia"/>
          <w:noProof/>
          <w:sz w:val="24"/>
          <w:szCs w:val="24"/>
        </w:rPr>
        <w:t>）</w:t>
      </w:r>
    </w:p>
    <w:p w14:paraId="769F1DC6" w14:textId="4162D47C" w:rsidR="00F7316F" w:rsidRPr="00A425F6" w:rsidRDefault="00D55954" w:rsidP="00F7316F">
      <w:pPr>
        <w:tabs>
          <w:tab w:val="left" w:pos="6855"/>
        </w:tabs>
        <w:ind w:firstLineChars="1300" w:firstLine="3120"/>
        <w:rPr>
          <w:noProof/>
          <w:sz w:val="24"/>
          <w:szCs w:val="24"/>
        </w:rPr>
      </w:pPr>
      <w:r w:rsidRPr="00D55954">
        <w:rPr>
          <w:noProof/>
          <w:position w:val="-24"/>
          <w:sz w:val="24"/>
          <w:szCs w:val="24"/>
        </w:rPr>
        <w:object w:dxaOrig="2100" w:dyaOrig="620" w14:anchorId="077E6B9F">
          <v:shape id="_x0000_i1061" type="#_x0000_t75" style="width:104.85pt;height:31.1pt" o:ole="">
            <v:imagedata r:id="rId98" o:title=""/>
          </v:shape>
          <o:OLEObject Type="Embed" ProgID="Equation.DSMT4" ShapeID="_x0000_i1061" DrawAspect="Content" ObjectID="_1649608145" r:id="rId99"/>
        </w:object>
      </w:r>
      <w:r w:rsidR="00F7316F" w:rsidRPr="00A425F6">
        <w:rPr>
          <w:rFonts w:hint="eastAsia"/>
          <w:noProof/>
          <w:sz w:val="24"/>
          <w:szCs w:val="24"/>
        </w:rPr>
        <w:t xml:space="preserve"> </w:t>
      </w:r>
      <w:r w:rsidR="00F7316F" w:rsidRPr="00A425F6">
        <w:rPr>
          <w:noProof/>
          <w:sz w:val="24"/>
          <w:szCs w:val="24"/>
        </w:rPr>
        <w:t xml:space="preserve">                 </w:t>
      </w:r>
      <w:r w:rsidR="001F41DA">
        <w:rPr>
          <w:noProof/>
          <w:sz w:val="24"/>
          <w:szCs w:val="24"/>
        </w:rPr>
        <w:t xml:space="preserve"> </w:t>
      </w:r>
      <w:r w:rsidR="002F6FBA">
        <w:rPr>
          <w:noProof/>
          <w:sz w:val="24"/>
          <w:szCs w:val="24"/>
        </w:rPr>
        <w:t xml:space="preserve"> </w:t>
      </w:r>
      <w:r w:rsidR="00F7316F" w:rsidRPr="00A425F6">
        <w:rPr>
          <w:rFonts w:hint="eastAsia"/>
          <w:noProof/>
          <w:sz w:val="24"/>
          <w:szCs w:val="24"/>
        </w:rPr>
        <w:t>（</w:t>
      </w:r>
      <w:r w:rsidR="00F7316F" w:rsidRPr="00A425F6">
        <w:rPr>
          <w:rFonts w:hint="eastAsia"/>
          <w:noProof/>
          <w:sz w:val="24"/>
          <w:szCs w:val="24"/>
        </w:rPr>
        <w:t>2</w:t>
      </w:r>
      <w:r w:rsidR="00F7316F">
        <w:rPr>
          <w:noProof/>
          <w:sz w:val="24"/>
          <w:szCs w:val="24"/>
        </w:rPr>
        <w:t>-8</w:t>
      </w:r>
      <w:r w:rsidR="00F7316F" w:rsidRPr="00A425F6">
        <w:rPr>
          <w:rFonts w:hint="eastAsia"/>
          <w:noProof/>
          <w:sz w:val="24"/>
          <w:szCs w:val="24"/>
        </w:rPr>
        <w:t>）</w:t>
      </w:r>
    </w:p>
    <w:p w14:paraId="51461BF5" w14:textId="68A2C366" w:rsidR="00F7316F" w:rsidRPr="00A425F6" w:rsidRDefault="00F7316F" w:rsidP="00AD33D6">
      <w:pPr>
        <w:spacing w:line="400" w:lineRule="exact"/>
        <w:rPr>
          <w:noProof/>
          <w:sz w:val="24"/>
          <w:szCs w:val="24"/>
        </w:rPr>
      </w:pPr>
      <w:r w:rsidRPr="00A425F6">
        <w:rPr>
          <w:rFonts w:hint="eastAsia"/>
          <w:noProof/>
          <w:sz w:val="24"/>
          <w:szCs w:val="24"/>
        </w:rPr>
        <w:t>其中，</w:t>
      </w:r>
      <w:r w:rsidRPr="002F6FBA">
        <w:rPr>
          <w:rFonts w:hint="eastAsia"/>
          <w:i/>
          <w:noProof/>
          <w:sz w:val="24"/>
          <w:szCs w:val="24"/>
        </w:rPr>
        <w:t>E</w:t>
      </w:r>
      <w:r w:rsidRPr="00A425F6">
        <w:rPr>
          <w:rFonts w:hint="eastAsia"/>
          <w:noProof/>
          <w:sz w:val="24"/>
          <w:szCs w:val="24"/>
        </w:rPr>
        <w:t>表示电场强度矢量，</w:t>
      </w:r>
      <w:r w:rsidRPr="002F6FBA">
        <w:rPr>
          <w:rFonts w:hint="eastAsia"/>
          <w:i/>
          <w:noProof/>
          <w:sz w:val="24"/>
          <w:szCs w:val="24"/>
        </w:rPr>
        <w:t>H</w:t>
      </w:r>
      <w:r w:rsidRPr="00A425F6">
        <w:rPr>
          <w:rFonts w:hint="eastAsia"/>
          <w:noProof/>
          <w:sz w:val="24"/>
          <w:szCs w:val="24"/>
        </w:rPr>
        <w:t>表示磁场强度矢量，</w:t>
      </w:r>
      <w:r w:rsidR="002F6FBA" w:rsidRPr="002F6FBA">
        <w:rPr>
          <w:rFonts w:cs="Times New Roman"/>
          <w:i/>
          <w:noProof/>
          <w:sz w:val="24"/>
          <w:szCs w:val="24"/>
        </w:rPr>
        <w:t>σ</w:t>
      </w:r>
      <w:r w:rsidRPr="00A425F6">
        <w:rPr>
          <w:rFonts w:hint="eastAsia"/>
          <w:noProof/>
          <w:sz w:val="24"/>
          <w:szCs w:val="24"/>
        </w:rPr>
        <w:t>表示</w:t>
      </w:r>
      <w:r w:rsidR="002F6FBA">
        <w:rPr>
          <w:rFonts w:hint="eastAsia"/>
          <w:noProof/>
          <w:sz w:val="24"/>
          <w:szCs w:val="24"/>
        </w:rPr>
        <w:t>磁导率</w:t>
      </w:r>
      <w:r w:rsidRPr="00A425F6">
        <w:rPr>
          <w:rFonts w:hint="eastAsia"/>
          <w:noProof/>
          <w:sz w:val="24"/>
          <w:szCs w:val="24"/>
        </w:rPr>
        <w:t>，</w:t>
      </w:r>
      <w:r w:rsidRPr="002F6FBA">
        <w:rPr>
          <w:rFonts w:hint="eastAsia"/>
          <w:i/>
          <w:noProof/>
          <w:sz w:val="24"/>
          <w:szCs w:val="24"/>
        </w:rPr>
        <w:sym w:font="Symbol" w:char="F065"/>
      </w:r>
      <w:r w:rsidR="002F6FBA">
        <w:rPr>
          <w:i/>
          <w:noProof/>
          <w:sz w:val="24"/>
          <w:szCs w:val="24"/>
        </w:rPr>
        <w:t xml:space="preserve"> </w:t>
      </w:r>
      <w:r w:rsidRPr="00A425F6">
        <w:rPr>
          <w:rFonts w:hint="eastAsia"/>
          <w:noProof/>
          <w:sz w:val="24"/>
          <w:szCs w:val="24"/>
        </w:rPr>
        <w:t>表示介电常数。</w:t>
      </w:r>
      <w:r w:rsidR="002F6FBA">
        <w:rPr>
          <w:rFonts w:hint="eastAsia"/>
          <w:noProof/>
          <w:sz w:val="24"/>
          <w:szCs w:val="24"/>
        </w:rPr>
        <w:t>上述</w:t>
      </w:r>
      <w:r w:rsidRPr="00A425F6">
        <w:rPr>
          <w:rFonts w:hint="eastAsia"/>
          <w:noProof/>
          <w:sz w:val="24"/>
          <w:szCs w:val="24"/>
        </w:rPr>
        <w:t>两个公式</w:t>
      </w:r>
      <w:r w:rsidR="009D7305">
        <w:rPr>
          <w:rFonts w:hint="eastAsia"/>
          <w:noProof/>
          <w:sz w:val="24"/>
          <w:szCs w:val="24"/>
        </w:rPr>
        <w:t>可以</w:t>
      </w:r>
      <w:r w:rsidRPr="00A425F6">
        <w:rPr>
          <w:rFonts w:hint="eastAsia"/>
          <w:noProof/>
          <w:sz w:val="24"/>
          <w:szCs w:val="24"/>
        </w:rPr>
        <w:t>改写为以下六个</w:t>
      </w:r>
      <w:r w:rsidR="002F6FBA">
        <w:rPr>
          <w:rFonts w:hint="eastAsia"/>
          <w:noProof/>
          <w:sz w:val="24"/>
          <w:szCs w:val="24"/>
        </w:rPr>
        <w:t>标量方程</w:t>
      </w:r>
      <w:r w:rsidRPr="00A425F6">
        <w:rPr>
          <w:rFonts w:hint="eastAsia"/>
          <w:noProof/>
          <w:sz w:val="24"/>
          <w:szCs w:val="24"/>
        </w:rPr>
        <w:t>：</w:t>
      </w:r>
    </w:p>
    <w:p w14:paraId="09AB568E" w14:textId="1DAB500F" w:rsidR="00F7316F" w:rsidRPr="00A425F6" w:rsidRDefault="00544B42" w:rsidP="00F7316F">
      <w:pPr>
        <w:ind w:firstLineChars="1200" w:firstLine="2880"/>
        <w:rPr>
          <w:noProof/>
          <w:sz w:val="24"/>
          <w:szCs w:val="24"/>
        </w:rPr>
      </w:pPr>
      <w:r w:rsidRPr="00D55954">
        <w:rPr>
          <w:noProof/>
          <w:position w:val="-32"/>
          <w:sz w:val="24"/>
          <w:szCs w:val="24"/>
        </w:rPr>
        <w:object w:dxaOrig="2860" w:dyaOrig="760" w14:anchorId="55F309A7">
          <v:shape id="_x0000_i1062" type="#_x0000_t75" style="width:142.85pt;height:38pt" o:ole="">
            <v:imagedata r:id="rId100" o:title=""/>
          </v:shape>
          <o:OLEObject Type="Embed" ProgID="Equation.DSMT4" ShapeID="_x0000_i1062" DrawAspect="Content" ObjectID="_1649608146" r:id="rId101"/>
        </w:object>
      </w:r>
      <w:r>
        <w:rPr>
          <w:noProof/>
          <w:sz w:val="24"/>
          <w:szCs w:val="24"/>
        </w:rPr>
        <w:t xml:space="preserve">              </w:t>
      </w:r>
      <w:r w:rsidR="001F41DA">
        <w:rPr>
          <w:noProof/>
          <w:sz w:val="24"/>
          <w:szCs w:val="24"/>
        </w:rPr>
        <w:t xml:space="preserve">  </w:t>
      </w:r>
      <w:r w:rsidR="00F7316F" w:rsidRPr="00A425F6">
        <w:rPr>
          <w:rFonts w:hint="eastAsia"/>
          <w:noProof/>
          <w:sz w:val="24"/>
          <w:szCs w:val="24"/>
        </w:rPr>
        <w:t>（</w:t>
      </w:r>
      <w:r w:rsidR="00F7316F" w:rsidRPr="00A425F6">
        <w:rPr>
          <w:rFonts w:hint="eastAsia"/>
          <w:noProof/>
          <w:sz w:val="24"/>
          <w:szCs w:val="24"/>
        </w:rPr>
        <w:t>2</w:t>
      </w:r>
      <w:r w:rsidR="00F7316F">
        <w:rPr>
          <w:noProof/>
          <w:sz w:val="24"/>
          <w:szCs w:val="24"/>
        </w:rPr>
        <w:t>-9</w:t>
      </w:r>
      <w:r w:rsidR="00F7316F" w:rsidRPr="00A425F6">
        <w:rPr>
          <w:rFonts w:hint="eastAsia"/>
          <w:noProof/>
          <w:sz w:val="24"/>
          <w:szCs w:val="24"/>
        </w:rPr>
        <w:t>）</w:t>
      </w:r>
    </w:p>
    <w:p w14:paraId="0D24432E" w14:textId="502B0FD0" w:rsidR="00F7316F" w:rsidRPr="00A425F6" w:rsidRDefault="00544B42" w:rsidP="00F7316F">
      <w:pPr>
        <w:ind w:firstLineChars="1200" w:firstLine="2880"/>
        <w:rPr>
          <w:noProof/>
          <w:sz w:val="24"/>
          <w:szCs w:val="24"/>
        </w:rPr>
      </w:pPr>
      <w:r w:rsidRPr="00544B42">
        <w:rPr>
          <w:noProof/>
          <w:position w:val="-28"/>
          <w:sz w:val="24"/>
          <w:szCs w:val="24"/>
        </w:rPr>
        <w:object w:dxaOrig="2860" w:dyaOrig="700" w14:anchorId="0882F3D6">
          <v:shape id="_x0000_i1063" type="#_x0000_t75" style="width:142.85pt;height:35.15pt" o:ole="">
            <v:imagedata r:id="rId102" o:title=""/>
          </v:shape>
          <o:OLEObject Type="Embed" ProgID="Equation.DSMT4" ShapeID="_x0000_i1063" DrawAspect="Content" ObjectID="_1649608147" r:id="rId103"/>
        </w:object>
      </w:r>
      <w:r w:rsidR="00F7316F" w:rsidRPr="00A425F6">
        <w:rPr>
          <w:rFonts w:hint="eastAsia"/>
          <w:noProof/>
          <w:sz w:val="24"/>
          <w:szCs w:val="24"/>
        </w:rPr>
        <w:t xml:space="preserve"> </w:t>
      </w:r>
      <w:r>
        <w:rPr>
          <w:noProof/>
          <w:sz w:val="24"/>
          <w:szCs w:val="24"/>
        </w:rPr>
        <w:t xml:space="preserve">      </w:t>
      </w:r>
      <w:r w:rsidR="00F7316F" w:rsidRPr="00A425F6">
        <w:rPr>
          <w:noProof/>
          <w:sz w:val="24"/>
          <w:szCs w:val="24"/>
        </w:rPr>
        <w:t xml:space="preserve">       </w:t>
      </w:r>
      <w:r w:rsidR="001F41DA">
        <w:rPr>
          <w:noProof/>
          <w:sz w:val="24"/>
          <w:szCs w:val="24"/>
        </w:rPr>
        <w:t xml:space="preserve"> </w:t>
      </w:r>
      <w:r w:rsidR="00F7316F" w:rsidRPr="00A425F6">
        <w:rPr>
          <w:rFonts w:hint="eastAsia"/>
          <w:noProof/>
          <w:sz w:val="24"/>
          <w:szCs w:val="24"/>
        </w:rPr>
        <w:t>（</w:t>
      </w:r>
      <w:r w:rsidR="00F7316F" w:rsidRPr="00A425F6">
        <w:rPr>
          <w:rFonts w:hint="eastAsia"/>
          <w:noProof/>
          <w:sz w:val="24"/>
          <w:szCs w:val="24"/>
        </w:rPr>
        <w:t>2</w:t>
      </w:r>
      <w:r w:rsidR="00F7316F">
        <w:rPr>
          <w:noProof/>
          <w:sz w:val="24"/>
          <w:szCs w:val="24"/>
        </w:rPr>
        <w:t>-10</w:t>
      </w:r>
      <w:r w:rsidR="00F7316F" w:rsidRPr="00A425F6">
        <w:rPr>
          <w:rFonts w:hint="eastAsia"/>
          <w:noProof/>
          <w:sz w:val="24"/>
          <w:szCs w:val="24"/>
        </w:rPr>
        <w:t>）</w:t>
      </w:r>
    </w:p>
    <w:p w14:paraId="4331FB07" w14:textId="0D26C909" w:rsidR="00F7316F" w:rsidRPr="00A425F6" w:rsidRDefault="00544B42" w:rsidP="00F7316F">
      <w:pPr>
        <w:ind w:leftChars="1200" w:left="2520" w:firstLineChars="150" w:firstLine="360"/>
        <w:rPr>
          <w:noProof/>
          <w:sz w:val="24"/>
          <w:szCs w:val="24"/>
        </w:rPr>
      </w:pPr>
      <w:r w:rsidRPr="00544B42">
        <w:rPr>
          <w:noProof/>
          <w:position w:val="-32"/>
          <w:sz w:val="24"/>
          <w:szCs w:val="24"/>
        </w:rPr>
        <w:object w:dxaOrig="2840" w:dyaOrig="760" w14:anchorId="61CFC0A7">
          <v:shape id="_x0000_i1064" type="#_x0000_t75" style="width:142.25pt;height:38pt" o:ole="">
            <v:imagedata r:id="rId104" o:title=""/>
          </v:shape>
          <o:OLEObject Type="Embed" ProgID="Equation.DSMT4" ShapeID="_x0000_i1064" DrawAspect="Content" ObjectID="_1649608148" r:id="rId105"/>
        </w:object>
      </w:r>
      <w:r w:rsidR="00F7316F" w:rsidRPr="00A425F6">
        <w:rPr>
          <w:rFonts w:hint="eastAsia"/>
          <w:noProof/>
          <w:sz w:val="24"/>
          <w:szCs w:val="24"/>
        </w:rPr>
        <w:t xml:space="preserve"> </w:t>
      </w:r>
      <w:r>
        <w:rPr>
          <w:noProof/>
          <w:sz w:val="24"/>
          <w:szCs w:val="24"/>
        </w:rPr>
        <w:t xml:space="preserve">        </w:t>
      </w:r>
      <w:r w:rsidR="00F7316F" w:rsidRPr="00A425F6">
        <w:rPr>
          <w:noProof/>
          <w:sz w:val="24"/>
          <w:szCs w:val="24"/>
        </w:rPr>
        <w:t xml:space="preserve">       </w:t>
      </w:r>
      <w:r w:rsidR="00F7316F" w:rsidRPr="00A425F6">
        <w:rPr>
          <w:rFonts w:hint="eastAsia"/>
          <w:noProof/>
          <w:sz w:val="24"/>
          <w:szCs w:val="24"/>
        </w:rPr>
        <w:t>（</w:t>
      </w:r>
      <w:r w:rsidR="00F7316F" w:rsidRPr="00A425F6">
        <w:rPr>
          <w:rFonts w:hint="eastAsia"/>
          <w:noProof/>
          <w:sz w:val="24"/>
          <w:szCs w:val="24"/>
        </w:rPr>
        <w:t>2</w:t>
      </w:r>
      <w:r w:rsidR="00F7316F">
        <w:rPr>
          <w:noProof/>
          <w:sz w:val="24"/>
          <w:szCs w:val="24"/>
        </w:rPr>
        <w:t>-11</w:t>
      </w:r>
      <w:r w:rsidR="00F7316F" w:rsidRPr="00A425F6">
        <w:rPr>
          <w:rFonts w:hint="eastAsia"/>
          <w:noProof/>
          <w:sz w:val="24"/>
          <w:szCs w:val="24"/>
        </w:rPr>
        <w:t>）</w:t>
      </w:r>
    </w:p>
    <w:p w14:paraId="6F7801AC" w14:textId="2DFC8C45" w:rsidR="00F7316F" w:rsidRPr="00A425F6" w:rsidRDefault="00544B42" w:rsidP="00F7316F">
      <w:pPr>
        <w:ind w:firstLineChars="1200" w:firstLine="2880"/>
        <w:rPr>
          <w:noProof/>
          <w:sz w:val="24"/>
          <w:szCs w:val="24"/>
        </w:rPr>
      </w:pPr>
      <w:r w:rsidRPr="00544B42">
        <w:rPr>
          <w:noProof/>
          <w:position w:val="-32"/>
          <w:sz w:val="24"/>
          <w:szCs w:val="24"/>
        </w:rPr>
        <w:object w:dxaOrig="2880" w:dyaOrig="760" w14:anchorId="3AEEDB0B">
          <v:shape id="_x0000_i1065" type="#_x0000_t75" style="width:2in;height:38pt" o:ole="">
            <v:imagedata r:id="rId106" o:title=""/>
          </v:shape>
          <o:OLEObject Type="Embed" ProgID="Equation.DSMT4" ShapeID="_x0000_i1065" DrawAspect="Content" ObjectID="_1649608149" r:id="rId107"/>
        </w:object>
      </w:r>
      <w:r w:rsidR="00F7316F" w:rsidRPr="00A425F6">
        <w:rPr>
          <w:rFonts w:hint="eastAsia"/>
          <w:noProof/>
          <w:sz w:val="24"/>
          <w:szCs w:val="24"/>
        </w:rPr>
        <w:t xml:space="preserve"> </w:t>
      </w:r>
      <w:r>
        <w:rPr>
          <w:noProof/>
          <w:sz w:val="24"/>
          <w:szCs w:val="24"/>
        </w:rPr>
        <w:t xml:space="preserve">         </w:t>
      </w:r>
      <w:r w:rsidR="00F7316F" w:rsidRPr="00A425F6">
        <w:rPr>
          <w:noProof/>
          <w:sz w:val="24"/>
          <w:szCs w:val="24"/>
        </w:rPr>
        <w:t xml:space="preserve">     </w:t>
      </w:r>
      <w:r w:rsidR="00F7316F" w:rsidRPr="00A425F6">
        <w:rPr>
          <w:rFonts w:hint="eastAsia"/>
          <w:noProof/>
          <w:sz w:val="24"/>
          <w:szCs w:val="24"/>
        </w:rPr>
        <w:t>（</w:t>
      </w:r>
      <w:r w:rsidR="00F7316F" w:rsidRPr="00A425F6">
        <w:rPr>
          <w:rFonts w:hint="eastAsia"/>
          <w:noProof/>
          <w:sz w:val="24"/>
          <w:szCs w:val="24"/>
        </w:rPr>
        <w:t>2</w:t>
      </w:r>
      <w:r w:rsidR="00F7316F">
        <w:rPr>
          <w:noProof/>
          <w:sz w:val="24"/>
          <w:szCs w:val="24"/>
        </w:rPr>
        <w:t>-12</w:t>
      </w:r>
      <w:r w:rsidR="00F7316F" w:rsidRPr="00A425F6">
        <w:rPr>
          <w:rFonts w:hint="eastAsia"/>
          <w:noProof/>
          <w:sz w:val="24"/>
          <w:szCs w:val="24"/>
        </w:rPr>
        <w:t>）</w:t>
      </w:r>
    </w:p>
    <w:p w14:paraId="69E52449" w14:textId="5492D753" w:rsidR="00F7316F" w:rsidRPr="00A425F6" w:rsidRDefault="00544B42" w:rsidP="00F7316F">
      <w:pPr>
        <w:ind w:firstLineChars="1200" w:firstLine="2880"/>
        <w:rPr>
          <w:noProof/>
          <w:sz w:val="24"/>
          <w:szCs w:val="24"/>
        </w:rPr>
      </w:pPr>
      <w:r w:rsidRPr="00544B42">
        <w:rPr>
          <w:noProof/>
          <w:position w:val="-28"/>
          <w:sz w:val="24"/>
          <w:szCs w:val="24"/>
        </w:rPr>
        <w:object w:dxaOrig="2900" w:dyaOrig="700" w14:anchorId="0E208E03">
          <v:shape id="_x0000_i1066" type="#_x0000_t75" style="width:145.15pt;height:35.15pt" o:ole="">
            <v:imagedata r:id="rId108" o:title=""/>
          </v:shape>
          <o:OLEObject Type="Embed" ProgID="Equation.DSMT4" ShapeID="_x0000_i1066" DrawAspect="Content" ObjectID="_1649608150" r:id="rId109"/>
        </w:object>
      </w:r>
      <w:r w:rsidR="00F7316F" w:rsidRPr="00A425F6">
        <w:rPr>
          <w:rFonts w:hint="eastAsia"/>
          <w:noProof/>
          <w:sz w:val="24"/>
          <w:szCs w:val="24"/>
        </w:rPr>
        <w:t xml:space="preserve"> </w:t>
      </w:r>
      <w:r>
        <w:rPr>
          <w:noProof/>
          <w:sz w:val="24"/>
          <w:szCs w:val="24"/>
        </w:rPr>
        <w:t xml:space="preserve">     </w:t>
      </w:r>
      <w:r w:rsidR="00F7316F" w:rsidRPr="00A425F6">
        <w:rPr>
          <w:noProof/>
          <w:sz w:val="24"/>
          <w:szCs w:val="24"/>
        </w:rPr>
        <w:t xml:space="preserve">         </w:t>
      </w:r>
      <w:r w:rsidR="00F7316F" w:rsidRPr="00A425F6">
        <w:rPr>
          <w:rFonts w:hint="eastAsia"/>
          <w:noProof/>
          <w:sz w:val="24"/>
          <w:szCs w:val="24"/>
        </w:rPr>
        <w:t>（</w:t>
      </w:r>
      <w:r w:rsidR="00F7316F" w:rsidRPr="00A425F6">
        <w:rPr>
          <w:rFonts w:hint="eastAsia"/>
          <w:noProof/>
          <w:sz w:val="24"/>
          <w:szCs w:val="24"/>
        </w:rPr>
        <w:t>2</w:t>
      </w:r>
      <w:r w:rsidR="00F7316F">
        <w:rPr>
          <w:noProof/>
          <w:sz w:val="24"/>
          <w:szCs w:val="24"/>
        </w:rPr>
        <w:t>-13</w:t>
      </w:r>
      <w:r w:rsidR="00F7316F" w:rsidRPr="00A425F6">
        <w:rPr>
          <w:rFonts w:hint="eastAsia"/>
          <w:noProof/>
          <w:sz w:val="24"/>
          <w:szCs w:val="24"/>
        </w:rPr>
        <w:t>）</w:t>
      </w:r>
    </w:p>
    <w:p w14:paraId="6975B0F1" w14:textId="4425D2C9" w:rsidR="009D7305" w:rsidRDefault="00544B42" w:rsidP="000615AD">
      <w:pPr>
        <w:ind w:firstLineChars="1200" w:firstLine="2880"/>
        <w:rPr>
          <w:noProof/>
          <w:sz w:val="24"/>
          <w:szCs w:val="24"/>
        </w:rPr>
      </w:pPr>
      <w:r w:rsidRPr="00544B42">
        <w:rPr>
          <w:noProof/>
          <w:position w:val="-32"/>
          <w:sz w:val="24"/>
          <w:szCs w:val="24"/>
        </w:rPr>
        <w:object w:dxaOrig="2880" w:dyaOrig="760" w14:anchorId="551EC3DC">
          <v:shape id="_x0000_i1067" type="#_x0000_t75" style="width:2in;height:38pt" o:ole="">
            <v:imagedata r:id="rId110" o:title=""/>
          </v:shape>
          <o:OLEObject Type="Embed" ProgID="Equation.DSMT4" ShapeID="_x0000_i1067" DrawAspect="Content" ObjectID="_1649608151" r:id="rId111"/>
        </w:object>
      </w:r>
      <w:r w:rsidR="00F7316F" w:rsidRPr="00A425F6">
        <w:rPr>
          <w:rFonts w:hint="eastAsia"/>
          <w:noProof/>
          <w:sz w:val="24"/>
          <w:szCs w:val="24"/>
        </w:rPr>
        <w:t xml:space="preserve"> </w:t>
      </w:r>
      <w:r>
        <w:rPr>
          <w:noProof/>
          <w:sz w:val="24"/>
          <w:szCs w:val="24"/>
        </w:rPr>
        <w:t xml:space="preserve">         </w:t>
      </w:r>
      <w:r w:rsidR="00F7316F" w:rsidRPr="00A425F6">
        <w:rPr>
          <w:noProof/>
          <w:sz w:val="24"/>
          <w:szCs w:val="24"/>
        </w:rPr>
        <w:t xml:space="preserve">     </w:t>
      </w:r>
      <w:r w:rsidR="00F7316F" w:rsidRPr="00A425F6">
        <w:rPr>
          <w:rFonts w:hint="eastAsia"/>
          <w:noProof/>
          <w:sz w:val="24"/>
          <w:szCs w:val="24"/>
        </w:rPr>
        <w:t>（</w:t>
      </w:r>
      <w:r w:rsidR="00F7316F" w:rsidRPr="00A425F6">
        <w:rPr>
          <w:rFonts w:hint="eastAsia"/>
          <w:noProof/>
          <w:sz w:val="24"/>
          <w:szCs w:val="24"/>
        </w:rPr>
        <w:t>2</w:t>
      </w:r>
      <w:r w:rsidR="00F7316F">
        <w:rPr>
          <w:noProof/>
          <w:sz w:val="24"/>
          <w:szCs w:val="24"/>
        </w:rPr>
        <w:t>-14</w:t>
      </w:r>
      <w:r w:rsidR="00F7316F" w:rsidRPr="00A425F6">
        <w:rPr>
          <w:rFonts w:hint="eastAsia"/>
          <w:noProof/>
          <w:sz w:val="24"/>
          <w:szCs w:val="24"/>
        </w:rPr>
        <w:t>）</w:t>
      </w:r>
    </w:p>
    <w:p w14:paraId="289CB10F" w14:textId="3A6ABF36" w:rsidR="00F7316F" w:rsidRPr="00A425F6" w:rsidRDefault="00F7316F" w:rsidP="000615AD">
      <w:pPr>
        <w:spacing w:line="400" w:lineRule="exact"/>
        <w:ind w:firstLine="480"/>
        <w:rPr>
          <w:noProof/>
          <w:sz w:val="24"/>
          <w:szCs w:val="24"/>
        </w:rPr>
      </w:pPr>
      <w:r w:rsidRPr="00A425F6">
        <w:rPr>
          <w:rFonts w:hint="eastAsia"/>
          <w:noProof/>
          <w:sz w:val="24"/>
          <w:szCs w:val="24"/>
        </w:rPr>
        <w:t>FDTD</w:t>
      </w:r>
      <w:r w:rsidR="009D7305">
        <w:rPr>
          <w:rFonts w:hint="eastAsia"/>
          <w:noProof/>
          <w:sz w:val="24"/>
          <w:szCs w:val="24"/>
        </w:rPr>
        <w:t>方法</w:t>
      </w:r>
      <w:r w:rsidR="009D7305">
        <w:rPr>
          <w:noProof/>
          <w:sz w:val="24"/>
          <w:szCs w:val="24"/>
        </w:rPr>
        <w:t>需要</w:t>
      </w:r>
      <w:r w:rsidR="009D7305">
        <w:rPr>
          <w:rFonts w:hint="eastAsia"/>
          <w:noProof/>
          <w:sz w:val="24"/>
          <w:szCs w:val="24"/>
        </w:rPr>
        <w:t>将空间划分</w:t>
      </w:r>
      <w:r w:rsidR="000615AD">
        <w:rPr>
          <w:rFonts w:hint="eastAsia"/>
          <w:noProof/>
          <w:sz w:val="24"/>
          <w:szCs w:val="24"/>
        </w:rPr>
        <w:t>成长宽高</w:t>
      </w:r>
      <w:r w:rsidR="000615AD">
        <w:rPr>
          <w:noProof/>
          <w:sz w:val="24"/>
          <w:szCs w:val="24"/>
        </w:rPr>
        <w:t>尺寸为</w:t>
      </w:r>
      <w:r w:rsidR="000615AD" w:rsidRPr="00A425F6">
        <w:rPr>
          <w:rFonts w:hint="eastAsia"/>
          <w:noProof/>
          <w:sz w:val="24"/>
          <w:szCs w:val="24"/>
        </w:rPr>
        <w:t>i</w:t>
      </w:r>
      <w:r w:rsidR="000615AD" w:rsidRPr="00A425F6">
        <w:rPr>
          <w:rFonts w:hint="eastAsia"/>
          <w:noProof/>
          <w:sz w:val="24"/>
          <w:szCs w:val="24"/>
        </w:rPr>
        <w:sym w:font="Symbol" w:char="F0B4"/>
      </w:r>
      <w:r w:rsidR="000615AD" w:rsidRPr="00A425F6">
        <w:rPr>
          <w:rFonts w:hint="eastAsia"/>
          <w:noProof/>
          <w:sz w:val="24"/>
          <w:szCs w:val="24"/>
        </w:rPr>
        <w:t>j</w:t>
      </w:r>
      <w:r w:rsidR="000615AD" w:rsidRPr="00A425F6">
        <w:rPr>
          <w:rFonts w:hint="eastAsia"/>
          <w:noProof/>
          <w:sz w:val="24"/>
          <w:szCs w:val="24"/>
        </w:rPr>
        <w:sym w:font="Symbol" w:char="F0B4"/>
      </w:r>
      <w:r w:rsidR="000615AD" w:rsidRPr="00A425F6">
        <w:rPr>
          <w:rFonts w:hint="eastAsia"/>
          <w:noProof/>
          <w:sz w:val="24"/>
          <w:szCs w:val="24"/>
        </w:rPr>
        <w:t>k</w:t>
      </w:r>
      <w:r w:rsidR="000615AD">
        <w:rPr>
          <w:rFonts w:hint="eastAsia"/>
          <w:noProof/>
          <w:sz w:val="24"/>
          <w:szCs w:val="24"/>
        </w:rPr>
        <w:t>的</w:t>
      </w:r>
      <w:r w:rsidRPr="00A425F6">
        <w:rPr>
          <w:rFonts w:hint="eastAsia"/>
          <w:noProof/>
          <w:sz w:val="24"/>
          <w:szCs w:val="24"/>
        </w:rPr>
        <w:t>矩形</w:t>
      </w:r>
      <w:r w:rsidR="009D7305">
        <w:rPr>
          <w:rFonts w:hint="eastAsia"/>
          <w:noProof/>
          <w:sz w:val="24"/>
          <w:szCs w:val="24"/>
        </w:rPr>
        <w:t>差分</w:t>
      </w:r>
      <w:r w:rsidRPr="00A425F6">
        <w:rPr>
          <w:rFonts w:hint="eastAsia"/>
          <w:noProof/>
          <w:sz w:val="24"/>
          <w:szCs w:val="24"/>
        </w:rPr>
        <w:t>网格</w:t>
      </w:r>
      <w:r w:rsidRPr="001F41DA">
        <w:rPr>
          <w:rFonts w:hint="eastAsia"/>
          <w:noProof/>
          <w:sz w:val="24"/>
          <w:szCs w:val="24"/>
          <w:vertAlign w:val="superscript"/>
        </w:rPr>
        <w:t>[</w:t>
      </w:r>
      <w:r w:rsidR="001F41DA" w:rsidRPr="001F41DA">
        <w:rPr>
          <w:noProof/>
          <w:sz w:val="24"/>
          <w:szCs w:val="24"/>
          <w:vertAlign w:val="superscript"/>
        </w:rPr>
        <w:t>6</w:t>
      </w:r>
      <w:r w:rsidR="00FE558A">
        <w:rPr>
          <w:noProof/>
          <w:sz w:val="24"/>
          <w:szCs w:val="24"/>
          <w:vertAlign w:val="superscript"/>
        </w:rPr>
        <w:t>3</w:t>
      </w:r>
      <w:r w:rsidRPr="001F41DA">
        <w:rPr>
          <w:noProof/>
          <w:sz w:val="24"/>
          <w:szCs w:val="24"/>
          <w:vertAlign w:val="superscript"/>
        </w:rPr>
        <w:t>]</w:t>
      </w:r>
      <w:r w:rsidRPr="00A425F6">
        <w:rPr>
          <w:rFonts w:hint="eastAsia"/>
          <w:noProof/>
          <w:sz w:val="24"/>
          <w:szCs w:val="24"/>
        </w:rPr>
        <w:t>，</w:t>
      </w:r>
      <w:r w:rsidR="009D7305">
        <w:rPr>
          <w:rFonts w:hint="eastAsia"/>
          <w:noProof/>
          <w:sz w:val="24"/>
          <w:szCs w:val="24"/>
        </w:rPr>
        <w:t>采用作为最小</w:t>
      </w:r>
      <w:r w:rsidR="009D7305" w:rsidRPr="00A425F6">
        <w:rPr>
          <w:rFonts w:hint="eastAsia"/>
          <w:noProof/>
          <w:sz w:val="24"/>
          <w:szCs w:val="24"/>
        </w:rPr>
        <w:t>单位差分网格</w:t>
      </w:r>
      <w:r w:rsidR="009D7305">
        <w:rPr>
          <w:rFonts w:hint="eastAsia"/>
          <w:noProof/>
          <w:sz w:val="24"/>
          <w:szCs w:val="24"/>
        </w:rPr>
        <w:t>的</w:t>
      </w:r>
      <w:r w:rsidR="009D7305" w:rsidRPr="00A425F6">
        <w:rPr>
          <w:rFonts w:hint="eastAsia"/>
          <w:noProof/>
          <w:sz w:val="24"/>
          <w:szCs w:val="24"/>
        </w:rPr>
        <w:t>Yee</w:t>
      </w:r>
      <w:r w:rsidR="009D7305" w:rsidRPr="00A425F6">
        <w:rPr>
          <w:rFonts w:hint="eastAsia"/>
          <w:noProof/>
          <w:sz w:val="24"/>
          <w:szCs w:val="24"/>
        </w:rPr>
        <w:t>元胞</w:t>
      </w:r>
      <w:r w:rsidR="000615AD">
        <w:rPr>
          <w:rFonts w:hint="eastAsia"/>
          <w:noProof/>
          <w:sz w:val="24"/>
          <w:szCs w:val="24"/>
        </w:rPr>
        <w:t>来展示</w:t>
      </w:r>
      <w:r w:rsidRPr="00A425F6">
        <w:rPr>
          <w:rFonts w:hint="eastAsia"/>
          <w:noProof/>
          <w:sz w:val="24"/>
          <w:szCs w:val="24"/>
        </w:rPr>
        <w:t>电磁场中各个节点的空间坐标分布。</w:t>
      </w:r>
      <w:r w:rsidRPr="00A425F6">
        <w:rPr>
          <w:rFonts w:hint="eastAsia"/>
          <w:noProof/>
          <w:sz w:val="24"/>
          <w:szCs w:val="24"/>
        </w:rPr>
        <w:t>Yee</w:t>
      </w:r>
      <w:r w:rsidRPr="00A425F6">
        <w:rPr>
          <w:rFonts w:hint="eastAsia"/>
          <w:noProof/>
          <w:sz w:val="24"/>
          <w:szCs w:val="24"/>
        </w:rPr>
        <w:t>元胞的三维直角坐标如图</w:t>
      </w:r>
      <w:r w:rsidRPr="00A425F6">
        <w:rPr>
          <w:rFonts w:hint="eastAsia"/>
          <w:noProof/>
          <w:sz w:val="24"/>
          <w:szCs w:val="24"/>
        </w:rPr>
        <w:t>2</w:t>
      </w:r>
      <w:r>
        <w:rPr>
          <w:noProof/>
          <w:sz w:val="24"/>
          <w:szCs w:val="24"/>
        </w:rPr>
        <w:t>-5</w:t>
      </w:r>
      <w:r w:rsidRPr="00A425F6">
        <w:rPr>
          <w:rFonts w:hint="eastAsia"/>
          <w:noProof/>
          <w:sz w:val="24"/>
          <w:szCs w:val="24"/>
        </w:rPr>
        <w:t>所示。</w:t>
      </w:r>
    </w:p>
    <w:p w14:paraId="1E41598E" w14:textId="77777777" w:rsidR="00F7316F" w:rsidRPr="00A425F6" w:rsidRDefault="00F7316F" w:rsidP="00F7316F">
      <w:pPr>
        <w:jc w:val="center"/>
        <w:rPr>
          <w:noProof/>
          <w:sz w:val="24"/>
          <w:szCs w:val="24"/>
        </w:rPr>
      </w:pPr>
      <w:r w:rsidRPr="00A425F6">
        <w:rPr>
          <w:noProof/>
          <w:sz w:val="24"/>
          <w:szCs w:val="24"/>
        </w:rPr>
        <w:drawing>
          <wp:inline distT="0" distB="0" distL="0" distR="0" wp14:anchorId="44FF814F" wp14:editId="32E3BEF1">
            <wp:extent cx="2762250" cy="2295667"/>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75544" cy="2306716"/>
                    </a:xfrm>
                    <a:prstGeom prst="rect">
                      <a:avLst/>
                    </a:prstGeom>
                  </pic:spPr>
                </pic:pic>
              </a:graphicData>
            </a:graphic>
          </wp:inline>
        </w:drawing>
      </w:r>
    </w:p>
    <w:p w14:paraId="4C154C8A" w14:textId="7E302779" w:rsidR="00F7316F" w:rsidRPr="001F41DA" w:rsidRDefault="00F7316F" w:rsidP="00F7316F">
      <w:pPr>
        <w:spacing w:line="400" w:lineRule="exact"/>
        <w:jc w:val="center"/>
        <w:rPr>
          <w:rFonts w:eastAsia="楷体"/>
          <w:noProof/>
          <w:szCs w:val="24"/>
        </w:rPr>
      </w:pPr>
      <w:r w:rsidRPr="001F41DA">
        <w:rPr>
          <w:rFonts w:eastAsia="楷体" w:hint="eastAsia"/>
          <w:noProof/>
          <w:szCs w:val="24"/>
        </w:rPr>
        <w:t>图</w:t>
      </w:r>
      <w:r w:rsidRPr="001F41DA">
        <w:rPr>
          <w:rFonts w:eastAsia="楷体" w:hint="eastAsia"/>
          <w:noProof/>
          <w:szCs w:val="24"/>
        </w:rPr>
        <w:t>2</w:t>
      </w:r>
      <w:r w:rsidRPr="001F41DA">
        <w:rPr>
          <w:rFonts w:eastAsia="楷体"/>
          <w:noProof/>
          <w:szCs w:val="24"/>
        </w:rPr>
        <w:t>-5</w:t>
      </w:r>
      <w:r w:rsidR="001F41DA">
        <w:rPr>
          <w:rFonts w:eastAsia="楷体"/>
          <w:noProof/>
          <w:szCs w:val="24"/>
        </w:rPr>
        <w:t xml:space="preserve"> </w:t>
      </w:r>
      <w:r w:rsidRPr="001F41DA">
        <w:rPr>
          <w:rFonts w:eastAsia="楷体" w:hint="eastAsia"/>
          <w:noProof/>
          <w:szCs w:val="24"/>
        </w:rPr>
        <w:t>Yee</w:t>
      </w:r>
      <w:r w:rsidRPr="001F41DA">
        <w:rPr>
          <w:rFonts w:eastAsia="楷体" w:hint="eastAsia"/>
          <w:noProof/>
          <w:szCs w:val="24"/>
        </w:rPr>
        <w:t>元胞三维示意</w:t>
      </w:r>
      <w:r w:rsidRPr="00AD33D6">
        <w:rPr>
          <w:rFonts w:eastAsia="楷体" w:hint="eastAsia"/>
          <w:noProof/>
          <w:szCs w:val="21"/>
        </w:rPr>
        <w:t>图</w:t>
      </w:r>
      <w:r w:rsidR="00AD33D6" w:rsidRPr="00AD33D6">
        <w:rPr>
          <w:rFonts w:hint="eastAsia"/>
          <w:noProof/>
          <w:szCs w:val="21"/>
          <w:vertAlign w:val="superscript"/>
        </w:rPr>
        <w:t>[</w:t>
      </w:r>
      <w:r w:rsidR="00AD33D6" w:rsidRPr="00AD33D6">
        <w:rPr>
          <w:noProof/>
          <w:szCs w:val="21"/>
          <w:vertAlign w:val="superscript"/>
        </w:rPr>
        <w:t>63]</w:t>
      </w:r>
    </w:p>
    <w:p w14:paraId="68262D8F" w14:textId="58FCCE42" w:rsidR="00F7316F" w:rsidRPr="00A425F6" w:rsidRDefault="00F7316F" w:rsidP="00544B42">
      <w:pPr>
        <w:spacing w:line="400" w:lineRule="exact"/>
        <w:ind w:firstLine="480"/>
        <w:rPr>
          <w:noProof/>
          <w:sz w:val="24"/>
          <w:szCs w:val="24"/>
        </w:rPr>
      </w:pPr>
      <w:r w:rsidRPr="00A425F6">
        <w:rPr>
          <w:rFonts w:hint="eastAsia"/>
          <w:noProof/>
          <w:sz w:val="24"/>
          <w:szCs w:val="24"/>
        </w:rPr>
        <w:t>Yee</w:t>
      </w:r>
      <w:r w:rsidRPr="00A425F6">
        <w:rPr>
          <w:rFonts w:hint="eastAsia"/>
          <w:noProof/>
          <w:sz w:val="24"/>
          <w:szCs w:val="24"/>
        </w:rPr>
        <w:t>元胞中</w:t>
      </w:r>
      <w:r w:rsidR="007A3E70">
        <w:rPr>
          <w:rFonts w:hint="eastAsia"/>
          <w:noProof/>
          <w:sz w:val="24"/>
          <w:szCs w:val="24"/>
        </w:rPr>
        <w:t>电场</w:t>
      </w:r>
      <w:r w:rsidR="007A3E70">
        <w:rPr>
          <w:noProof/>
          <w:sz w:val="24"/>
          <w:szCs w:val="24"/>
        </w:rPr>
        <w:t>与磁场的</w:t>
      </w:r>
      <w:r w:rsidRPr="00A425F6">
        <w:rPr>
          <w:rFonts w:hint="eastAsia"/>
          <w:noProof/>
          <w:sz w:val="24"/>
          <w:szCs w:val="24"/>
        </w:rPr>
        <w:t>各分量</w:t>
      </w:r>
      <w:r w:rsidR="007A3E70">
        <w:rPr>
          <w:rFonts w:hint="eastAsia"/>
          <w:noProof/>
          <w:sz w:val="24"/>
          <w:szCs w:val="24"/>
        </w:rPr>
        <w:t>空间节点</w:t>
      </w:r>
      <w:r w:rsidRPr="00A425F6">
        <w:rPr>
          <w:rFonts w:hint="eastAsia"/>
          <w:noProof/>
          <w:sz w:val="24"/>
          <w:szCs w:val="24"/>
        </w:rPr>
        <w:t>和时间步的约定如表</w:t>
      </w:r>
      <w:r w:rsidRPr="00A425F6">
        <w:rPr>
          <w:rFonts w:hint="eastAsia"/>
          <w:noProof/>
          <w:sz w:val="24"/>
          <w:szCs w:val="24"/>
        </w:rPr>
        <w:t>2</w:t>
      </w:r>
      <w:r>
        <w:rPr>
          <w:noProof/>
          <w:sz w:val="24"/>
          <w:szCs w:val="24"/>
        </w:rPr>
        <w:t>-</w:t>
      </w:r>
      <w:r w:rsidRPr="00A425F6">
        <w:rPr>
          <w:noProof/>
          <w:sz w:val="24"/>
          <w:szCs w:val="24"/>
        </w:rPr>
        <w:t>1</w:t>
      </w:r>
      <w:r w:rsidRPr="00A425F6">
        <w:rPr>
          <w:rFonts w:hint="eastAsia"/>
          <w:noProof/>
          <w:sz w:val="24"/>
          <w:szCs w:val="24"/>
        </w:rPr>
        <w:t>所示。</w:t>
      </w:r>
    </w:p>
    <w:p w14:paraId="453C0C20" w14:textId="5D5B1676" w:rsidR="00C20309" w:rsidRPr="002772E5" w:rsidRDefault="00F7316F" w:rsidP="00AD33D6">
      <w:pPr>
        <w:spacing w:line="400" w:lineRule="exact"/>
        <w:jc w:val="center"/>
        <w:rPr>
          <w:rFonts w:eastAsia="楷体"/>
          <w:noProof/>
          <w:szCs w:val="24"/>
        </w:rPr>
      </w:pPr>
      <w:r w:rsidRPr="002772E5">
        <w:rPr>
          <w:rFonts w:eastAsia="楷体" w:hint="eastAsia"/>
          <w:noProof/>
          <w:szCs w:val="24"/>
        </w:rPr>
        <w:t>表</w:t>
      </w:r>
      <w:r w:rsidRPr="002772E5">
        <w:rPr>
          <w:rFonts w:eastAsia="楷体" w:hint="eastAsia"/>
          <w:noProof/>
          <w:szCs w:val="24"/>
        </w:rPr>
        <w:t>2</w:t>
      </w:r>
      <w:r w:rsidRPr="002772E5">
        <w:rPr>
          <w:rFonts w:eastAsia="楷体"/>
          <w:noProof/>
          <w:szCs w:val="24"/>
        </w:rPr>
        <w:t xml:space="preserve">-1 </w:t>
      </w:r>
      <w:r w:rsidRPr="002772E5">
        <w:rPr>
          <w:rFonts w:eastAsia="楷体" w:hint="eastAsia"/>
          <w:noProof/>
          <w:szCs w:val="24"/>
        </w:rPr>
        <w:t>Yee</w:t>
      </w:r>
      <w:r w:rsidRPr="002772E5">
        <w:rPr>
          <w:rFonts w:eastAsia="楷体" w:hint="eastAsia"/>
          <w:noProof/>
          <w:szCs w:val="24"/>
        </w:rPr>
        <w:t>元胞电场与磁场各分量节点位置</w:t>
      </w:r>
    </w:p>
    <w:tbl>
      <w:tblPr>
        <w:tblStyle w:val="af0"/>
        <w:tblW w:w="0" w:type="auto"/>
        <w:jc w:val="center"/>
        <w:tblLook w:val="04A0" w:firstRow="1" w:lastRow="0" w:firstColumn="1" w:lastColumn="0" w:noHBand="0" w:noVBand="1"/>
      </w:tblPr>
      <w:tblGrid>
        <w:gridCol w:w="1271"/>
        <w:gridCol w:w="1494"/>
        <w:gridCol w:w="1199"/>
        <w:gridCol w:w="1276"/>
        <w:gridCol w:w="1276"/>
        <w:gridCol w:w="1780"/>
      </w:tblGrid>
      <w:tr w:rsidR="00F7316F" w:rsidRPr="00A425F6" w14:paraId="2A75928D" w14:textId="77777777" w:rsidTr="007A3E70">
        <w:trPr>
          <w:trHeight w:val="137"/>
          <w:jc w:val="center"/>
        </w:trPr>
        <w:tc>
          <w:tcPr>
            <w:tcW w:w="2765" w:type="dxa"/>
            <w:gridSpan w:val="2"/>
            <w:vMerge w:val="restart"/>
            <w:vAlign w:val="center"/>
          </w:tcPr>
          <w:p w14:paraId="1B519263" w14:textId="77777777" w:rsidR="00F7316F" w:rsidRPr="00A425F6" w:rsidRDefault="00F7316F" w:rsidP="00746D63">
            <w:pPr>
              <w:spacing w:line="400" w:lineRule="exact"/>
              <w:jc w:val="center"/>
              <w:rPr>
                <w:noProof/>
                <w:sz w:val="24"/>
                <w:szCs w:val="24"/>
              </w:rPr>
            </w:pPr>
            <w:r w:rsidRPr="00A425F6">
              <w:rPr>
                <w:rFonts w:hint="eastAsia"/>
                <w:noProof/>
                <w:sz w:val="24"/>
                <w:szCs w:val="24"/>
              </w:rPr>
              <w:t>电</w:t>
            </w:r>
            <w:r w:rsidRPr="00A425F6">
              <w:rPr>
                <w:rFonts w:hint="eastAsia"/>
                <w:noProof/>
                <w:sz w:val="24"/>
                <w:szCs w:val="24"/>
              </w:rPr>
              <w:t>/</w:t>
            </w:r>
            <w:r w:rsidRPr="00A425F6">
              <w:rPr>
                <w:rFonts w:hint="eastAsia"/>
                <w:noProof/>
                <w:sz w:val="24"/>
                <w:szCs w:val="24"/>
              </w:rPr>
              <w:t>磁场分量</w:t>
            </w:r>
          </w:p>
        </w:tc>
        <w:tc>
          <w:tcPr>
            <w:tcW w:w="3751" w:type="dxa"/>
            <w:gridSpan w:val="3"/>
            <w:vAlign w:val="center"/>
          </w:tcPr>
          <w:p w14:paraId="2369916B" w14:textId="77777777" w:rsidR="00F7316F" w:rsidRPr="00A425F6" w:rsidRDefault="00F7316F" w:rsidP="00746D63">
            <w:pPr>
              <w:spacing w:line="400" w:lineRule="exact"/>
              <w:jc w:val="center"/>
              <w:rPr>
                <w:noProof/>
                <w:sz w:val="24"/>
                <w:szCs w:val="24"/>
              </w:rPr>
            </w:pPr>
            <w:r w:rsidRPr="00A425F6">
              <w:rPr>
                <w:rFonts w:hint="eastAsia"/>
                <w:noProof/>
                <w:sz w:val="24"/>
                <w:szCs w:val="24"/>
              </w:rPr>
              <w:t>空间分量取样</w:t>
            </w:r>
          </w:p>
        </w:tc>
        <w:tc>
          <w:tcPr>
            <w:tcW w:w="1780" w:type="dxa"/>
            <w:vMerge w:val="restart"/>
            <w:vAlign w:val="center"/>
          </w:tcPr>
          <w:p w14:paraId="23FC8B37" w14:textId="77777777" w:rsidR="00F7316F" w:rsidRPr="00A425F6" w:rsidRDefault="00F7316F" w:rsidP="00746D63">
            <w:pPr>
              <w:spacing w:line="400" w:lineRule="exact"/>
              <w:jc w:val="center"/>
              <w:rPr>
                <w:noProof/>
                <w:sz w:val="24"/>
                <w:szCs w:val="24"/>
              </w:rPr>
            </w:pPr>
            <w:r w:rsidRPr="00A425F6">
              <w:rPr>
                <w:rFonts w:hint="eastAsia"/>
                <w:noProof/>
                <w:sz w:val="24"/>
                <w:szCs w:val="24"/>
              </w:rPr>
              <w:t>时间轴</w:t>
            </w:r>
            <w:r w:rsidRPr="00A425F6">
              <w:rPr>
                <w:rFonts w:hint="eastAsia"/>
                <w:noProof/>
                <w:sz w:val="24"/>
                <w:szCs w:val="24"/>
              </w:rPr>
              <w:t>t</w:t>
            </w:r>
            <w:r w:rsidRPr="00A425F6">
              <w:rPr>
                <w:rFonts w:hint="eastAsia"/>
                <w:noProof/>
                <w:sz w:val="24"/>
                <w:szCs w:val="24"/>
              </w:rPr>
              <w:t>取样</w:t>
            </w:r>
          </w:p>
        </w:tc>
      </w:tr>
      <w:tr w:rsidR="00F7316F" w:rsidRPr="00A425F6" w14:paraId="275A59B1" w14:textId="77777777" w:rsidTr="007A3E70">
        <w:trPr>
          <w:trHeight w:val="265"/>
          <w:jc w:val="center"/>
        </w:trPr>
        <w:tc>
          <w:tcPr>
            <w:tcW w:w="2765" w:type="dxa"/>
            <w:gridSpan w:val="2"/>
            <w:vMerge/>
            <w:vAlign w:val="center"/>
          </w:tcPr>
          <w:p w14:paraId="7B83EF54" w14:textId="77777777" w:rsidR="00F7316F" w:rsidRPr="00A425F6" w:rsidRDefault="00F7316F" w:rsidP="00746D63">
            <w:pPr>
              <w:spacing w:line="400" w:lineRule="exact"/>
              <w:jc w:val="center"/>
              <w:rPr>
                <w:noProof/>
                <w:sz w:val="24"/>
                <w:szCs w:val="24"/>
              </w:rPr>
            </w:pPr>
          </w:p>
        </w:tc>
        <w:tc>
          <w:tcPr>
            <w:tcW w:w="1199" w:type="dxa"/>
            <w:vAlign w:val="center"/>
          </w:tcPr>
          <w:p w14:paraId="0F816DFE" w14:textId="77777777" w:rsidR="00F7316F" w:rsidRPr="00A425F6" w:rsidRDefault="00F7316F" w:rsidP="00746D63">
            <w:pPr>
              <w:spacing w:line="400" w:lineRule="exact"/>
              <w:jc w:val="center"/>
              <w:rPr>
                <w:noProof/>
                <w:sz w:val="24"/>
                <w:szCs w:val="24"/>
              </w:rPr>
            </w:pPr>
            <w:r w:rsidRPr="00A425F6">
              <w:rPr>
                <w:rFonts w:hint="eastAsia"/>
                <w:noProof/>
                <w:sz w:val="24"/>
                <w:szCs w:val="24"/>
              </w:rPr>
              <w:t>x</w:t>
            </w:r>
            <w:r w:rsidRPr="00A425F6">
              <w:rPr>
                <w:rFonts w:hint="eastAsia"/>
                <w:noProof/>
                <w:sz w:val="24"/>
                <w:szCs w:val="24"/>
              </w:rPr>
              <w:t>坐标</w:t>
            </w:r>
          </w:p>
        </w:tc>
        <w:tc>
          <w:tcPr>
            <w:tcW w:w="1276" w:type="dxa"/>
            <w:vAlign w:val="center"/>
          </w:tcPr>
          <w:p w14:paraId="73656224" w14:textId="77777777" w:rsidR="00F7316F" w:rsidRPr="00A425F6" w:rsidRDefault="00F7316F" w:rsidP="00746D63">
            <w:pPr>
              <w:spacing w:line="400" w:lineRule="exact"/>
              <w:jc w:val="center"/>
              <w:rPr>
                <w:noProof/>
                <w:sz w:val="24"/>
                <w:szCs w:val="24"/>
              </w:rPr>
            </w:pPr>
            <w:r w:rsidRPr="00A425F6">
              <w:rPr>
                <w:rFonts w:hint="eastAsia"/>
                <w:noProof/>
                <w:sz w:val="24"/>
                <w:szCs w:val="24"/>
              </w:rPr>
              <w:t>y</w:t>
            </w:r>
            <w:r w:rsidRPr="00A425F6">
              <w:rPr>
                <w:rFonts w:hint="eastAsia"/>
                <w:noProof/>
                <w:sz w:val="24"/>
                <w:szCs w:val="24"/>
              </w:rPr>
              <w:t>坐标</w:t>
            </w:r>
          </w:p>
        </w:tc>
        <w:tc>
          <w:tcPr>
            <w:tcW w:w="1276" w:type="dxa"/>
            <w:vAlign w:val="center"/>
          </w:tcPr>
          <w:p w14:paraId="1372FA1D" w14:textId="77777777" w:rsidR="00F7316F" w:rsidRPr="00A425F6" w:rsidRDefault="00F7316F" w:rsidP="00746D63">
            <w:pPr>
              <w:spacing w:line="400" w:lineRule="exact"/>
              <w:jc w:val="center"/>
              <w:rPr>
                <w:noProof/>
                <w:sz w:val="24"/>
                <w:szCs w:val="24"/>
              </w:rPr>
            </w:pPr>
            <w:r w:rsidRPr="00A425F6">
              <w:rPr>
                <w:rFonts w:hint="eastAsia"/>
                <w:noProof/>
                <w:sz w:val="24"/>
                <w:szCs w:val="24"/>
              </w:rPr>
              <w:t>z</w:t>
            </w:r>
            <w:r w:rsidRPr="00A425F6">
              <w:rPr>
                <w:rFonts w:hint="eastAsia"/>
                <w:noProof/>
                <w:sz w:val="24"/>
                <w:szCs w:val="24"/>
              </w:rPr>
              <w:t>坐标</w:t>
            </w:r>
          </w:p>
        </w:tc>
        <w:tc>
          <w:tcPr>
            <w:tcW w:w="1780" w:type="dxa"/>
            <w:vMerge/>
            <w:vAlign w:val="center"/>
          </w:tcPr>
          <w:p w14:paraId="3CF1E7E7" w14:textId="77777777" w:rsidR="00F7316F" w:rsidRPr="00A425F6" w:rsidRDefault="00F7316F" w:rsidP="00746D63">
            <w:pPr>
              <w:spacing w:line="400" w:lineRule="exact"/>
              <w:jc w:val="center"/>
              <w:rPr>
                <w:noProof/>
                <w:sz w:val="24"/>
                <w:szCs w:val="24"/>
              </w:rPr>
            </w:pPr>
          </w:p>
        </w:tc>
      </w:tr>
      <w:tr w:rsidR="00F7316F" w:rsidRPr="00A425F6" w14:paraId="716B699F" w14:textId="77777777" w:rsidTr="007A3E70">
        <w:trPr>
          <w:trHeight w:val="148"/>
          <w:jc w:val="center"/>
        </w:trPr>
        <w:tc>
          <w:tcPr>
            <w:tcW w:w="1271" w:type="dxa"/>
            <w:vMerge w:val="restart"/>
            <w:vAlign w:val="center"/>
          </w:tcPr>
          <w:p w14:paraId="502FADCC" w14:textId="77777777" w:rsidR="00F7316F" w:rsidRPr="00A425F6" w:rsidRDefault="00F7316F" w:rsidP="00746D63">
            <w:pPr>
              <w:spacing w:line="400" w:lineRule="exact"/>
              <w:jc w:val="center"/>
              <w:rPr>
                <w:noProof/>
                <w:sz w:val="24"/>
                <w:szCs w:val="24"/>
              </w:rPr>
            </w:pPr>
            <w:r w:rsidRPr="00544B42">
              <w:rPr>
                <w:rFonts w:hint="eastAsia"/>
                <w:i/>
                <w:noProof/>
                <w:sz w:val="24"/>
                <w:szCs w:val="24"/>
              </w:rPr>
              <w:t>E</w:t>
            </w:r>
            <w:r w:rsidRPr="00A425F6">
              <w:rPr>
                <w:rFonts w:hint="eastAsia"/>
                <w:noProof/>
                <w:sz w:val="24"/>
                <w:szCs w:val="24"/>
              </w:rPr>
              <w:t>节点</w:t>
            </w:r>
          </w:p>
        </w:tc>
        <w:tc>
          <w:tcPr>
            <w:tcW w:w="1494" w:type="dxa"/>
            <w:vAlign w:val="center"/>
          </w:tcPr>
          <w:p w14:paraId="502B446C" w14:textId="77777777" w:rsidR="00F7316F" w:rsidRPr="00544B42" w:rsidRDefault="00F7316F" w:rsidP="00746D63">
            <w:pPr>
              <w:spacing w:line="400" w:lineRule="exact"/>
              <w:jc w:val="center"/>
              <w:rPr>
                <w:i/>
                <w:noProof/>
                <w:sz w:val="24"/>
                <w:szCs w:val="24"/>
              </w:rPr>
            </w:pPr>
            <w:r w:rsidRPr="00544B42">
              <w:rPr>
                <w:rFonts w:hint="eastAsia"/>
                <w:i/>
                <w:noProof/>
                <w:sz w:val="24"/>
                <w:szCs w:val="24"/>
              </w:rPr>
              <w:t>E</w:t>
            </w:r>
            <w:r w:rsidRPr="00544B42">
              <w:rPr>
                <w:rFonts w:hint="eastAsia"/>
                <w:i/>
                <w:noProof/>
                <w:sz w:val="24"/>
                <w:szCs w:val="24"/>
                <w:vertAlign w:val="subscript"/>
              </w:rPr>
              <w:t>x</w:t>
            </w:r>
          </w:p>
        </w:tc>
        <w:tc>
          <w:tcPr>
            <w:tcW w:w="1199" w:type="dxa"/>
            <w:vAlign w:val="center"/>
          </w:tcPr>
          <w:p w14:paraId="26ECD0DB" w14:textId="77777777" w:rsidR="00F7316F" w:rsidRPr="00A425F6" w:rsidRDefault="00F7316F" w:rsidP="00746D63">
            <w:pPr>
              <w:spacing w:line="400" w:lineRule="exact"/>
              <w:jc w:val="center"/>
              <w:rPr>
                <w:noProof/>
                <w:sz w:val="24"/>
                <w:szCs w:val="24"/>
              </w:rPr>
            </w:pPr>
            <w:r w:rsidRPr="00A425F6">
              <w:rPr>
                <w:rFonts w:hint="eastAsia"/>
                <w:noProof/>
                <w:sz w:val="24"/>
                <w:szCs w:val="24"/>
              </w:rPr>
              <w:t>i</w:t>
            </w:r>
            <w:r w:rsidRPr="00A425F6">
              <w:rPr>
                <w:noProof/>
                <w:sz w:val="24"/>
                <w:szCs w:val="24"/>
              </w:rPr>
              <w:t>+1/2</w:t>
            </w:r>
          </w:p>
        </w:tc>
        <w:tc>
          <w:tcPr>
            <w:tcW w:w="1276" w:type="dxa"/>
            <w:vAlign w:val="center"/>
          </w:tcPr>
          <w:p w14:paraId="6615316E" w14:textId="77777777" w:rsidR="00F7316F" w:rsidRPr="00A425F6" w:rsidRDefault="00F7316F" w:rsidP="00746D63">
            <w:pPr>
              <w:spacing w:line="400" w:lineRule="exact"/>
              <w:jc w:val="center"/>
              <w:rPr>
                <w:noProof/>
                <w:sz w:val="24"/>
                <w:szCs w:val="24"/>
              </w:rPr>
            </w:pPr>
            <w:r w:rsidRPr="00A425F6">
              <w:rPr>
                <w:rFonts w:hint="eastAsia"/>
                <w:noProof/>
                <w:sz w:val="24"/>
                <w:szCs w:val="24"/>
              </w:rPr>
              <w:t>j</w:t>
            </w:r>
          </w:p>
        </w:tc>
        <w:tc>
          <w:tcPr>
            <w:tcW w:w="1276" w:type="dxa"/>
            <w:vAlign w:val="center"/>
          </w:tcPr>
          <w:p w14:paraId="56163AED" w14:textId="77777777" w:rsidR="00F7316F" w:rsidRPr="00A425F6" w:rsidRDefault="00F7316F" w:rsidP="00746D63">
            <w:pPr>
              <w:spacing w:line="400" w:lineRule="exact"/>
              <w:jc w:val="center"/>
              <w:rPr>
                <w:noProof/>
                <w:sz w:val="24"/>
                <w:szCs w:val="24"/>
              </w:rPr>
            </w:pPr>
            <w:r w:rsidRPr="00A425F6">
              <w:rPr>
                <w:rFonts w:hint="eastAsia"/>
                <w:noProof/>
                <w:sz w:val="24"/>
                <w:szCs w:val="24"/>
              </w:rPr>
              <w:t>k</w:t>
            </w:r>
          </w:p>
        </w:tc>
        <w:tc>
          <w:tcPr>
            <w:tcW w:w="1780" w:type="dxa"/>
            <w:vMerge w:val="restart"/>
            <w:vAlign w:val="center"/>
          </w:tcPr>
          <w:p w14:paraId="2DDF7A81" w14:textId="77777777" w:rsidR="00F7316F" w:rsidRPr="00A425F6" w:rsidRDefault="00F7316F" w:rsidP="00746D63">
            <w:pPr>
              <w:spacing w:line="400" w:lineRule="exact"/>
              <w:jc w:val="center"/>
              <w:rPr>
                <w:noProof/>
                <w:sz w:val="24"/>
                <w:szCs w:val="24"/>
              </w:rPr>
            </w:pPr>
            <w:r w:rsidRPr="00A425F6">
              <w:rPr>
                <w:rFonts w:hint="eastAsia"/>
                <w:noProof/>
                <w:sz w:val="24"/>
                <w:szCs w:val="24"/>
              </w:rPr>
              <w:t>n</w:t>
            </w:r>
          </w:p>
        </w:tc>
      </w:tr>
      <w:tr w:rsidR="00F7316F" w:rsidRPr="00A425F6" w14:paraId="4469C1AB" w14:textId="77777777" w:rsidTr="007A3E70">
        <w:trPr>
          <w:trHeight w:val="222"/>
          <w:jc w:val="center"/>
        </w:trPr>
        <w:tc>
          <w:tcPr>
            <w:tcW w:w="1271" w:type="dxa"/>
            <w:vMerge/>
            <w:vAlign w:val="center"/>
          </w:tcPr>
          <w:p w14:paraId="40BFF2E5" w14:textId="77777777" w:rsidR="00F7316F" w:rsidRPr="00A425F6" w:rsidRDefault="00F7316F" w:rsidP="00746D63">
            <w:pPr>
              <w:spacing w:line="400" w:lineRule="exact"/>
              <w:jc w:val="center"/>
              <w:rPr>
                <w:noProof/>
                <w:sz w:val="24"/>
                <w:szCs w:val="24"/>
              </w:rPr>
            </w:pPr>
          </w:p>
        </w:tc>
        <w:tc>
          <w:tcPr>
            <w:tcW w:w="1494" w:type="dxa"/>
            <w:vAlign w:val="center"/>
          </w:tcPr>
          <w:p w14:paraId="1ED61808" w14:textId="77777777" w:rsidR="00F7316F" w:rsidRPr="00544B42" w:rsidRDefault="00F7316F" w:rsidP="00746D63">
            <w:pPr>
              <w:spacing w:line="400" w:lineRule="exact"/>
              <w:jc w:val="center"/>
              <w:rPr>
                <w:i/>
                <w:noProof/>
                <w:sz w:val="24"/>
                <w:szCs w:val="24"/>
              </w:rPr>
            </w:pPr>
            <w:r w:rsidRPr="00544B42">
              <w:rPr>
                <w:rFonts w:hint="eastAsia"/>
                <w:i/>
                <w:noProof/>
                <w:sz w:val="24"/>
                <w:szCs w:val="24"/>
              </w:rPr>
              <w:t>E</w:t>
            </w:r>
            <w:r w:rsidRPr="00544B42">
              <w:rPr>
                <w:rFonts w:hint="eastAsia"/>
                <w:i/>
                <w:noProof/>
                <w:sz w:val="24"/>
                <w:szCs w:val="24"/>
                <w:vertAlign w:val="subscript"/>
              </w:rPr>
              <w:t>y</w:t>
            </w:r>
          </w:p>
        </w:tc>
        <w:tc>
          <w:tcPr>
            <w:tcW w:w="1199" w:type="dxa"/>
            <w:vAlign w:val="center"/>
          </w:tcPr>
          <w:p w14:paraId="1664A068" w14:textId="77777777" w:rsidR="00F7316F" w:rsidRPr="00A425F6" w:rsidRDefault="00F7316F" w:rsidP="00746D63">
            <w:pPr>
              <w:spacing w:line="400" w:lineRule="exact"/>
              <w:jc w:val="center"/>
              <w:rPr>
                <w:noProof/>
                <w:sz w:val="24"/>
                <w:szCs w:val="24"/>
              </w:rPr>
            </w:pPr>
            <w:r w:rsidRPr="00A425F6">
              <w:rPr>
                <w:rFonts w:hint="eastAsia"/>
                <w:noProof/>
                <w:sz w:val="24"/>
                <w:szCs w:val="24"/>
              </w:rPr>
              <w:t>i</w:t>
            </w:r>
          </w:p>
        </w:tc>
        <w:tc>
          <w:tcPr>
            <w:tcW w:w="1276" w:type="dxa"/>
            <w:vAlign w:val="center"/>
          </w:tcPr>
          <w:p w14:paraId="2D6A83C8" w14:textId="77777777" w:rsidR="00F7316F" w:rsidRPr="00A425F6" w:rsidRDefault="00F7316F" w:rsidP="00746D63">
            <w:pPr>
              <w:spacing w:line="400" w:lineRule="exact"/>
              <w:jc w:val="center"/>
              <w:rPr>
                <w:noProof/>
                <w:sz w:val="24"/>
                <w:szCs w:val="24"/>
              </w:rPr>
            </w:pPr>
            <w:r w:rsidRPr="00A425F6">
              <w:rPr>
                <w:rFonts w:hint="eastAsia"/>
                <w:noProof/>
                <w:sz w:val="24"/>
                <w:szCs w:val="24"/>
              </w:rPr>
              <w:t>j</w:t>
            </w:r>
            <w:r w:rsidRPr="00A425F6">
              <w:rPr>
                <w:noProof/>
                <w:sz w:val="24"/>
                <w:szCs w:val="24"/>
              </w:rPr>
              <w:t>+1/2</w:t>
            </w:r>
          </w:p>
        </w:tc>
        <w:tc>
          <w:tcPr>
            <w:tcW w:w="1276" w:type="dxa"/>
            <w:vAlign w:val="center"/>
          </w:tcPr>
          <w:p w14:paraId="6A4E6CDD" w14:textId="77777777" w:rsidR="00F7316F" w:rsidRPr="00A425F6" w:rsidRDefault="00F7316F" w:rsidP="00746D63">
            <w:pPr>
              <w:spacing w:line="400" w:lineRule="exact"/>
              <w:jc w:val="center"/>
              <w:rPr>
                <w:noProof/>
                <w:sz w:val="24"/>
                <w:szCs w:val="24"/>
              </w:rPr>
            </w:pPr>
            <w:r w:rsidRPr="00A425F6">
              <w:rPr>
                <w:rFonts w:hint="eastAsia"/>
                <w:noProof/>
                <w:sz w:val="24"/>
                <w:szCs w:val="24"/>
              </w:rPr>
              <w:t>k</w:t>
            </w:r>
          </w:p>
        </w:tc>
        <w:tc>
          <w:tcPr>
            <w:tcW w:w="1780" w:type="dxa"/>
            <w:vMerge/>
            <w:vAlign w:val="center"/>
          </w:tcPr>
          <w:p w14:paraId="5DB358FD" w14:textId="77777777" w:rsidR="00F7316F" w:rsidRPr="00A425F6" w:rsidRDefault="00F7316F" w:rsidP="00746D63">
            <w:pPr>
              <w:spacing w:line="400" w:lineRule="exact"/>
              <w:jc w:val="center"/>
              <w:rPr>
                <w:noProof/>
                <w:sz w:val="24"/>
                <w:szCs w:val="24"/>
              </w:rPr>
            </w:pPr>
          </w:p>
        </w:tc>
      </w:tr>
      <w:tr w:rsidR="00F7316F" w:rsidRPr="00A425F6" w14:paraId="64AF8148" w14:textId="77777777" w:rsidTr="007A3E70">
        <w:trPr>
          <w:trHeight w:val="169"/>
          <w:jc w:val="center"/>
        </w:trPr>
        <w:tc>
          <w:tcPr>
            <w:tcW w:w="1271" w:type="dxa"/>
            <w:vMerge/>
            <w:vAlign w:val="center"/>
          </w:tcPr>
          <w:p w14:paraId="28379C35" w14:textId="77777777" w:rsidR="00F7316F" w:rsidRPr="00A425F6" w:rsidRDefault="00F7316F" w:rsidP="00746D63">
            <w:pPr>
              <w:spacing w:line="400" w:lineRule="exact"/>
              <w:jc w:val="center"/>
              <w:rPr>
                <w:noProof/>
                <w:sz w:val="24"/>
                <w:szCs w:val="24"/>
              </w:rPr>
            </w:pPr>
          </w:p>
        </w:tc>
        <w:tc>
          <w:tcPr>
            <w:tcW w:w="1494" w:type="dxa"/>
            <w:vAlign w:val="center"/>
          </w:tcPr>
          <w:p w14:paraId="787063FC" w14:textId="77777777" w:rsidR="00F7316F" w:rsidRPr="00544B42" w:rsidRDefault="00F7316F" w:rsidP="00746D63">
            <w:pPr>
              <w:spacing w:line="400" w:lineRule="exact"/>
              <w:jc w:val="center"/>
              <w:rPr>
                <w:i/>
                <w:noProof/>
                <w:sz w:val="24"/>
                <w:szCs w:val="24"/>
              </w:rPr>
            </w:pPr>
            <w:r w:rsidRPr="00544B42">
              <w:rPr>
                <w:rFonts w:hint="eastAsia"/>
                <w:i/>
                <w:noProof/>
                <w:sz w:val="24"/>
                <w:szCs w:val="24"/>
              </w:rPr>
              <w:t>E</w:t>
            </w:r>
            <w:r w:rsidRPr="00544B42">
              <w:rPr>
                <w:rFonts w:hint="eastAsia"/>
                <w:i/>
                <w:noProof/>
                <w:sz w:val="24"/>
                <w:szCs w:val="24"/>
                <w:vertAlign w:val="subscript"/>
              </w:rPr>
              <w:t>z</w:t>
            </w:r>
          </w:p>
        </w:tc>
        <w:tc>
          <w:tcPr>
            <w:tcW w:w="1199" w:type="dxa"/>
            <w:vAlign w:val="center"/>
          </w:tcPr>
          <w:p w14:paraId="0AB8A65F" w14:textId="77777777" w:rsidR="00F7316F" w:rsidRPr="00A425F6" w:rsidRDefault="00F7316F" w:rsidP="00746D63">
            <w:pPr>
              <w:spacing w:line="400" w:lineRule="exact"/>
              <w:jc w:val="center"/>
              <w:rPr>
                <w:noProof/>
                <w:sz w:val="24"/>
                <w:szCs w:val="24"/>
              </w:rPr>
            </w:pPr>
            <w:r w:rsidRPr="00A425F6">
              <w:rPr>
                <w:rFonts w:hint="eastAsia"/>
                <w:noProof/>
                <w:sz w:val="24"/>
                <w:szCs w:val="24"/>
              </w:rPr>
              <w:t>i</w:t>
            </w:r>
          </w:p>
        </w:tc>
        <w:tc>
          <w:tcPr>
            <w:tcW w:w="1276" w:type="dxa"/>
            <w:vAlign w:val="center"/>
          </w:tcPr>
          <w:p w14:paraId="68D34CAC" w14:textId="77777777" w:rsidR="00F7316F" w:rsidRPr="00A425F6" w:rsidRDefault="00F7316F" w:rsidP="00746D63">
            <w:pPr>
              <w:spacing w:line="400" w:lineRule="exact"/>
              <w:jc w:val="center"/>
              <w:rPr>
                <w:noProof/>
                <w:sz w:val="24"/>
                <w:szCs w:val="24"/>
              </w:rPr>
            </w:pPr>
            <w:r w:rsidRPr="00A425F6">
              <w:rPr>
                <w:rFonts w:hint="eastAsia"/>
                <w:noProof/>
                <w:sz w:val="24"/>
                <w:szCs w:val="24"/>
              </w:rPr>
              <w:t>j</w:t>
            </w:r>
          </w:p>
        </w:tc>
        <w:tc>
          <w:tcPr>
            <w:tcW w:w="1276" w:type="dxa"/>
            <w:vAlign w:val="center"/>
          </w:tcPr>
          <w:p w14:paraId="0D314B3D" w14:textId="77777777" w:rsidR="00F7316F" w:rsidRPr="00A425F6" w:rsidRDefault="00F7316F" w:rsidP="00746D63">
            <w:pPr>
              <w:spacing w:line="400" w:lineRule="exact"/>
              <w:jc w:val="center"/>
              <w:rPr>
                <w:noProof/>
                <w:sz w:val="24"/>
                <w:szCs w:val="24"/>
              </w:rPr>
            </w:pPr>
            <w:r w:rsidRPr="00A425F6">
              <w:rPr>
                <w:rFonts w:hint="eastAsia"/>
                <w:noProof/>
                <w:sz w:val="24"/>
                <w:szCs w:val="24"/>
              </w:rPr>
              <w:t>k</w:t>
            </w:r>
            <w:r w:rsidRPr="00A425F6">
              <w:rPr>
                <w:noProof/>
                <w:sz w:val="24"/>
                <w:szCs w:val="24"/>
              </w:rPr>
              <w:t>+1/2</w:t>
            </w:r>
          </w:p>
        </w:tc>
        <w:tc>
          <w:tcPr>
            <w:tcW w:w="1780" w:type="dxa"/>
            <w:vMerge/>
            <w:vAlign w:val="center"/>
          </w:tcPr>
          <w:p w14:paraId="37201417" w14:textId="77777777" w:rsidR="00F7316F" w:rsidRPr="00A425F6" w:rsidRDefault="00F7316F" w:rsidP="00746D63">
            <w:pPr>
              <w:spacing w:line="400" w:lineRule="exact"/>
              <w:jc w:val="center"/>
              <w:rPr>
                <w:noProof/>
                <w:sz w:val="24"/>
                <w:szCs w:val="24"/>
              </w:rPr>
            </w:pPr>
          </w:p>
        </w:tc>
      </w:tr>
      <w:tr w:rsidR="00F7316F" w:rsidRPr="00A425F6" w14:paraId="0BA703F7" w14:textId="77777777" w:rsidTr="007A3E70">
        <w:trPr>
          <w:trHeight w:val="148"/>
          <w:jc w:val="center"/>
        </w:trPr>
        <w:tc>
          <w:tcPr>
            <w:tcW w:w="1271" w:type="dxa"/>
            <w:vMerge w:val="restart"/>
            <w:vAlign w:val="center"/>
          </w:tcPr>
          <w:p w14:paraId="3BFF9993" w14:textId="77777777" w:rsidR="00F7316F" w:rsidRPr="00A425F6" w:rsidRDefault="00F7316F" w:rsidP="00746D63">
            <w:pPr>
              <w:spacing w:line="400" w:lineRule="exact"/>
              <w:jc w:val="center"/>
              <w:rPr>
                <w:noProof/>
                <w:sz w:val="24"/>
                <w:szCs w:val="24"/>
              </w:rPr>
            </w:pPr>
            <w:r w:rsidRPr="00544B42">
              <w:rPr>
                <w:rFonts w:hint="eastAsia"/>
                <w:i/>
                <w:noProof/>
                <w:sz w:val="24"/>
                <w:szCs w:val="24"/>
              </w:rPr>
              <w:t>H</w:t>
            </w:r>
            <w:r w:rsidRPr="00A425F6">
              <w:rPr>
                <w:rFonts w:hint="eastAsia"/>
                <w:noProof/>
                <w:sz w:val="24"/>
                <w:szCs w:val="24"/>
              </w:rPr>
              <w:t>节点</w:t>
            </w:r>
          </w:p>
        </w:tc>
        <w:tc>
          <w:tcPr>
            <w:tcW w:w="1494" w:type="dxa"/>
            <w:vAlign w:val="center"/>
          </w:tcPr>
          <w:p w14:paraId="57B35DE3" w14:textId="77777777" w:rsidR="00F7316F" w:rsidRPr="00544B42" w:rsidRDefault="00F7316F" w:rsidP="00746D63">
            <w:pPr>
              <w:spacing w:line="400" w:lineRule="exact"/>
              <w:jc w:val="center"/>
              <w:rPr>
                <w:i/>
                <w:noProof/>
                <w:sz w:val="24"/>
                <w:szCs w:val="24"/>
              </w:rPr>
            </w:pPr>
            <w:r w:rsidRPr="00544B42">
              <w:rPr>
                <w:rFonts w:hint="eastAsia"/>
                <w:i/>
                <w:noProof/>
                <w:sz w:val="24"/>
                <w:szCs w:val="24"/>
              </w:rPr>
              <w:t>H</w:t>
            </w:r>
            <w:r w:rsidRPr="00544B42">
              <w:rPr>
                <w:rFonts w:hint="eastAsia"/>
                <w:i/>
                <w:noProof/>
                <w:sz w:val="24"/>
                <w:szCs w:val="24"/>
                <w:vertAlign w:val="subscript"/>
              </w:rPr>
              <w:t>x</w:t>
            </w:r>
          </w:p>
        </w:tc>
        <w:tc>
          <w:tcPr>
            <w:tcW w:w="1199" w:type="dxa"/>
            <w:vAlign w:val="center"/>
          </w:tcPr>
          <w:p w14:paraId="1725C43B" w14:textId="77777777" w:rsidR="00F7316F" w:rsidRPr="00A425F6" w:rsidRDefault="00F7316F" w:rsidP="00746D63">
            <w:pPr>
              <w:spacing w:line="400" w:lineRule="exact"/>
              <w:jc w:val="center"/>
              <w:rPr>
                <w:noProof/>
                <w:sz w:val="24"/>
                <w:szCs w:val="24"/>
              </w:rPr>
            </w:pPr>
            <w:r w:rsidRPr="00A425F6">
              <w:rPr>
                <w:rFonts w:hint="eastAsia"/>
                <w:noProof/>
                <w:sz w:val="24"/>
                <w:szCs w:val="24"/>
              </w:rPr>
              <w:t>i</w:t>
            </w:r>
          </w:p>
        </w:tc>
        <w:tc>
          <w:tcPr>
            <w:tcW w:w="1276" w:type="dxa"/>
            <w:vAlign w:val="center"/>
          </w:tcPr>
          <w:p w14:paraId="1EE5BB17" w14:textId="77777777" w:rsidR="00F7316F" w:rsidRPr="00A425F6" w:rsidRDefault="00F7316F" w:rsidP="00746D63">
            <w:pPr>
              <w:spacing w:line="400" w:lineRule="exact"/>
              <w:jc w:val="center"/>
              <w:rPr>
                <w:noProof/>
                <w:sz w:val="24"/>
                <w:szCs w:val="24"/>
              </w:rPr>
            </w:pPr>
            <w:r w:rsidRPr="00A425F6">
              <w:rPr>
                <w:rFonts w:hint="eastAsia"/>
                <w:noProof/>
                <w:sz w:val="24"/>
                <w:szCs w:val="24"/>
              </w:rPr>
              <w:t>j</w:t>
            </w:r>
            <w:r w:rsidRPr="00A425F6">
              <w:rPr>
                <w:noProof/>
                <w:sz w:val="24"/>
                <w:szCs w:val="24"/>
              </w:rPr>
              <w:t>+1/2</w:t>
            </w:r>
          </w:p>
        </w:tc>
        <w:tc>
          <w:tcPr>
            <w:tcW w:w="1276" w:type="dxa"/>
            <w:vAlign w:val="center"/>
          </w:tcPr>
          <w:p w14:paraId="6E4728E9" w14:textId="77777777" w:rsidR="00F7316F" w:rsidRPr="00A425F6" w:rsidRDefault="00F7316F" w:rsidP="00746D63">
            <w:pPr>
              <w:spacing w:line="400" w:lineRule="exact"/>
              <w:jc w:val="center"/>
              <w:rPr>
                <w:noProof/>
                <w:sz w:val="24"/>
                <w:szCs w:val="24"/>
              </w:rPr>
            </w:pPr>
            <w:r w:rsidRPr="00A425F6">
              <w:rPr>
                <w:rFonts w:hint="eastAsia"/>
                <w:noProof/>
                <w:sz w:val="24"/>
                <w:szCs w:val="24"/>
              </w:rPr>
              <w:t>k</w:t>
            </w:r>
            <w:r w:rsidRPr="00A425F6">
              <w:rPr>
                <w:noProof/>
                <w:sz w:val="24"/>
                <w:szCs w:val="24"/>
              </w:rPr>
              <w:t>+1/2</w:t>
            </w:r>
          </w:p>
        </w:tc>
        <w:tc>
          <w:tcPr>
            <w:tcW w:w="1780" w:type="dxa"/>
            <w:vMerge w:val="restart"/>
            <w:vAlign w:val="center"/>
          </w:tcPr>
          <w:p w14:paraId="3AF95E64" w14:textId="77777777" w:rsidR="00F7316F" w:rsidRPr="00A425F6" w:rsidRDefault="00F7316F" w:rsidP="00746D63">
            <w:pPr>
              <w:spacing w:line="400" w:lineRule="exact"/>
              <w:jc w:val="center"/>
              <w:rPr>
                <w:noProof/>
                <w:sz w:val="24"/>
                <w:szCs w:val="24"/>
              </w:rPr>
            </w:pPr>
            <w:r w:rsidRPr="00A425F6">
              <w:rPr>
                <w:rFonts w:hint="eastAsia"/>
                <w:noProof/>
                <w:sz w:val="24"/>
                <w:szCs w:val="24"/>
              </w:rPr>
              <w:t>n</w:t>
            </w:r>
            <w:r w:rsidRPr="00A425F6">
              <w:rPr>
                <w:noProof/>
                <w:sz w:val="24"/>
                <w:szCs w:val="24"/>
              </w:rPr>
              <w:t>+1/2</w:t>
            </w:r>
          </w:p>
        </w:tc>
      </w:tr>
      <w:tr w:rsidR="00F7316F" w:rsidRPr="00A425F6" w14:paraId="4D5261F0" w14:textId="77777777" w:rsidTr="007A3E70">
        <w:trPr>
          <w:trHeight w:val="254"/>
          <w:jc w:val="center"/>
        </w:trPr>
        <w:tc>
          <w:tcPr>
            <w:tcW w:w="1271" w:type="dxa"/>
            <w:vMerge/>
            <w:vAlign w:val="center"/>
          </w:tcPr>
          <w:p w14:paraId="214FC1D8" w14:textId="77777777" w:rsidR="00F7316F" w:rsidRPr="00A425F6" w:rsidRDefault="00F7316F" w:rsidP="00746D63">
            <w:pPr>
              <w:spacing w:line="400" w:lineRule="exact"/>
              <w:jc w:val="center"/>
              <w:rPr>
                <w:noProof/>
                <w:sz w:val="24"/>
                <w:szCs w:val="24"/>
              </w:rPr>
            </w:pPr>
          </w:p>
        </w:tc>
        <w:tc>
          <w:tcPr>
            <w:tcW w:w="1494" w:type="dxa"/>
            <w:vAlign w:val="center"/>
          </w:tcPr>
          <w:p w14:paraId="0BCC4E45" w14:textId="77777777" w:rsidR="00F7316F" w:rsidRPr="00544B42" w:rsidRDefault="00F7316F" w:rsidP="00746D63">
            <w:pPr>
              <w:spacing w:line="400" w:lineRule="exact"/>
              <w:jc w:val="center"/>
              <w:rPr>
                <w:i/>
                <w:noProof/>
                <w:sz w:val="24"/>
                <w:szCs w:val="24"/>
              </w:rPr>
            </w:pPr>
            <w:r w:rsidRPr="00544B42">
              <w:rPr>
                <w:rFonts w:hint="eastAsia"/>
                <w:i/>
                <w:noProof/>
                <w:sz w:val="24"/>
                <w:szCs w:val="24"/>
              </w:rPr>
              <w:t>H</w:t>
            </w:r>
            <w:r w:rsidRPr="00544B42">
              <w:rPr>
                <w:rFonts w:hint="eastAsia"/>
                <w:i/>
                <w:noProof/>
                <w:sz w:val="24"/>
                <w:szCs w:val="24"/>
                <w:vertAlign w:val="subscript"/>
              </w:rPr>
              <w:t>y</w:t>
            </w:r>
          </w:p>
        </w:tc>
        <w:tc>
          <w:tcPr>
            <w:tcW w:w="1199" w:type="dxa"/>
            <w:vAlign w:val="center"/>
          </w:tcPr>
          <w:p w14:paraId="37E35587" w14:textId="77777777" w:rsidR="00F7316F" w:rsidRPr="00A425F6" w:rsidRDefault="00F7316F" w:rsidP="00746D63">
            <w:pPr>
              <w:spacing w:line="400" w:lineRule="exact"/>
              <w:jc w:val="center"/>
              <w:rPr>
                <w:noProof/>
                <w:sz w:val="24"/>
                <w:szCs w:val="24"/>
              </w:rPr>
            </w:pPr>
            <w:r w:rsidRPr="00A425F6">
              <w:rPr>
                <w:rFonts w:hint="eastAsia"/>
                <w:noProof/>
                <w:sz w:val="24"/>
                <w:szCs w:val="24"/>
              </w:rPr>
              <w:t>i</w:t>
            </w:r>
            <w:r w:rsidRPr="00A425F6">
              <w:rPr>
                <w:noProof/>
                <w:sz w:val="24"/>
                <w:szCs w:val="24"/>
              </w:rPr>
              <w:t>+1/2</w:t>
            </w:r>
          </w:p>
        </w:tc>
        <w:tc>
          <w:tcPr>
            <w:tcW w:w="1276" w:type="dxa"/>
            <w:vAlign w:val="center"/>
          </w:tcPr>
          <w:p w14:paraId="2754F92E" w14:textId="77777777" w:rsidR="00F7316F" w:rsidRPr="00A425F6" w:rsidRDefault="00F7316F" w:rsidP="00746D63">
            <w:pPr>
              <w:spacing w:line="400" w:lineRule="exact"/>
              <w:jc w:val="center"/>
              <w:rPr>
                <w:noProof/>
                <w:sz w:val="24"/>
                <w:szCs w:val="24"/>
              </w:rPr>
            </w:pPr>
            <w:r w:rsidRPr="00A425F6">
              <w:rPr>
                <w:rFonts w:hint="eastAsia"/>
                <w:noProof/>
                <w:sz w:val="24"/>
                <w:szCs w:val="24"/>
              </w:rPr>
              <w:t>j</w:t>
            </w:r>
          </w:p>
        </w:tc>
        <w:tc>
          <w:tcPr>
            <w:tcW w:w="1276" w:type="dxa"/>
            <w:vAlign w:val="center"/>
          </w:tcPr>
          <w:p w14:paraId="01E82B16" w14:textId="77777777" w:rsidR="00F7316F" w:rsidRPr="00A425F6" w:rsidRDefault="00F7316F" w:rsidP="00746D63">
            <w:pPr>
              <w:spacing w:line="400" w:lineRule="exact"/>
              <w:jc w:val="center"/>
              <w:rPr>
                <w:noProof/>
                <w:sz w:val="24"/>
                <w:szCs w:val="24"/>
              </w:rPr>
            </w:pPr>
            <w:r w:rsidRPr="00A425F6">
              <w:rPr>
                <w:rFonts w:hint="eastAsia"/>
                <w:noProof/>
                <w:sz w:val="24"/>
                <w:szCs w:val="24"/>
              </w:rPr>
              <w:t>k</w:t>
            </w:r>
            <w:r w:rsidRPr="00A425F6">
              <w:rPr>
                <w:noProof/>
                <w:sz w:val="24"/>
                <w:szCs w:val="24"/>
              </w:rPr>
              <w:t>+1/2</w:t>
            </w:r>
          </w:p>
        </w:tc>
        <w:tc>
          <w:tcPr>
            <w:tcW w:w="1780" w:type="dxa"/>
            <w:vMerge/>
            <w:vAlign w:val="center"/>
          </w:tcPr>
          <w:p w14:paraId="42C9A882" w14:textId="77777777" w:rsidR="00F7316F" w:rsidRPr="00A425F6" w:rsidRDefault="00F7316F" w:rsidP="00746D63">
            <w:pPr>
              <w:spacing w:line="400" w:lineRule="exact"/>
              <w:jc w:val="center"/>
              <w:rPr>
                <w:noProof/>
                <w:sz w:val="24"/>
                <w:szCs w:val="24"/>
              </w:rPr>
            </w:pPr>
          </w:p>
        </w:tc>
      </w:tr>
      <w:tr w:rsidR="00F7316F" w:rsidRPr="00A425F6" w14:paraId="0D683D98" w14:textId="77777777" w:rsidTr="007A3E70">
        <w:trPr>
          <w:trHeight w:val="138"/>
          <w:jc w:val="center"/>
        </w:trPr>
        <w:tc>
          <w:tcPr>
            <w:tcW w:w="1271" w:type="dxa"/>
            <w:vMerge/>
            <w:vAlign w:val="center"/>
          </w:tcPr>
          <w:p w14:paraId="6C841571" w14:textId="77777777" w:rsidR="00F7316F" w:rsidRPr="00A425F6" w:rsidRDefault="00F7316F" w:rsidP="00746D63">
            <w:pPr>
              <w:spacing w:line="400" w:lineRule="exact"/>
              <w:jc w:val="center"/>
              <w:rPr>
                <w:noProof/>
                <w:sz w:val="24"/>
                <w:szCs w:val="24"/>
              </w:rPr>
            </w:pPr>
          </w:p>
        </w:tc>
        <w:tc>
          <w:tcPr>
            <w:tcW w:w="1494" w:type="dxa"/>
            <w:vAlign w:val="center"/>
          </w:tcPr>
          <w:p w14:paraId="2237876A" w14:textId="77777777" w:rsidR="00F7316F" w:rsidRPr="00851142" w:rsidRDefault="00F7316F" w:rsidP="00746D63">
            <w:pPr>
              <w:spacing w:line="400" w:lineRule="exact"/>
              <w:jc w:val="center"/>
              <w:rPr>
                <w:i/>
                <w:noProof/>
                <w:sz w:val="24"/>
                <w:szCs w:val="24"/>
              </w:rPr>
            </w:pPr>
            <w:r w:rsidRPr="00851142">
              <w:rPr>
                <w:rFonts w:hint="eastAsia"/>
                <w:i/>
                <w:noProof/>
                <w:sz w:val="24"/>
                <w:szCs w:val="24"/>
              </w:rPr>
              <w:t>H</w:t>
            </w:r>
            <w:r w:rsidRPr="00851142">
              <w:rPr>
                <w:rFonts w:hint="eastAsia"/>
                <w:i/>
                <w:noProof/>
                <w:sz w:val="24"/>
                <w:szCs w:val="24"/>
                <w:vertAlign w:val="subscript"/>
              </w:rPr>
              <w:t>z</w:t>
            </w:r>
          </w:p>
        </w:tc>
        <w:tc>
          <w:tcPr>
            <w:tcW w:w="1199" w:type="dxa"/>
            <w:vAlign w:val="center"/>
          </w:tcPr>
          <w:p w14:paraId="4752AE9F" w14:textId="77777777" w:rsidR="00F7316F" w:rsidRPr="00A425F6" w:rsidRDefault="00F7316F" w:rsidP="00746D63">
            <w:pPr>
              <w:spacing w:line="400" w:lineRule="exact"/>
              <w:jc w:val="center"/>
              <w:rPr>
                <w:noProof/>
                <w:sz w:val="24"/>
                <w:szCs w:val="24"/>
              </w:rPr>
            </w:pPr>
            <w:r w:rsidRPr="00A425F6">
              <w:rPr>
                <w:rFonts w:hint="eastAsia"/>
                <w:noProof/>
                <w:sz w:val="24"/>
                <w:szCs w:val="24"/>
              </w:rPr>
              <w:t>i</w:t>
            </w:r>
            <w:r w:rsidRPr="00A425F6">
              <w:rPr>
                <w:noProof/>
                <w:sz w:val="24"/>
                <w:szCs w:val="24"/>
              </w:rPr>
              <w:t>+1/2</w:t>
            </w:r>
          </w:p>
        </w:tc>
        <w:tc>
          <w:tcPr>
            <w:tcW w:w="1276" w:type="dxa"/>
            <w:vAlign w:val="center"/>
          </w:tcPr>
          <w:p w14:paraId="4A01DDAE" w14:textId="77777777" w:rsidR="00F7316F" w:rsidRPr="00A425F6" w:rsidRDefault="00F7316F" w:rsidP="00746D63">
            <w:pPr>
              <w:spacing w:line="400" w:lineRule="exact"/>
              <w:jc w:val="center"/>
              <w:rPr>
                <w:noProof/>
                <w:sz w:val="24"/>
                <w:szCs w:val="24"/>
              </w:rPr>
            </w:pPr>
            <w:r w:rsidRPr="00A425F6">
              <w:rPr>
                <w:rFonts w:hint="eastAsia"/>
                <w:noProof/>
                <w:sz w:val="24"/>
                <w:szCs w:val="24"/>
              </w:rPr>
              <w:t>j</w:t>
            </w:r>
            <w:r w:rsidRPr="00A425F6">
              <w:rPr>
                <w:noProof/>
                <w:sz w:val="24"/>
                <w:szCs w:val="24"/>
              </w:rPr>
              <w:t>+1/2</w:t>
            </w:r>
          </w:p>
        </w:tc>
        <w:tc>
          <w:tcPr>
            <w:tcW w:w="1276" w:type="dxa"/>
            <w:vAlign w:val="center"/>
          </w:tcPr>
          <w:p w14:paraId="44A246D5" w14:textId="77777777" w:rsidR="00F7316F" w:rsidRPr="00A425F6" w:rsidRDefault="00F7316F" w:rsidP="00746D63">
            <w:pPr>
              <w:spacing w:line="400" w:lineRule="exact"/>
              <w:jc w:val="center"/>
              <w:rPr>
                <w:noProof/>
                <w:sz w:val="24"/>
                <w:szCs w:val="24"/>
              </w:rPr>
            </w:pPr>
            <w:r w:rsidRPr="00A425F6">
              <w:rPr>
                <w:rFonts w:hint="eastAsia"/>
                <w:noProof/>
                <w:sz w:val="24"/>
                <w:szCs w:val="24"/>
              </w:rPr>
              <w:t>k</w:t>
            </w:r>
          </w:p>
        </w:tc>
        <w:tc>
          <w:tcPr>
            <w:tcW w:w="1780" w:type="dxa"/>
            <w:vMerge/>
            <w:vAlign w:val="center"/>
          </w:tcPr>
          <w:p w14:paraId="2084456E" w14:textId="77777777" w:rsidR="00F7316F" w:rsidRPr="00A425F6" w:rsidRDefault="00F7316F" w:rsidP="00746D63">
            <w:pPr>
              <w:spacing w:line="400" w:lineRule="exact"/>
              <w:jc w:val="center"/>
              <w:rPr>
                <w:noProof/>
                <w:sz w:val="24"/>
                <w:szCs w:val="24"/>
              </w:rPr>
            </w:pPr>
          </w:p>
        </w:tc>
      </w:tr>
    </w:tbl>
    <w:p w14:paraId="75819829" w14:textId="07B7431A" w:rsidR="00544B42" w:rsidRDefault="00544B42" w:rsidP="00AD33D6">
      <w:pPr>
        <w:spacing w:line="400" w:lineRule="exact"/>
        <w:ind w:firstLine="480"/>
        <w:rPr>
          <w:noProof/>
          <w:sz w:val="24"/>
          <w:szCs w:val="24"/>
        </w:rPr>
      </w:pPr>
      <w:r>
        <w:rPr>
          <w:rFonts w:hint="eastAsia"/>
          <w:noProof/>
          <w:sz w:val="24"/>
          <w:szCs w:val="24"/>
        </w:rPr>
        <w:t>空间中的电场</w:t>
      </w:r>
      <w:r>
        <w:rPr>
          <w:noProof/>
          <w:sz w:val="24"/>
          <w:szCs w:val="24"/>
        </w:rPr>
        <w:t>与磁场相互环绕、交替排列</w:t>
      </w:r>
      <w:r>
        <w:rPr>
          <w:rFonts w:hint="eastAsia"/>
          <w:noProof/>
          <w:sz w:val="24"/>
          <w:szCs w:val="24"/>
        </w:rPr>
        <w:t>，这种</w:t>
      </w:r>
      <w:r>
        <w:rPr>
          <w:noProof/>
          <w:sz w:val="24"/>
          <w:szCs w:val="24"/>
        </w:rPr>
        <w:t>分布方式</w:t>
      </w:r>
      <w:r>
        <w:rPr>
          <w:rFonts w:hint="eastAsia"/>
          <w:noProof/>
          <w:sz w:val="24"/>
          <w:szCs w:val="24"/>
        </w:rPr>
        <w:t>能够</w:t>
      </w:r>
      <w:r>
        <w:rPr>
          <w:noProof/>
          <w:sz w:val="24"/>
          <w:szCs w:val="24"/>
        </w:rPr>
        <w:t>满足</w:t>
      </w:r>
      <w:r w:rsidRPr="00A425F6">
        <w:rPr>
          <w:rFonts w:hint="eastAsia"/>
          <w:noProof/>
          <w:sz w:val="24"/>
          <w:szCs w:val="24"/>
        </w:rPr>
        <w:t>麦克斯韦方程组</w:t>
      </w:r>
      <w:r>
        <w:rPr>
          <w:rFonts w:hint="eastAsia"/>
          <w:noProof/>
          <w:sz w:val="24"/>
          <w:szCs w:val="24"/>
        </w:rPr>
        <w:t>的</w:t>
      </w:r>
      <w:r>
        <w:rPr>
          <w:noProof/>
          <w:sz w:val="24"/>
          <w:szCs w:val="24"/>
        </w:rPr>
        <w:t>条件</w:t>
      </w:r>
      <w:r w:rsidRPr="00A425F6">
        <w:rPr>
          <w:rFonts w:hint="eastAsia"/>
          <w:noProof/>
          <w:sz w:val="24"/>
          <w:szCs w:val="24"/>
        </w:rPr>
        <w:t>，</w:t>
      </w:r>
      <w:r>
        <w:rPr>
          <w:rFonts w:hint="eastAsia"/>
          <w:noProof/>
          <w:sz w:val="24"/>
          <w:szCs w:val="24"/>
        </w:rPr>
        <w:t>因而其</w:t>
      </w:r>
      <w:r w:rsidRPr="00A425F6">
        <w:rPr>
          <w:rFonts w:hint="eastAsia"/>
          <w:noProof/>
          <w:sz w:val="24"/>
          <w:szCs w:val="24"/>
        </w:rPr>
        <w:t>差分计算可以得到电磁波在某种介质中</w:t>
      </w:r>
      <w:r>
        <w:rPr>
          <w:rFonts w:hint="eastAsia"/>
          <w:noProof/>
          <w:sz w:val="24"/>
          <w:szCs w:val="24"/>
        </w:rPr>
        <w:t>的传播特性。</w:t>
      </w:r>
      <w:r w:rsidRPr="00A425F6">
        <w:rPr>
          <w:rFonts w:hint="eastAsia"/>
          <w:noProof/>
          <w:sz w:val="24"/>
          <w:szCs w:val="24"/>
        </w:rPr>
        <w:t>在</w:t>
      </w:r>
      <w:r>
        <w:rPr>
          <w:rFonts w:hint="eastAsia"/>
          <w:noProof/>
          <w:sz w:val="24"/>
          <w:szCs w:val="24"/>
        </w:rPr>
        <w:t>时域</w:t>
      </w:r>
      <w:r w:rsidRPr="00A425F6">
        <w:rPr>
          <w:rFonts w:hint="eastAsia"/>
          <w:noProof/>
          <w:sz w:val="24"/>
          <w:szCs w:val="24"/>
        </w:rPr>
        <w:t>上对电场和磁场分量交替抽样，</w:t>
      </w:r>
      <w:r>
        <w:rPr>
          <w:rFonts w:hint="eastAsia"/>
          <w:noProof/>
          <w:sz w:val="24"/>
          <w:szCs w:val="24"/>
        </w:rPr>
        <w:t>从而</w:t>
      </w:r>
      <w:r>
        <w:rPr>
          <w:noProof/>
          <w:sz w:val="24"/>
          <w:szCs w:val="24"/>
        </w:rPr>
        <w:t>能够在时间轴上逐</w:t>
      </w:r>
      <w:r>
        <w:rPr>
          <w:rFonts w:hint="eastAsia"/>
          <w:noProof/>
          <w:sz w:val="24"/>
          <w:szCs w:val="24"/>
        </w:rPr>
        <w:t>次</w:t>
      </w:r>
      <w:r>
        <w:rPr>
          <w:noProof/>
          <w:sz w:val="24"/>
          <w:szCs w:val="24"/>
        </w:rPr>
        <w:t>对电磁场进行求解。</w:t>
      </w:r>
      <w:r>
        <w:rPr>
          <w:rFonts w:hint="eastAsia"/>
          <w:noProof/>
          <w:sz w:val="24"/>
          <w:szCs w:val="24"/>
        </w:rPr>
        <w:t>具体而言</w:t>
      </w:r>
      <w:r w:rsidRPr="00A425F6">
        <w:rPr>
          <w:rFonts w:hint="eastAsia"/>
          <w:noProof/>
          <w:sz w:val="24"/>
          <w:szCs w:val="24"/>
        </w:rPr>
        <w:t>，就是</w:t>
      </w:r>
      <w:r>
        <w:rPr>
          <w:rFonts w:hint="eastAsia"/>
          <w:noProof/>
          <w:sz w:val="24"/>
          <w:szCs w:val="24"/>
        </w:rPr>
        <w:t>将</w:t>
      </w:r>
      <w:r w:rsidRPr="00A425F6">
        <w:rPr>
          <w:rFonts w:hint="eastAsia"/>
          <w:noProof/>
          <w:sz w:val="24"/>
          <w:szCs w:val="24"/>
        </w:rPr>
        <w:t>空间中</w:t>
      </w:r>
      <w:r>
        <w:rPr>
          <w:rFonts w:hint="eastAsia"/>
          <w:noProof/>
          <w:sz w:val="24"/>
          <w:szCs w:val="24"/>
        </w:rPr>
        <w:t>的</w:t>
      </w:r>
      <w:r w:rsidRPr="00A425F6">
        <w:rPr>
          <w:rFonts w:hint="eastAsia"/>
          <w:noProof/>
          <w:sz w:val="24"/>
          <w:szCs w:val="24"/>
        </w:rPr>
        <w:t>三个</w:t>
      </w:r>
      <w:r>
        <w:rPr>
          <w:rFonts w:hint="eastAsia"/>
          <w:noProof/>
          <w:sz w:val="24"/>
          <w:szCs w:val="24"/>
        </w:rPr>
        <w:t>电场</w:t>
      </w:r>
      <w:r w:rsidRPr="00A425F6">
        <w:rPr>
          <w:rFonts w:hint="eastAsia"/>
          <w:noProof/>
          <w:sz w:val="24"/>
          <w:szCs w:val="24"/>
        </w:rPr>
        <w:t>分量</w:t>
      </w:r>
      <w:r w:rsidRPr="00544B42">
        <w:rPr>
          <w:rFonts w:hint="eastAsia"/>
          <w:i/>
          <w:noProof/>
          <w:sz w:val="24"/>
          <w:szCs w:val="24"/>
        </w:rPr>
        <w:t>E</w:t>
      </w:r>
      <w:r w:rsidRPr="00544B42">
        <w:rPr>
          <w:i/>
          <w:noProof/>
          <w:sz w:val="24"/>
          <w:szCs w:val="24"/>
          <w:vertAlign w:val="subscript"/>
        </w:rPr>
        <w:t>x</w:t>
      </w:r>
      <w:r>
        <w:rPr>
          <w:rFonts w:hint="eastAsia"/>
          <w:noProof/>
          <w:sz w:val="24"/>
          <w:szCs w:val="24"/>
        </w:rPr>
        <w:t>、</w:t>
      </w:r>
      <w:r w:rsidRPr="00544B42">
        <w:rPr>
          <w:rFonts w:hint="eastAsia"/>
          <w:i/>
          <w:noProof/>
          <w:sz w:val="24"/>
          <w:szCs w:val="24"/>
        </w:rPr>
        <w:t>E</w:t>
      </w:r>
      <w:r>
        <w:rPr>
          <w:i/>
          <w:noProof/>
          <w:sz w:val="24"/>
          <w:szCs w:val="24"/>
          <w:vertAlign w:val="subscript"/>
        </w:rPr>
        <w:t>y</w:t>
      </w:r>
      <w:r>
        <w:rPr>
          <w:rFonts w:hint="eastAsia"/>
          <w:noProof/>
          <w:sz w:val="24"/>
          <w:szCs w:val="24"/>
        </w:rPr>
        <w:t>、</w:t>
      </w:r>
      <w:r w:rsidRPr="00544B42">
        <w:rPr>
          <w:rFonts w:hint="eastAsia"/>
          <w:i/>
          <w:noProof/>
          <w:sz w:val="24"/>
          <w:szCs w:val="24"/>
        </w:rPr>
        <w:t>E</w:t>
      </w:r>
      <w:r>
        <w:rPr>
          <w:i/>
          <w:noProof/>
          <w:sz w:val="24"/>
          <w:szCs w:val="24"/>
          <w:vertAlign w:val="subscript"/>
        </w:rPr>
        <w:t>z</w:t>
      </w:r>
      <w:r>
        <w:rPr>
          <w:rFonts w:hint="eastAsia"/>
          <w:noProof/>
          <w:sz w:val="24"/>
          <w:szCs w:val="24"/>
        </w:rPr>
        <w:t>与</w:t>
      </w:r>
      <w:r w:rsidRPr="00A425F6">
        <w:rPr>
          <w:rFonts w:hint="eastAsia"/>
          <w:noProof/>
          <w:sz w:val="24"/>
          <w:szCs w:val="24"/>
        </w:rPr>
        <w:t>三个</w:t>
      </w:r>
      <w:r>
        <w:rPr>
          <w:rFonts w:hint="eastAsia"/>
          <w:noProof/>
          <w:sz w:val="24"/>
          <w:szCs w:val="24"/>
        </w:rPr>
        <w:t>磁场</w:t>
      </w:r>
      <w:r w:rsidRPr="00A425F6">
        <w:rPr>
          <w:rFonts w:hint="eastAsia"/>
          <w:noProof/>
          <w:sz w:val="24"/>
          <w:szCs w:val="24"/>
        </w:rPr>
        <w:t>分量</w:t>
      </w:r>
      <w:r w:rsidRPr="00544B42">
        <w:rPr>
          <w:rFonts w:hint="eastAsia"/>
          <w:i/>
          <w:noProof/>
          <w:sz w:val="24"/>
          <w:szCs w:val="24"/>
        </w:rPr>
        <w:t>H</w:t>
      </w:r>
      <w:r w:rsidRPr="00544B42">
        <w:rPr>
          <w:rFonts w:hint="eastAsia"/>
          <w:i/>
          <w:noProof/>
          <w:sz w:val="24"/>
          <w:szCs w:val="24"/>
          <w:vertAlign w:val="subscript"/>
        </w:rPr>
        <w:t>x</w:t>
      </w:r>
      <w:r w:rsidRPr="00A425F6">
        <w:rPr>
          <w:rFonts w:hint="eastAsia"/>
          <w:noProof/>
          <w:sz w:val="24"/>
          <w:szCs w:val="24"/>
        </w:rPr>
        <w:t>、</w:t>
      </w:r>
      <w:r w:rsidRPr="00544B42">
        <w:rPr>
          <w:rFonts w:hint="eastAsia"/>
          <w:i/>
          <w:noProof/>
          <w:sz w:val="24"/>
          <w:szCs w:val="24"/>
        </w:rPr>
        <w:t>H</w:t>
      </w:r>
      <w:r>
        <w:rPr>
          <w:rFonts w:hint="eastAsia"/>
          <w:i/>
          <w:noProof/>
          <w:sz w:val="24"/>
          <w:szCs w:val="24"/>
          <w:vertAlign w:val="subscript"/>
        </w:rPr>
        <w:t>y</w:t>
      </w:r>
      <w:r w:rsidRPr="00A425F6">
        <w:rPr>
          <w:rFonts w:hint="eastAsia"/>
          <w:noProof/>
          <w:sz w:val="24"/>
          <w:szCs w:val="24"/>
        </w:rPr>
        <w:t>、</w:t>
      </w:r>
      <w:r w:rsidRPr="00544B42">
        <w:rPr>
          <w:rFonts w:hint="eastAsia"/>
          <w:i/>
          <w:noProof/>
          <w:sz w:val="24"/>
          <w:szCs w:val="24"/>
        </w:rPr>
        <w:lastRenderedPageBreak/>
        <w:t>H</w:t>
      </w:r>
      <w:r>
        <w:rPr>
          <w:rFonts w:hint="eastAsia"/>
          <w:i/>
          <w:noProof/>
          <w:sz w:val="24"/>
          <w:szCs w:val="24"/>
          <w:vertAlign w:val="subscript"/>
        </w:rPr>
        <w:t>z</w:t>
      </w:r>
      <w:r w:rsidRPr="00A425F6">
        <w:rPr>
          <w:rFonts w:hint="eastAsia"/>
          <w:noProof/>
          <w:sz w:val="24"/>
          <w:szCs w:val="24"/>
        </w:rPr>
        <w:t>分解到六个位置</w:t>
      </w:r>
      <w:r>
        <w:rPr>
          <w:rFonts w:hint="eastAsia"/>
          <w:noProof/>
          <w:sz w:val="24"/>
          <w:szCs w:val="24"/>
        </w:rPr>
        <w:t>上</w:t>
      </w:r>
      <w:r>
        <w:rPr>
          <w:noProof/>
          <w:sz w:val="24"/>
          <w:szCs w:val="24"/>
        </w:rPr>
        <w:t>，</w:t>
      </w:r>
      <w:r w:rsidRPr="00A425F6">
        <w:rPr>
          <w:rFonts w:hint="eastAsia"/>
          <w:noProof/>
          <w:sz w:val="24"/>
          <w:szCs w:val="24"/>
        </w:rPr>
        <w:t>并对其进行时域离散化处理，再逐次</w:t>
      </w:r>
      <w:r>
        <w:rPr>
          <w:rFonts w:hint="eastAsia"/>
          <w:noProof/>
          <w:sz w:val="24"/>
          <w:szCs w:val="24"/>
        </w:rPr>
        <w:t>进行</w:t>
      </w:r>
      <w:r w:rsidRPr="00A425F6">
        <w:rPr>
          <w:rFonts w:hint="eastAsia"/>
          <w:noProof/>
          <w:sz w:val="24"/>
          <w:szCs w:val="24"/>
        </w:rPr>
        <w:t>迭代求解。</w:t>
      </w:r>
    </w:p>
    <w:p w14:paraId="3C1C5152" w14:textId="53D43B7B" w:rsidR="00277885" w:rsidRPr="00277885" w:rsidRDefault="00277885" w:rsidP="00AD33D6">
      <w:pPr>
        <w:spacing w:line="400" w:lineRule="exact"/>
        <w:ind w:firstLine="480"/>
        <w:rPr>
          <w:noProof/>
          <w:sz w:val="24"/>
          <w:szCs w:val="24"/>
        </w:rPr>
      </w:pPr>
      <w:r>
        <w:rPr>
          <w:rFonts w:hint="eastAsia"/>
          <w:noProof/>
          <w:sz w:val="24"/>
          <w:szCs w:val="24"/>
        </w:rPr>
        <w:t>在</w:t>
      </w:r>
      <w:r>
        <w:rPr>
          <w:noProof/>
          <w:sz w:val="24"/>
          <w:szCs w:val="24"/>
        </w:rPr>
        <w:t>本文中，</w:t>
      </w:r>
      <w:r>
        <w:rPr>
          <w:rFonts w:hint="eastAsia"/>
          <w:noProof/>
          <w:sz w:val="24"/>
          <w:szCs w:val="24"/>
        </w:rPr>
        <w:t>使用</w:t>
      </w:r>
      <w:r w:rsidRPr="00A425F6">
        <w:rPr>
          <w:rFonts w:hint="eastAsia"/>
          <w:noProof/>
          <w:sz w:val="24"/>
          <w:szCs w:val="24"/>
        </w:rPr>
        <w:t>FDTD</w:t>
      </w:r>
      <w:r w:rsidRPr="00A425F6">
        <w:rPr>
          <w:noProof/>
          <w:sz w:val="24"/>
          <w:szCs w:val="24"/>
        </w:rPr>
        <w:t xml:space="preserve"> </w:t>
      </w:r>
      <w:r w:rsidRPr="00A425F6">
        <w:rPr>
          <w:rFonts w:hint="eastAsia"/>
          <w:noProof/>
          <w:sz w:val="24"/>
          <w:szCs w:val="24"/>
        </w:rPr>
        <w:t>Solutions</w:t>
      </w:r>
      <w:r>
        <w:rPr>
          <w:rFonts w:hint="eastAsia"/>
          <w:noProof/>
          <w:sz w:val="24"/>
          <w:szCs w:val="24"/>
        </w:rPr>
        <w:t>仿真</w:t>
      </w:r>
      <w:r w:rsidRPr="00A425F6">
        <w:rPr>
          <w:rFonts w:hint="eastAsia"/>
          <w:noProof/>
          <w:sz w:val="24"/>
          <w:szCs w:val="24"/>
        </w:rPr>
        <w:t>软件</w:t>
      </w:r>
      <w:r>
        <w:rPr>
          <w:rFonts w:hint="eastAsia"/>
          <w:noProof/>
          <w:sz w:val="24"/>
          <w:szCs w:val="24"/>
        </w:rPr>
        <w:t>进行数值计算，它</w:t>
      </w:r>
      <w:r>
        <w:rPr>
          <w:noProof/>
          <w:sz w:val="24"/>
          <w:szCs w:val="24"/>
        </w:rPr>
        <w:t>是</w:t>
      </w:r>
      <w:r w:rsidRPr="00A425F6">
        <w:rPr>
          <w:rFonts w:hint="eastAsia"/>
          <w:noProof/>
          <w:sz w:val="24"/>
          <w:szCs w:val="24"/>
        </w:rPr>
        <w:t>Lumerical Solutions</w:t>
      </w:r>
      <w:r w:rsidRPr="00A425F6">
        <w:rPr>
          <w:rFonts w:hint="eastAsia"/>
          <w:noProof/>
          <w:sz w:val="24"/>
          <w:szCs w:val="24"/>
        </w:rPr>
        <w:t>公司开发的</w:t>
      </w:r>
      <w:r>
        <w:rPr>
          <w:rFonts w:hint="eastAsia"/>
          <w:noProof/>
          <w:sz w:val="24"/>
          <w:szCs w:val="24"/>
        </w:rPr>
        <w:t>可以</w:t>
      </w:r>
      <w:r>
        <w:rPr>
          <w:noProof/>
          <w:sz w:val="24"/>
          <w:szCs w:val="24"/>
        </w:rPr>
        <w:t>求解</w:t>
      </w:r>
      <w:r w:rsidRPr="00A425F6">
        <w:rPr>
          <w:rFonts w:hint="eastAsia"/>
          <w:noProof/>
          <w:sz w:val="24"/>
          <w:szCs w:val="24"/>
        </w:rPr>
        <w:t>三维麦克斯韦方程的工具，</w:t>
      </w:r>
      <w:r>
        <w:rPr>
          <w:rFonts w:hint="eastAsia"/>
          <w:noProof/>
          <w:sz w:val="24"/>
          <w:szCs w:val="24"/>
        </w:rPr>
        <w:t>可以对</w:t>
      </w:r>
      <w:r w:rsidRPr="00A425F6">
        <w:rPr>
          <w:rFonts w:hint="eastAsia"/>
          <w:noProof/>
          <w:sz w:val="24"/>
          <w:szCs w:val="24"/>
        </w:rPr>
        <w:t>微纳</w:t>
      </w:r>
      <w:r>
        <w:rPr>
          <w:rFonts w:hint="eastAsia"/>
          <w:noProof/>
          <w:sz w:val="24"/>
          <w:szCs w:val="24"/>
        </w:rPr>
        <w:t>光子器</w:t>
      </w:r>
      <w:r w:rsidRPr="00A425F6">
        <w:rPr>
          <w:rFonts w:hint="eastAsia"/>
          <w:noProof/>
          <w:sz w:val="24"/>
          <w:szCs w:val="24"/>
        </w:rPr>
        <w:t>件</w:t>
      </w:r>
      <w:r>
        <w:rPr>
          <w:rFonts w:hint="eastAsia"/>
          <w:noProof/>
          <w:sz w:val="24"/>
          <w:szCs w:val="24"/>
        </w:rPr>
        <w:t>进行</w:t>
      </w:r>
      <w:r>
        <w:rPr>
          <w:noProof/>
          <w:sz w:val="24"/>
          <w:szCs w:val="24"/>
        </w:rPr>
        <w:t>辅助设计</w:t>
      </w:r>
      <w:r>
        <w:rPr>
          <w:rFonts w:hint="eastAsia"/>
          <w:noProof/>
          <w:sz w:val="24"/>
          <w:szCs w:val="24"/>
        </w:rPr>
        <w:t>。</w:t>
      </w:r>
      <w:r w:rsidRPr="00A425F6">
        <w:rPr>
          <w:rFonts w:hint="eastAsia"/>
          <w:noProof/>
          <w:sz w:val="24"/>
          <w:szCs w:val="24"/>
        </w:rPr>
        <w:t>该软件提供多</w:t>
      </w:r>
      <w:r>
        <w:rPr>
          <w:rFonts w:hint="eastAsia"/>
          <w:noProof/>
          <w:sz w:val="24"/>
          <w:szCs w:val="24"/>
        </w:rPr>
        <w:t>种</w:t>
      </w:r>
      <w:r w:rsidRPr="00A425F6">
        <w:rPr>
          <w:rFonts w:hint="eastAsia"/>
          <w:noProof/>
          <w:sz w:val="24"/>
          <w:szCs w:val="24"/>
        </w:rPr>
        <w:t>模型来描述</w:t>
      </w:r>
      <w:r>
        <w:rPr>
          <w:rFonts w:hint="eastAsia"/>
          <w:noProof/>
          <w:sz w:val="24"/>
          <w:szCs w:val="24"/>
        </w:rPr>
        <w:t>材料</w:t>
      </w:r>
      <w:r>
        <w:rPr>
          <w:noProof/>
          <w:sz w:val="24"/>
          <w:szCs w:val="24"/>
        </w:rPr>
        <w:t>的</w:t>
      </w:r>
      <w:r w:rsidRPr="00A425F6">
        <w:rPr>
          <w:rFonts w:hint="eastAsia"/>
          <w:noProof/>
          <w:sz w:val="24"/>
          <w:szCs w:val="24"/>
        </w:rPr>
        <w:t>色散</w:t>
      </w:r>
      <w:r>
        <w:rPr>
          <w:rFonts w:hint="eastAsia"/>
          <w:noProof/>
          <w:sz w:val="24"/>
          <w:szCs w:val="24"/>
        </w:rPr>
        <w:t>特性</w:t>
      </w:r>
      <w:r w:rsidRPr="00A425F6">
        <w:rPr>
          <w:rFonts w:hint="eastAsia"/>
          <w:noProof/>
          <w:sz w:val="24"/>
          <w:szCs w:val="24"/>
        </w:rPr>
        <w:t>，</w:t>
      </w:r>
      <w:r>
        <w:rPr>
          <w:rFonts w:hint="eastAsia"/>
          <w:noProof/>
          <w:sz w:val="24"/>
          <w:szCs w:val="24"/>
        </w:rPr>
        <w:t>以实现</w:t>
      </w:r>
      <w:r>
        <w:rPr>
          <w:noProof/>
          <w:sz w:val="24"/>
          <w:szCs w:val="24"/>
        </w:rPr>
        <w:t>更为</w:t>
      </w:r>
      <w:r w:rsidRPr="00A425F6">
        <w:rPr>
          <w:rFonts w:hint="eastAsia"/>
          <w:noProof/>
          <w:sz w:val="24"/>
          <w:szCs w:val="24"/>
        </w:rPr>
        <w:t>精确的模拟，</w:t>
      </w:r>
      <w:r>
        <w:rPr>
          <w:rFonts w:hint="eastAsia"/>
          <w:noProof/>
          <w:sz w:val="24"/>
          <w:szCs w:val="24"/>
        </w:rPr>
        <w:t>通过</w:t>
      </w:r>
      <w:r>
        <w:rPr>
          <w:noProof/>
          <w:sz w:val="24"/>
          <w:szCs w:val="24"/>
        </w:rPr>
        <w:t>并行计算能够较快的得到仿真数值。</w:t>
      </w:r>
      <w:r w:rsidRPr="00A425F6">
        <w:rPr>
          <w:rFonts w:hint="eastAsia"/>
          <w:noProof/>
          <w:sz w:val="24"/>
          <w:szCs w:val="24"/>
        </w:rPr>
        <w:t>软件</w:t>
      </w:r>
      <w:r>
        <w:rPr>
          <w:rFonts w:hint="eastAsia"/>
          <w:noProof/>
          <w:sz w:val="24"/>
          <w:szCs w:val="24"/>
        </w:rPr>
        <w:t>的</w:t>
      </w:r>
      <w:r>
        <w:rPr>
          <w:noProof/>
          <w:sz w:val="24"/>
          <w:szCs w:val="24"/>
        </w:rPr>
        <w:t>建模</w:t>
      </w:r>
      <w:r>
        <w:rPr>
          <w:rFonts w:hint="eastAsia"/>
          <w:noProof/>
          <w:sz w:val="24"/>
          <w:szCs w:val="24"/>
        </w:rPr>
        <w:t>主要</w:t>
      </w:r>
      <w:r>
        <w:rPr>
          <w:noProof/>
          <w:sz w:val="24"/>
          <w:szCs w:val="24"/>
        </w:rPr>
        <w:t>包括</w:t>
      </w:r>
      <w:r w:rsidRPr="00A425F6">
        <w:rPr>
          <w:rFonts w:hint="eastAsia"/>
          <w:noProof/>
          <w:sz w:val="24"/>
          <w:szCs w:val="24"/>
        </w:rPr>
        <w:t>以下</w:t>
      </w:r>
      <w:r>
        <w:rPr>
          <w:rFonts w:hint="eastAsia"/>
          <w:noProof/>
          <w:sz w:val="24"/>
          <w:szCs w:val="24"/>
        </w:rPr>
        <w:t>4</w:t>
      </w:r>
      <w:r>
        <w:rPr>
          <w:rFonts w:hint="eastAsia"/>
          <w:noProof/>
          <w:sz w:val="24"/>
          <w:szCs w:val="24"/>
        </w:rPr>
        <w:t>个步骤</w:t>
      </w:r>
      <w:r>
        <w:rPr>
          <w:noProof/>
          <w:sz w:val="24"/>
          <w:szCs w:val="24"/>
        </w:rPr>
        <w:t>：</w:t>
      </w:r>
      <w:r>
        <w:rPr>
          <w:rFonts w:hint="eastAsia"/>
          <w:noProof/>
          <w:sz w:val="24"/>
          <w:szCs w:val="24"/>
        </w:rPr>
        <w:t>（</w:t>
      </w:r>
      <w:r>
        <w:rPr>
          <w:rFonts w:hint="eastAsia"/>
          <w:noProof/>
          <w:sz w:val="24"/>
          <w:szCs w:val="24"/>
        </w:rPr>
        <w:t>1</w:t>
      </w:r>
      <w:r>
        <w:rPr>
          <w:rFonts w:hint="eastAsia"/>
          <w:noProof/>
          <w:sz w:val="24"/>
          <w:szCs w:val="24"/>
        </w:rPr>
        <w:t>）</w:t>
      </w:r>
      <w:r w:rsidRPr="00AD7712">
        <w:rPr>
          <w:rFonts w:hint="eastAsia"/>
          <w:noProof/>
          <w:sz w:val="24"/>
          <w:szCs w:val="24"/>
        </w:rPr>
        <w:t>设定材料属性与</w:t>
      </w:r>
      <w:r>
        <w:rPr>
          <w:rFonts w:hint="eastAsia"/>
          <w:noProof/>
          <w:sz w:val="24"/>
          <w:szCs w:val="24"/>
        </w:rPr>
        <w:t>结构</w:t>
      </w:r>
      <w:r w:rsidRPr="00AD7712">
        <w:rPr>
          <w:rFonts w:hint="eastAsia"/>
          <w:noProof/>
          <w:sz w:val="24"/>
          <w:szCs w:val="24"/>
        </w:rPr>
        <w:t>建模</w:t>
      </w:r>
      <w:r w:rsidR="00817883">
        <w:rPr>
          <w:rFonts w:hint="eastAsia"/>
          <w:noProof/>
          <w:sz w:val="24"/>
          <w:szCs w:val="24"/>
        </w:rPr>
        <w:t>；</w:t>
      </w:r>
      <w:r>
        <w:rPr>
          <w:rFonts w:hint="eastAsia"/>
          <w:noProof/>
          <w:sz w:val="24"/>
          <w:szCs w:val="24"/>
        </w:rPr>
        <w:t>（</w:t>
      </w:r>
      <w:r>
        <w:rPr>
          <w:rFonts w:hint="eastAsia"/>
          <w:noProof/>
          <w:sz w:val="24"/>
          <w:szCs w:val="24"/>
        </w:rPr>
        <w:t>2</w:t>
      </w:r>
      <w:r>
        <w:rPr>
          <w:rFonts w:hint="eastAsia"/>
          <w:noProof/>
          <w:sz w:val="24"/>
          <w:szCs w:val="24"/>
        </w:rPr>
        <w:t>）设置仿真</w:t>
      </w:r>
      <w:r>
        <w:rPr>
          <w:noProof/>
          <w:sz w:val="24"/>
          <w:szCs w:val="24"/>
        </w:rPr>
        <w:t>区域参数</w:t>
      </w:r>
      <w:r>
        <w:rPr>
          <w:rFonts w:hint="eastAsia"/>
          <w:noProof/>
          <w:sz w:val="24"/>
          <w:szCs w:val="24"/>
        </w:rPr>
        <w:t>与</w:t>
      </w:r>
      <w:r w:rsidRPr="004540FA">
        <w:rPr>
          <w:rFonts w:hint="eastAsia"/>
          <w:noProof/>
          <w:sz w:val="24"/>
          <w:szCs w:val="24"/>
        </w:rPr>
        <w:t>边界条件</w:t>
      </w:r>
      <w:r w:rsidR="00817883">
        <w:rPr>
          <w:rFonts w:hint="eastAsia"/>
          <w:noProof/>
          <w:sz w:val="24"/>
          <w:szCs w:val="24"/>
        </w:rPr>
        <w:t>；</w:t>
      </w:r>
      <w:r>
        <w:rPr>
          <w:rFonts w:hint="eastAsia"/>
          <w:noProof/>
          <w:sz w:val="24"/>
          <w:szCs w:val="24"/>
        </w:rPr>
        <w:t>（</w:t>
      </w:r>
      <w:r>
        <w:rPr>
          <w:rFonts w:hint="eastAsia"/>
          <w:noProof/>
          <w:sz w:val="24"/>
          <w:szCs w:val="24"/>
        </w:rPr>
        <w:t>3</w:t>
      </w:r>
      <w:r>
        <w:rPr>
          <w:rFonts w:hint="eastAsia"/>
          <w:noProof/>
          <w:sz w:val="24"/>
          <w:szCs w:val="24"/>
        </w:rPr>
        <w:t>）</w:t>
      </w:r>
      <w:r w:rsidRPr="004540FA">
        <w:rPr>
          <w:rFonts w:hint="eastAsia"/>
          <w:noProof/>
          <w:sz w:val="24"/>
          <w:szCs w:val="24"/>
        </w:rPr>
        <w:t>添加激励源</w:t>
      </w:r>
      <w:r w:rsidR="00817883">
        <w:rPr>
          <w:rFonts w:hint="eastAsia"/>
          <w:noProof/>
          <w:sz w:val="24"/>
          <w:szCs w:val="24"/>
        </w:rPr>
        <w:t>；</w:t>
      </w:r>
      <w:r>
        <w:rPr>
          <w:rFonts w:hint="eastAsia"/>
          <w:noProof/>
          <w:sz w:val="24"/>
          <w:szCs w:val="24"/>
        </w:rPr>
        <w:t>（</w:t>
      </w:r>
      <w:r>
        <w:rPr>
          <w:rFonts w:hint="eastAsia"/>
          <w:noProof/>
          <w:sz w:val="24"/>
          <w:szCs w:val="24"/>
        </w:rPr>
        <w:t>4</w:t>
      </w:r>
      <w:r>
        <w:rPr>
          <w:rFonts w:hint="eastAsia"/>
          <w:noProof/>
          <w:sz w:val="24"/>
          <w:szCs w:val="24"/>
        </w:rPr>
        <w:t>）</w:t>
      </w:r>
      <w:r w:rsidRPr="00AD7712">
        <w:rPr>
          <w:rFonts w:hint="eastAsia"/>
          <w:noProof/>
          <w:sz w:val="24"/>
          <w:szCs w:val="24"/>
        </w:rPr>
        <w:t>添加</w:t>
      </w:r>
      <w:r w:rsidR="00817883">
        <w:rPr>
          <w:noProof/>
          <w:sz w:val="24"/>
          <w:szCs w:val="24"/>
        </w:rPr>
        <w:t>探测</w:t>
      </w:r>
      <w:r w:rsidRPr="00AD7712">
        <w:rPr>
          <w:rFonts w:hint="eastAsia"/>
          <w:noProof/>
          <w:sz w:val="24"/>
          <w:szCs w:val="24"/>
        </w:rPr>
        <w:t>器</w:t>
      </w:r>
      <w:r w:rsidR="00817883">
        <w:rPr>
          <w:rFonts w:hint="eastAsia"/>
          <w:noProof/>
          <w:sz w:val="24"/>
          <w:szCs w:val="24"/>
        </w:rPr>
        <w:t>。</w:t>
      </w:r>
    </w:p>
    <w:p w14:paraId="5A5C8FF4" w14:textId="4F4C1033" w:rsidR="00F7316F" w:rsidRDefault="00F51B01" w:rsidP="00F51B01">
      <w:pPr>
        <w:pStyle w:val="2"/>
        <w:spacing w:after="312"/>
        <w:rPr>
          <w:noProof/>
        </w:rPr>
      </w:pPr>
      <w:bookmarkStart w:id="62" w:name="_Toc38644598"/>
      <w:commentRangeStart w:id="63"/>
      <w:r>
        <w:rPr>
          <w:rFonts w:hint="eastAsia"/>
          <w:noProof/>
        </w:rPr>
        <w:t>2.2</w:t>
      </w:r>
      <w:r>
        <w:rPr>
          <w:noProof/>
        </w:rPr>
        <w:t xml:space="preserve"> </w:t>
      </w:r>
      <w:r w:rsidRPr="00F51B01">
        <w:rPr>
          <w:rFonts w:hint="eastAsia"/>
          <w:noProof/>
        </w:rPr>
        <w:t>硅波导</w:t>
      </w:r>
      <w:r w:rsidRPr="00EC6D0C">
        <w:rPr>
          <w:rFonts w:ascii="黑体" w:hAnsi="黑体" w:hint="eastAsia"/>
          <w:noProof/>
        </w:rPr>
        <w:t>-</w:t>
      </w:r>
      <w:r w:rsidRPr="00EC6D0C">
        <w:rPr>
          <w:rFonts w:cs="Times New Roman"/>
          <w:noProof/>
        </w:rPr>
        <w:t>SPPs</w:t>
      </w:r>
      <w:r w:rsidR="00292AC0">
        <w:rPr>
          <w:rFonts w:cs="Times New Roman" w:hint="eastAsia"/>
          <w:noProof/>
        </w:rPr>
        <w:t>波导</w:t>
      </w:r>
      <w:r w:rsidRPr="00F51B01">
        <w:rPr>
          <w:rFonts w:hint="eastAsia"/>
          <w:noProof/>
        </w:rPr>
        <w:t>耦合器</w:t>
      </w:r>
      <w:r>
        <w:rPr>
          <w:rFonts w:hint="eastAsia"/>
          <w:noProof/>
        </w:rPr>
        <w:t>工作</w:t>
      </w:r>
      <w:r w:rsidRPr="00F51B01">
        <w:rPr>
          <w:rFonts w:hint="eastAsia"/>
          <w:noProof/>
        </w:rPr>
        <w:t>原理</w:t>
      </w:r>
      <w:bookmarkEnd w:id="62"/>
      <w:commentRangeEnd w:id="63"/>
      <w:r w:rsidR="00283A46">
        <w:rPr>
          <w:rStyle w:val="aa"/>
          <w:rFonts w:eastAsiaTheme="minorEastAsia" w:cstheme="minorBidi"/>
          <w:bCs w:val="0"/>
        </w:rPr>
        <w:commentReference w:id="63"/>
      </w:r>
    </w:p>
    <w:p w14:paraId="0C07DA4B" w14:textId="48BA412E" w:rsidR="0089117F" w:rsidRDefault="0089117F" w:rsidP="0040414D">
      <w:pPr>
        <w:spacing w:line="400" w:lineRule="exact"/>
        <w:ind w:firstLineChars="200" w:firstLine="480"/>
        <w:rPr>
          <w:noProof/>
          <w:sz w:val="24"/>
          <w:szCs w:val="24"/>
        </w:rPr>
      </w:pPr>
      <w:r w:rsidRPr="006D57A9">
        <w:rPr>
          <w:rFonts w:hint="eastAsia"/>
          <w:noProof/>
          <w:sz w:val="24"/>
          <w:szCs w:val="24"/>
        </w:rPr>
        <w:t>如图</w:t>
      </w:r>
      <w:r w:rsidRPr="006D57A9">
        <w:rPr>
          <w:rFonts w:hint="eastAsia"/>
          <w:noProof/>
          <w:sz w:val="24"/>
          <w:szCs w:val="24"/>
        </w:rPr>
        <w:t>2-6</w:t>
      </w:r>
      <w:r w:rsidRPr="006D57A9">
        <w:rPr>
          <w:rFonts w:hint="eastAsia"/>
          <w:noProof/>
          <w:sz w:val="24"/>
          <w:szCs w:val="24"/>
        </w:rPr>
        <w:t>所示</w:t>
      </w:r>
      <w:r w:rsidR="00817883">
        <w:rPr>
          <w:rFonts w:hint="eastAsia"/>
          <w:noProof/>
          <w:sz w:val="24"/>
          <w:szCs w:val="24"/>
        </w:rPr>
        <w:t>，其</w:t>
      </w:r>
      <w:r w:rsidRPr="006D57A9">
        <w:rPr>
          <w:rFonts w:hint="eastAsia"/>
          <w:noProof/>
          <w:sz w:val="24"/>
          <w:szCs w:val="24"/>
        </w:rPr>
        <w:t>为</w:t>
      </w:r>
      <w:r w:rsidR="0048654B">
        <w:rPr>
          <w:rFonts w:hint="eastAsia"/>
          <w:noProof/>
          <w:sz w:val="24"/>
          <w:szCs w:val="24"/>
        </w:rPr>
        <w:t>基于</w:t>
      </w:r>
      <w:r w:rsidRPr="006D57A9">
        <w:rPr>
          <w:rFonts w:hint="eastAsia"/>
          <w:noProof/>
          <w:sz w:val="24"/>
          <w:szCs w:val="24"/>
        </w:rPr>
        <w:t>MIM</w:t>
      </w:r>
      <w:r w:rsidR="0048654B">
        <w:rPr>
          <w:rFonts w:hint="eastAsia"/>
          <w:noProof/>
          <w:sz w:val="24"/>
          <w:szCs w:val="24"/>
        </w:rPr>
        <w:t>的</w:t>
      </w:r>
      <w:r w:rsidR="0048654B">
        <w:rPr>
          <w:rFonts w:hint="eastAsia"/>
          <w:noProof/>
          <w:sz w:val="24"/>
          <w:szCs w:val="24"/>
        </w:rPr>
        <w:t>S</w:t>
      </w:r>
      <w:r w:rsidR="0048654B">
        <w:rPr>
          <w:noProof/>
          <w:sz w:val="24"/>
          <w:szCs w:val="24"/>
        </w:rPr>
        <w:t>PPs</w:t>
      </w:r>
      <w:r w:rsidRPr="006D57A9">
        <w:rPr>
          <w:rFonts w:hint="eastAsia"/>
          <w:noProof/>
          <w:sz w:val="24"/>
          <w:szCs w:val="24"/>
        </w:rPr>
        <w:t>波导和介质平板波导之间的纳米耦合器的结构。在对称</w:t>
      </w:r>
      <w:r w:rsidR="0048654B">
        <w:rPr>
          <w:rFonts w:hint="eastAsia"/>
          <w:noProof/>
          <w:sz w:val="24"/>
          <w:szCs w:val="24"/>
        </w:rPr>
        <w:t>S</w:t>
      </w:r>
      <w:r w:rsidR="0048654B">
        <w:rPr>
          <w:noProof/>
          <w:sz w:val="24"/>
          <w:szCs w:val="24"/>
        </w:rPr>
        <w:t>PPs</w:t>
      </w:r>
      <w:r w:rsidRPr="006D57A9">
        <w:rPr>
          <w:rFonts w:hint="eastAsia"/>
          <w:noProof/>
          <w:sz w:val="24"/>
          <w:szCs w:val="24"/>
        </w:rPr>
        <w:t>波导中，狭缝（宽度为</w:t>
      </w:r>
      <w:r w:rsidR="0040414D" w:rsidRPr="0040414D">
        <w:rPr>
          <w:rFonts w:hint="eastAsia"/>
          <w:i/>
          <w:noProof/>
          <w:sz w:val="24"/>
          <w:szCs w:val="24"/>
        </w:rPr>
        <w:t>W</w:t>
      </w:r>
      <w:r w:rsidR="0040414D" w:rsidRPr="0040414D">
        <w:rPr>
          <w:rFonts w:hint="eastAsia"/>
          <w:i/>
          <w:noProof/>
          <w:sz w:val="24"/>
          <w:szCs w:val="24"/>
          <w:vertAlign w:val="subscript"/>
        </w:rPr>
        <w:t>a</w:t>
      </w:r>
      <w:r w:rsidRPr="006D57A9">
        <w:rPr>
          <w:rFonts w:hint="eastAsia"/>
          <w:noProof/>
          <w:sz w:val="24"/>
          <w:szCs w:val="24"/>
        </w:rPr>
        <w:t>）夹在两层金属（介电常数为</w:t>
      </w:r>
      <w:r w:rsidR="0040414D" w:rsidRPr="0040414D">
        <w:rPr>
          <w:rFonts w:cs="Times New Roman"/>
          <w:i/>
          <w:noProof/>
          <w:sz w:val="24"/>
          <w:szCs w:val="24"/>
        </w:rPr>
        <w:t>ε</w:t>
      </w:r>
      <w:r w:rsidR="0040414D" w:rsidRPr="0040414D">
        <w:rPr>
          <w:rFonts w:cs="Times New Roman"/>
          <w:i/>
          <w:noProof/>
          <w:sz w:val="24"/>
          <w:szCs w:val="24"/>
          <w:vertAlign w:val="subscript"/>
        </w:rPr>
        <w:t>m</w:t>
      </w:r>
      <w:r w:rsidRPr="006D57A9">
        <w:rPr>
          <w:rFonts w:hint="eastAsia"/>
          <w:noProof/>
          <w:sz w:val="24"/>
          <w:szCs w:val="24"/>
        </w:rPr>
        <w:t>）之间。在介质平板波导中，将介电常数为</w:t>
      </w:r>
      <w:r w:rsidR="0040414D" w:rsidRPr="0040414D">
        <w:rPr>
          <w:rFonts w:cs="Times New Roman"/>
          <w:i/>
          <w:noProof/>
          <w:sz w:val="24"/>
          <w:szCs w:val="24"/>
        </w:rPr>
        <w:t>ε</w:t>
      </w:r>
      <w:r w:rsidR="0040414D">
        <w:rPr>
          <w:rFonts w:cs="Times New Roman"/>
          <w:i/>
          <w:noProof/>
          <w:sz w:val="24"/>
          <w:szCs w:val="24"/>
          <w:vertAlign w:val="subscript"/>
        </w:rPr>
        <w:t>d</w:t>
      </w:r>
      <w:r w:rsidRPr="006D57A9">
        <w:rPr>
          <w:rFonts w:hint="eastAsia"/>
          <w:noProof/>
          <w:sz w:val="24"/>
          <w:szCs w:val="24"/>
        </w:rPr>
        <w:t>、宽度为</w:t>
      </w:r>
      <w:r w:rsidR="0040414D" w:rsidRPr="0040414D">
        <w:rPr>
          <w:rFonts w:hint="eastAsia"/>
          <w:i/>
          <w:noProof/>
          <w:sz w:val="24"/>
          <w:szCs w:val="24"/>
        </w:rPr>
        <w:t>W</w:t>
      </w:r>
      <w:r w:rsidR="0040414D">
        <w:rPr>
          <w:i/>
          <w:noProof/>
          <w:sz w:val="24"/>
          <w:szCs w:val="24"/>
          <w:vertAlign w:val="subscript"/>
        </w:rPr>
        <w:t>d</w:t>
      </w:r>
      <w:r w:rsidRPr="006D57A9">
        <w:rPr>
          <w:rFonts w:hint="eastAsia"/>
          <w:noProof/>
          <w:sz w:val="24"/>
          <w:szCs w:val="24"/>
        </w:rPr>
        <w:t>的介质层置于两空气层之间。</w:t>
      </w:r>
    </w:p>
    <w:p w14:paraId="5AD53744" w14:textId="1912DF24" w:rsidR="00697BC0" w:rsidRDefault="00697BC0" w:rsidP="00697BC0">
      <w:pPr>
        <w:jc w:val="center"/>
        <w:rPr>
          <w:noProof/>
          <w:sz w:val="24"/>
          <w:szCs w:val="24"/>
        </w:rPr>
      </w:pPr>
      <w:r>
        <w:rPr>
          <w:rFonts w:hint="eastAsia"/>
          <w:noProof/>
          <w:sz w:val="24"/>
          <w:szCs w:val="24"/>
        </w:rPr>
        <w:drawing>
          <wp:inline distT="0" distB="0" distL="0" distR="0" wp14:anchorId="04072034" wp14:editId="225D21F2">
            <wp:extent cx="3605784" cy="2090928"/>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_new_new.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5784" cy="2090928"/>
                    </a:xfrm>
                    <a:prstGeom prst="rect">
                      <a:avLst/>
                    </a:prstGeom>
                  </pic:spPr>
                </pic:pic>
              </a:graphicData>
            </a:graphic>
          </wp:inline>
        </w:drawing>
      </w:r>
    </w:p>
    <w:p w14:paraId="69EC1881" w14:textId="2B0AF985" w:rsidR="00697BC0" w:rsidRPr="00DD548B" w:rsidRDefault="00697BC0" w:rsidP="00DD548B">
      <w:pPr>
        <w:spacing w:line="400" w:lineRule="exact"/>
        <w:jc w:val="center"/>
        <w:rPr>
          <w:rFonts w:eastAsia="楷体"/>
          <w:noProof/>
          <w:szCs w:val="24"/>
        </w:rPr>
      </w:pPr>
      <w:r w:rsidRPr="00DD548B">
        <w:rPr>
          <w:rFonts w:eastAsia="楷体" w:hint="eastAsia"/>
          <w:noProof/>
          <w:szCs w:val="24"/>
        </w:rPr>
        <w:t>图</w:t>
      </w:r>
      <w:r w:rsidRPr="00DD548B">
        <w:rPr>
          <w:rFonts w:eastAsia="楷体" w:hint="eastAsia"/>
          <w:noProof/>
          <w:szCs w:val="24"/>
        </w:rPr>
        <w:t>2</w:t>
      </w:r>
      <w:r w:rsidRPr="00DD548B">
        <w:rPr>
          <w:rFonts w:eastAsia="楷体"/>
          <w:noProof/>
          <w:szCs w:val="24"/>
        </w:rPr>
        <w:t xml:space="preserve">-6 </w:t>
      </w:r>
      <w:r w:rsidRPr="00DD548B">
        <w:rPr>
          <w:rFonts w:eastAsia="楷体" w:hint="eastAsia"/>
          <w:noProof/>
          <w:szCs w:val="24"/>
        </w:rPr>
        <w:t>MIM</w:t>
      </w:r>
      <w:r w:rsidR="00124671">
        <w:rPr>
          <w:rFonts w:eastAsia="楷体" w:hint="eastAsia"/>
          <w:noProof/>
          <w:szCs w:val="24"/>
        </w:rPr>
        <w:t>波导与介质平板波导间</w:t>
      </w:r>
      <w:r w:rsidRPr="00DD548B">
        <w:rPr>
          <w:rFonts w:eastAsia="楷体" w:hint="eastAsia"/>
          <w:noProof/>
          <w:szCs w:val="24"/>
        </w:rPr>
        <w:t>的耦合器结构</w:t>
      </w:r>
      <w:r w:rsidR="00855D7A" w:rsidRPr="00DD548B">
        <w:rPr>
          <w:rFonts w:eastAsia="楷体" w:hint="eastAsia"/>
          <w:noProof/>
          <w:szCs w:val="24"/>
          <w:vertAlign w:val="superscript"/>
        </w:rPr>
        <w:t>[</w:t>
      </w:r>
      <w:r w:rsidR="00DD548B" w:rsidRPr="00DD548B">
        <w:rPr>
          <w:rFonts w:eastAsia="楷体"/>
          <w:noProof/>
          <w:szCs w:val="24"/>
          <w:vertAlign w:val="superscript"/>
        </w:rPr>
        <w:t>6</w:t>
      </w:r>
      <w:r w:rsidR="009F524A">
        <w:rPr>
          <w:rFonts w:eastAsia="楷体"/>
          <w:noProof/>
          <w:szCs w:val="24"/>
          <w:vertAlign w:val="superscript"/>
        </w:rPr>
        <w:t>4</w:t>
      </w:r>
      <w:r w:rsidR="00855D7A" w:rsidRPr="00DD548B">
        <w:rPr>
          <w:rFonts w:eastAsia="楷体" w:hint="eastAsia"/>
          <w:noProof/>
          <w:szCs w:val="24"/>
          <w:vertAlign w:val="superscript"/>
        </w:rPr>
        <w:t>]</w:t>
      </w:r>
    </w:p>
    <w:p w14:paraId="03D05398" w14:textId="723D9182" w:rsidR="0089117F" w:rsidRPr="00B12522" w:rsidRDefault="0089117F" w:rsidP="00B12522">
      <w:pPr>
        <w:spacing w:line="400" w:lineRule="exact"/>
        <w:ind w:firstLineChars="150" w:firstLine="360"/>
        <w:rPr>
          <w:rFonts w:hint="eastAsia"/>
          <w:noProof/>
          <w:sz w:val="24"/>
          <w:szCs w:val="24"/>
        </w:rPr>
      </w:pPr>
      <w:r w:rsidRPr="006D57A9">
        <w:rPr>
          <w:rFonts w:hint="eastAsia"/>
          <w:noProof/>
          <w:sz w:val="24"/>
          <w:szCs w:val="24"/>
        </w:rPr>
        <w:t>假设两个波导都传播</w:t>
      </w:r>
      <w:r w:rsidRPr="006D57A9">
        <w:rPr>
          <w:noProof/>
          <w:sz w:val="24"/>
          <w:szCs w:val="24"/>
        </w:rPr>
        <w:t>TM</w:t>
      </w:r>
      <w:r w:rsidRPr="006D57A9">
        <w:rPr>
          <w:rFonts w:hint="eastAsia"/>
          <w:noProof/>
          <w:sz w:val="24"/>
          <w:szCs w:val="24"/>
        </w:rPr>
        <w:t>模，电磁场与</w:t>
      </w:r>
      <w:r w:rsidRPr="006D57A9">
        <w:rPr>
          <w:noProof/>
          <w:sz w:val="24"/>
          <w:szCs w:val="24"/>
        </w:rPr>
        <w:t>y</w:t>
      </w:r>
      <w:r w:rsidRPr="006D57A9">
        <w:rPr>
          <w:rFonts w:hint="eastAsia"/>
          <w:noProof/>
          <w:sz w:val="24"/>
          <w:szCs w:val="24"/>
        </w:rPr>
        <w:t>无关（</w:t>
      </w:r>
      <w:r w:rsidRPr="006D57A9">
        <w:rPr>
          <w:noProof/>
          <w:sz w:val="24"/>
          <w:szCs w:val="24"/>
        </w:rPr>
        <w:t>∂/∂y=0</w:t>
      </w:r>
      <w:r w:rsidRPr="006D57A9">
        <w:rPr>
          <w:rFonts w:hint="eastAsia"/>
          <w:noProof/>
          <w:sz w:val="24"/>
          <w:szCs w:val="24"/>
        </w:rPr>
        <w:t>）。因此，</w:t>
      </w:r>
      <w:r w:rsidR="00124671">
        <w:rPr>
          <w:rFonts w:hint="eastAsia"/>
          <w:noProof/>
          <w:sz w:val="24"/>
          <w:szCs w:val="24"/>
        </w:rPr>
        <w:t>根据</w:t>
      </w:r>
      <w:r w:rsidRPr="006D57A9">
        <w:rPr>
          <w:rFonts w:hint="eastAsia"/>
          <w:noProof/>
          <w:sz w:val="24"/>
          <w:szCs w:val="24"/>
        </w:rPr>
        <w:t>麦克斯韦方程</w:t>
      </w:r>
      <w:r w:rsidR="00124671">
        <w:rPr>
          <w:rFonts w:hint="eastAsia"/>
          <w:noProof/>
          <w:sz w:val="24"/>
          <w:szCs w:val="24"/>
        </w:rPr>
        <w:t>式（</w:t>
      </w:r>
      <w:r w:rsidR="00124671">
        <w:rPr>
          <w:rFonts w:hint="eastAsia"/>
          <w:noProof/>
          <w:sz w:val="24"/>
          <w:szCs w:val="24"/>
        </w:rPr>
        <w:t>2</w:t>
      </w:r>
      <w:r w:rsidR="009A0D1B">
        <w:rPr>
          <w:noProof/>
          <w:sz w:val="24"/>
          <w:szCs w:val="24"/>
        </w:rPr>
        <w:t>-15</w:t>
      </w:r>
      <w:r w:rsidR="00124671">
        <w:rPr>
          <w:rFonts w:hint="eastAsia"/>
          <w:noProof/>
          <w:sz w:val="24"/>
          <w:szCs w:val="24"/>
        </w:rPr>
        <w:t>）可知</w:t>
      </w:r>
      <w:r w:rsidR="00B12522">
        <w:rPr>
          <w:rFonts w:hint="eastAsia"/>
          <w:noProof/>
          <w:sz w:val="24"/>
          <w:szCs w:val="24"/>
        </w:rPr>
        <w:t>，</w:t>
      </w:r>
      <w:r w:rsidR="00B12522" w:rsidRPr="006D57A9">
        <w:rPr>
          <w:rFonts w:hint="eastAsia"/>
          <w:noProof/>
          <w:sz w:val="24"/>
          <w:szCs w:val="24"/>
        </w:rPr>
        <w:t>其中</w:t>
      </w:r>
      <w:r w:rsidR="00B12522" w:rsidRPr="00B12522">
        <w:rPr>
          <w:rFonts w:hint="eastAsia"/>
          <w:i/>
          <w:noProof/>
          <w:sz w:val="24"/>
          <w:szCs w:val="24"/>
        </w:rPr>
        <w:t>k</w:t>
      </w:r>
      <w:r w:rsidR="00B12522" w:rsidRPr="00B12522">
        <w:rPr>
          <w:i/>
          <w:noProof/>
          <w:sz w:val="24"/>
          <w:szCs w:val="24"/>
          <w:vertAlign w:val="subscript"/>
        </w:rPr>
        <w:t>0</w:t>
      </w:r>
      <w:r w:rsidR="00B12522">
        <w:rPr>
          <w:rFonts w:hint="eastAsia"/>
          <w:noProof/>
          <w:sz w:val="24"/>
          <w:szCs w:val="24"/>
        </w:rPr>
        <w:t>和</w:t>
      </w:r>
      <w:r w:rsidR="00B12522" w:rsidRPr="00B12522">
        <w:rPr>
          <w:rFonts w:hint="eastAsia"/>
          <w:i/>
          <w:noProof/>
          <w:sz w:val="24"/>
          <w:szCs w:val="24"/>
        </w:rPr>
        <w:t>β</w:t>
      </w:r>
      <w:r w:rsidR="00B12522">
        <w:rPr>
          <w:rFonts w:hint="eastAsia"/>
          <w:noProof/>
          <w:sz w:val="24"/>
          <w:szCs w:val="24"/>
        </w:rPr>
        <w:t>分别是空气中的波矢</w:t>
      </w:r>
      <w:r w:rsidR="00B12522" w:rsidRPr="006D57A9">
        <w:rPr>
          <w:rFonts w:hint="eastAsia"/>
          <w:noProof/>
          <w:sz w:val="24"/>
          <w:szCs w:val="24"/>
        </w:rPr>
        <w:t>和传播常数。</w:t>
      </w:r>
    </w:p>
    <w:p w14:paraId="2E96897F" w14:textId="350A8799" w:rsidR="006D57A9" w:rsidRDefault="00B12522" w:rsidP="00DD548B">
      <w:pPr>
        <w:ind w:firstLineChars="1200" w:firstLine="2880"/>
        <w:rPr>
          <w:noProof/>
          <w:sz w:val="24"/>
          <w:szCs w:val="24"/>
        </w:rPr>
      </w:pPr>
      <w:r w:rsidRPr="00B12522">
        <w:rPr>
          <w:noProof/>
          <w:position w:val="-24"/>
          <w:sz w:val="24"/>
          <w:szCs w:val="24"/>
        </w:rPr>
        <w:object w:dxaOrig="2540" w:dyaOrig="680" w14:anchorId="5657E75C">
          <v:shape id="_x0000_i1085" type="#_x0000_t75" style="width:126.7pt;height:34pt" o:ole="">
            <v:imagedata r:id="rId116" o:title=""/>
          </v:shape>
          <o:OLEObject Type="Embed" ProgID="Equation.DSMT4" ShapeID="_x0000_i1085" DrawAspect="Content" ObjectID="_1649608152" r:id="rId117"/>
        </w:object>
      </w:r>
      <w:r w:rsidR="00DD548B">
        <w:rPr>
          <w:rFonts w:hint="eastAsia"/>
          <w:noProof/>
          <w:sz w:val="24"/>
          <w:szCs w:val="24"/>
        </w:rPr>
        <w:t xml:space="preserve">           </w:t>
      </w:r>
      <w:r>
        <w:rPr>
          <w:noProof/>
          <w:sz w:val="24"/>
          <w:szCs w:val="24"/>
        </w:rPr>
        <w:t xml:space="preserve"> </w:t>
      </w:r>
      <w:r w:rsidR="00DD548B">
        <w:rPr>
          <w:rFonts w:hint="eastAsia"/>
          <w:noProof/>
          <w:sz w:val="24"/>
          <w:szCs w:val="24"/>
        </w:rPr>
        <w:t xml:space="preserve">   </w:t>
      </w:r>
      <w:r w:rsidR="00DD548B">
        <w:rPr>
          <w:noProof/>
          <w:sz w:val="24"/>
          <w:szCs w:val="24"/>
        </w:rPr>
        <w:t xml:space="preserve"> </w:t>
      </w:r>
      <w:r w:rsidR="00124671">
        <w:rPr>
          <w:rFonts w:hint="eastAsia"/>
          <w:noProof/>
          <w:sz w:val="24"/>
          <w:szCs w:val="24"/>
        </w:rPr>
        <w:t xml:space="preserve"> </w:t>
      </w:r>
      <w:r w:rsidR="00DD548B">
        <w:rPr>
          <w:rFonts w:hint="eastAsia"/>
          <w:noProof/>
          <w:sz w:val="24"/>
          <w:szCs w:val="24"/>
        </w:rPr>
        <w:t xml:space="preserve"> </w:t>
      </w:r>
      <w:r w:rsidR="00DD548B">
        <w:rPr>
          <w:rFonts w:hint="eastAsia"/>
          <w:noProof/>
          <w:sz w:val="24"/>
          <w:szCs w:val="24"/>
        </w:rPr>
        <w:t>（</w:t>
      </w:r>
      <w:r w:rsidR="00DD548B">
        <w:rPr>
          <w:rFonts w:hint="eastAsia"/>
          <w:noProof/>
          <w:sz w:val="24"/>
          <w:szCs w:val="24"/>
        </w:rPr>
        <w:t>2</w:t>
      </w:r>
      <w:r w:rsidR="009A0D1B">
        <w:rPr>
          <w:noProof/>
          <w:sz w:val="24"/>
          <w:szCs w:val="24"/>
        </w:rPr>
        <w:t>-15</w:t>
      </w:r>
      <w:r w:rsidR="00DD548B">
        <w:rPr>
          <w:rFonts w:hint="eastAsia"/>
          <w:noProof/>
          <w:sz w:val="24"/>
          <w:szCs w:val="24"/>
        </w:rPr>
        <w:t>）</w:t>
      </w:r>
    </w:p>
    <w:p w14:paraId="4811A608" w14:textId="13A60C49" w:rsidR="006D57A9" w:rsidRDefault="006D57A9" w:rsidP="006D57A9">
      <w:pPr>
        <w:spacing w:line="400" w:lineRule="exact"/>
        <w:ind w:firstLineChars="200" w:firstLine="480"/>
        <w:rPr>
          <w:noProof/>
          <w:sz w:val="24"/>
          <w:szCs w:val="24"/>
        </w:rPr>
      </w:pPr>
      <w:r w:rsidRPr="006D57A9">
        <w:rPr>
          <w:noProof/>
          <w:sz w:val="24"/>
          <w:szCs w:val="24"/>
        </w:rPr>
        <w:t>横向分量可以写成</w:t>
      </w:r>
      <w:r w:rsidR="008E1319">
        <w:rPr>
          <w:rFonts w:hint="eastAsia"/>
          <w:noProof/>
          <w:sz w:val="24"/>
          <w:szCs w:val="24"/>
        </w:rPr>
        <w:t>：</w:t>
      </w:r>
    </w:p>
    <w:p w14:paraId="2DFC0AFB" w14:textId="487D7CD5" w:rsidR="006D57A9" w:rsidRDefault="00B12522" w:rsidP="00DD548B">
      <w:pPr>
        <w:ind w:firstLineChars="1400" w:firstLine="3360"/>
        <w:rPr>
          <w:noProof/>
          <w:sz w:val="24"/>
          <w:szCs w:val="24"/>
        </w:rPr>
      </w:pPr>
      <w:r w:rsidRPr="00B12522">
        <w:rPr>
          <w:noProof/>
          <w:position w:val="-68"/>
          <w:sz w:val="24"/>
          <w:szCs w:val="24"/>
        </w:rPr>
        <w:object w:dxaOrig="1760" w:dyaOrig="1480" w14:anchorId="6AD6E957">
          <v:shape id="_x0000_i1086" type="#_x0000_t75" style="width:88.15pt;height:73.75pt" o:ole="">
            <v:imagedata r:id="rId118" o:title=""/>
          </v:shape>
          <o:OLEObject Type="Embed" ProgID="Equation.DSMT4" ShapeID="_x0000_i1086" DrawAspect="Content" ObjectID="_1649608153" r:id="rId119"/>
        </w:object>
      </w:r>
      <w:r w:rsidR="00C57106" w:rsidRPr="008D1CE5">
        <w:rPr>
          <w:rFonts w:hint="eastAsia"/>
          <w:sz w:val="24"/>
          <w:szCs w:val="24"/>
        </w:rPr>
        <w:t xml:space="preserve"> </w:t>
      </w:r>
      <w:r>
        <w:rPr>
          <w:sz w:val="24"/>
          <w:szCs w:val="24"/>
        </w:rPr>
        <w:t xml:space="preserve">   </w:t>
      </w:r>
      <w:r w:rsidR="00C57106" w:rsidRPr="008D1CE5">
        <w:rPr>
          <w:sz w:val="24"/>
          <w:szCs w:val="24"/>
        </w:rPr>
        <w:t xml:space="preserve"> </w:t>
      </w:r>
      <w:r w:rsidR="00124671">
        <w:rPr>
          <w:sz w:val="24"/>
          <w:szCs w:val="24"/>
        </w:rPr>
        <w:t xml:space="preserve">              </w:t>
      </w:r>
      <w:r w:rsidR="00C57106" w:rsidRPr="008D1CE5">
        <w:rPr>
          <w:sz w:val="24"/>
          <w:szCs w:val="24"/>
        </w:rPr>
        <w:t xml:space="preserve"> </w:t>
      </w:r>
      <w:r w:rsidR="006D57A9">
        <w:rPr>
          <w:rFonts w:hint="eastAsia"/>
          <w:noProof/>
          <w:sz w:val="24"/>
          <w:szCs w:val="24"/>
        </w:rPr>
        <w:t>（</w:t>
      </w:r>
      <w:r w:rsidR="006D57A9">
        <w:rPr>
          <w:rFonts w:hint="eastAsia"/>
          <w:noProof/>
          <w:sz w:val="24"/>
          <w:szCs w:val="24"/>
        </w:rPr>
        <w:t>2</w:t>
      </w:r>
      <w:r w:rsidR="009A0D1B">
        <w:rPr>
          <w:noProof/>
          <w:sz w:val="24"/>
          <w:szCs w:val="24"/>
        </w:rPr>
        <w:t>-16</w:t>
      </w:r>
      <w:r w:rsidR="006D57A9">
        <w:rPr>
          <w:rFonts w:hint="eastAsia"/>
          <w:noProof/>
          <w:sz w:val="24"/>
          <w:szCs w:val="24"/>
        </w:rPr>
        <w:t>）</w:t>
      </w:r>
    </w:p>
    <w:p w14:paraId="1655BF2C" w14:textId="7239B9BE" w:rsidR="00F314E2" w:rsidRDefault="00F314E2" w:rsidP="00B12522">
      <w:pPr>
        <w:spacing w:line="400" w:lineRule="exact"/>
        <w:ind w:firstLineChars="200" w:firstLine="480"/>
        <w:rPr>
          <w:noProof/>
          <w:sz w:val="24"/>
          <w:szCs w:val="24"/>
        </w:rPr>
      </w:pPr>
      <w:r w:rsidRPr="00F314E2">
        <w:rPr>
          <w:noProof/>
          <w:sz w:val="24"/>
          <w:szCs w:val="24"/>
        </w:rPr>
        <w:t>在</w:t>
      </w:r>
      <w:r w:rsidRPr="00F314E2">
        <w:rPr>
          <w:noProof/>
          <w:sz w:val="24"/>
          <w:szCs w:val="24"/>
        </w:rPr>
        <w:t>MIM</w:t>
      </w:r>
      <w:r w:rsidRPr="00F314E2">
        <w:rPr>
          <w:noProof/>
          <w:sz w:val="24"/>
          <w:szCs w:val="24"/>
        </w:rPr>
        <w:t>波导中，</w:t>
      </w:r>
      <w:r w:rsidRPr="00F314E2">
        <w:rPr>
          <w:rFonts w:hint="eastAsia"/>
          <w:noProof/>
          <w:sz w:val="24"/>
          <w:szCs w:val="24"/>
        </w:rPr>
        <w:t>可以得到</w:t>
      </w:r>
      <w:r w:rsidR="00B12522">
        <w:rPr>
          <w:rFonts w:hint="eastAsia"/>
          <w:noProof/>
          <w:sz w:val="24"/>
          <w:szCs w:val="24"/>
        </w:rPr>
        <w:t>磁场</w:t>
      </w:r>
      <w:r w:rsidR="00CE47BF" w:rsidRPr="00CE47BF">
        <w:rPr>
          <w:rFonts w:hint="eastAsia"/>
          <w:i/>
          <w:noProof/>
          <w:sz w:val="24"/>
          <w:szCs w:val="24"/>
        </w:rPr>
        <w:t>H</w:t>
      </w:r>
      <w:r w:rsidR="00CE47BF" w:rsidRPr="00CE47BF">
        <w:rPr>
          <w:i/>
          <w:noProof/>
          <w:sz w:val="24"/>
          <w:szCs w:val="24"/>
          <w:vertAlign w:val="subscript"/>
        </w:rPr>
        <w:t>y</w:t>
      </w:r>
      <w:r w:rsidR="00CE47BF" w:rsidRPr="00CE47BF">
        <w:rPr>
          <w:i/>
          <w:noProof/>
          <w:sz w:val="24"/>
          <w:szCs w:val="24"/>
        </w:rPr>
        <w:t>(x,z)</w:t>
      </w:r>
      <w:r w:rsidR="00CE47BF" w:rsidRPr="00CE47BF">
        <w:rPr>
          <w:rFonts w:hint="eastAsia"/>
          <w:noProof/>
          <w:sz w:val="24"/>
          <w:szCs w:val="24"/>
        </w:rPr>
        <w:t>，</w:t>
      </w:r>
      <w:r w:rsidR="00CE47BF" w:rsidRPr="00CE47BF">
        <w:rPr>
          <w:noProof/>
          <w:sz w:val="24"/>
          <w:szCs w:val="24"/>
        </w:rPr>
        <w:t>其中</w:t>
      </w:r>
      <w:r w:rsidR="00CE47BF" w:rsidRPr="00CE47BF">
        <w:rPr>
          <w:rFonts w:hint="eastAsia"/>
          <w:i/>
          <w:noProof/>
          <w:sz w:val="24"/>
          <w:szCs w:val="24"/>
        </w:rPr>
        <w:t>A</w:t>
      </w:r>
      <w:r w:rsidR="00CE47BF">
        <w:rPr>
          <w:rFonts w:hint="eastAsia"/>
          <w:noProof/>
          <w:sz w:val="24"/>
          <w:szCs w:val="24"/>
        </w:rPr>
        <w:t>为常数</w:t>
      </w:r>
      <w:r w:rsidRPr="00F314E2">
        <w:rPr>
          <w:noProof/>
          <w:sz w:val="24"/>
          <w:szCs w:val="24"/>
        </w:rPr>
        <w:t>：</w:t>
      </w:r>
      <w:r w:rsidR="00CE47BF">
        <w:rPr>
          <w:rFonts w:hint="eastAsia"/>
          <w:noProof/>
          <w:sz w:val="24"/>
          <w:szCs w:val="24"/>
        </w:rPr>
        <w:t xml:space="preserve"> </w:t>
      </w:r>
    </w:p>
    <w:p w14:paraId="46396B66" w14:textId="2B9798CC" w:rsidR="00CE47BF" w:rsidRPr="00CE47BF" w:rsidRDefault="00CE47BF" w:rsidP="00CE47BF">
      <w:pPr>
        <w:ind w:firstLineChars="150" w:firstLine="360"/>
        <w:rPr>
          <w:rFonts w:hint="eastAsia"/>
          <w:noProof/>
          <w:sz w:val="24"/>
          <w:szCs w:val="24"/>
        </w:rPr>
      </w:pPr>
      <w:r w:rsidRPr="00CE47BF">
        <w:rPr>
          <w:noProof/>
          <w:position w:val="-54"/>
          <w:sz w:val="24"/>
          <w:szCs w:val="24"/>
        </w:rPr>
        <w:object w:dxaOrig="7020" w:dyaOrig="1200" w14:anchorId="23D9F0BD">
          <v:shape id="_x0000_i1087" type="#_x0000_t75" style="width:350.8pt;height:59.9pt" o:ole="">
            <v:imagedata r:id="rId120" o:title=""/>
          </v:shape>
          <o:OLEObject Type="Embed" ProgID="Equation.DSMT4" ShapeID="_x0000_i1087" DrawAspect="Content" ObjectID="_1649608154" r:id="rId121"/>
        </w:object>
      </w:r>
      <w:r>
        <w:rPr>
          <w:noProof/>
          <w:sz w:val="24"/>
          <w:szCs w:val="24"/>
        </w:rPr>
        <w:t xml:space="preserve">  </w:t>
      </w:r>
      <w:r>
        <w:rPr>
          <w:rFonts w:hint="eastAsia"/>
          <w:noProof/>
          <w:sz w:val="24"/>
          <w:szCs w:val="24"/>
        </w:rPr>
        <w:t>（</w:t>
      </w:r>
      <w:r>
        <w:rPr>
          <w:rFonts w:hint="eastAsia"/>
          <w:noProof/>
          <w:sz w:val="24"/>
          <w:szCs w:val="24"/>
        </w:rPr>
        <w:t>2</w:t>
      </w:r>
      <w:r>
        <w:rPr>
          <w:noProof/>
          <w:sz w:val="24"/>
          <w:szCs w:val="24"/>
        </w:rPr>
        <w:t>-17</w:t>
      </w:r>
      <w:r>
        <w:rPr>
          <w:rFonts w:hint="eastAsia"/>
          <w:noProof/>
          <w:sz w:val="24"/>
          <w:szCs w:val="24"/>
        </w:rPr>
        <w:t>）</w:t>
      </w:r>
    </w:p>
    <w:p w14:paraId="46210194" w14:textId="0C43A73B" w:rsidR="00F314E2" w:rsidRPr="00F314E2" w:rsidRDefault="00F314E2" w:rsidP="00B12522">
      <w:pPr>
        <w:spacing w:line="400" w:lineRule="exact"/>
        <w:ind w:firstLineChars="200" w:firstLine="480"/>
        <w:rPr>
          <w:rFonts w:hint="eastAsia"/>
          <w:noProof/>
          <w:sz w:val="24"/>
          <w:szCs w:val="24"/>
        </w:rPr>
      </w:pPr>
      <w:r w:rsidRPr="00F314E2">
        <w:rPr>
          <w:noProof/>
          <w:sz w:val="24"/>
          <w:szCs w:val="24"/>
        </w:rPr>
        <w:t>如前所述，</w:t>
      </w:r>
      <w:r w:rsidRPr="00F314E2">
        <w:rPr>
          <w:noProof/>
          <w:sz w:val="24"/>
          <w:szCs w:val="24"/>
        </w:rPr>
        <w:t>MIM</w:t>
      </w:r>
      <w:r w:rsidRPr="00F314E2">
        <w:rPr>
          <w:noProof/>
          <w:sz w:val="24"/>
          <w:szCs w:val="24"/>
        </w:rPr>
        <w:t>结构是对称的</w:t>
      </w:r>
      <w:r w:rsidR="00124671">
        <w:rPr>
          <w:rFonts w:hint="eastAsia"/>
          <w:noProof/>
          <w:sz w:val="24"/>
          <w:szCs w:val="24"/>
        </w:rPr>
        <w:t>，</w:t>
      </w:r>
      <w:r w:rsidR="00B12522" w:rsidRPr="00B12522">
        <w:rPr>
          <w:rFonts w:hint="eastAsia"/>
          <w:i/>
          <w:noProof/>
          <w:sz w:val="24"/>
          <w:szCs w:val="24"/>
        </w:rPr>
        <w:t>k</w:t>
      </w:r>
      <w:r w:rsidR="00B12522" w:rsidRPr="00B12522">
        <w:rPr>
          <w:rFonts w:hint="eastAsia"/>
          <w:i/>
          <w:noProof/>
          <w:sz w:val="24"/>
          <w:szCs w:val="24"/>
          <w:vertAlign w:val="subscript"/>
        </w:rPr>
        <w:t>1</w:t>
      </w:r>
      <w:r w:rsidR="00B12522">
        <w:rPr>
          <w:rFonts w:hint="eastAsia"/>
          <w:noProof/>
          <w:sz w:val="24"/>
          <w:szCs w:val="24"/>
        </w:rPr>
        <w:t>与</w:t>
      </w:r>
      <w:r w:rsidR="00B12522" w:rsidRPr="00B12522">
        <w:rPr>
          <w:rFonts w:hint="eastAsia"/>
          <w:i/>
          <w:noProof/>
          <w:sz w:val="24"/>
          <w:szCs w:val="24"/>
        </w:rPr>
        <w:t>k</w:t>
      </w:r>
      <w:r w:rsidR="00B12522" w:rsidRPr="00B12522">
        <w:rPr>
          <w:rFonts w:hint="eastAsia"/>
          <w:i/>
          <w:noProof/>
          <w:sz w:val="24"/>
          <w:szCs w:val="24"/>
          <w:vertAlign w:val="subscript"/>
        </w:rPr>
        <w:t>2</w:t>
      </w:r>
      <w:r w:rsidR="00B12522">
        <w:rPr>
          <w:rFonts w:hint="eastAsia"/>
          <w:noProof/>
          <w:sz w:val="24"/>
          <w:szCs w:val="24"/>
        </w:rPr>
        <w:t>可由</w:t>
      </w:r>
      <w:r w:rsidR="00B12522">
        <w:rPr>
          <w:noProof/>
          <w:sz w:val="24"/>
          <w:szCs w:val="24"/>
        </w:rPr>
        <w:t>式</w:t>
      </w:r>
      <w:r w:rsidR="00124671">
        <w:rPr>
          <w:rFonts w:hint="eastAsia"/>
          <w:noProof/>
          <w:sz w:val="24"/>
          <w:szCs w:val="24"/>
        </w:rPr>
        <w:t>（</w:t>
      </w:r>
      <w:r w:rsidR="00124671">
        <w:rPr>
          <w:rFonts w:hint="eastAsia"/>
          <w:noProof/>
          <w:sz w:val="24"/>
          <w:szCs w:val="24"/>
        </w:rPr>
        <w:t>2</w:t>
      </w:r>
      <w:r w:rsidR="009A0D1B">
        <w:rPr>
          <w:noProof/>
          <w:sz w:val="24"/>
          <w:szCs w:val="24"/>
        </w:rPr>
        <w:t>-18</w:t>
      </w:r>
      <w:r w:rsidR="00124671">
        <w:rPr>
          <w:rFonts w:hint="eastAsia"/>
          <w:noProof/>
          <w:sz w:val="24"/>
          <w:szCs w:val="24"/>
        </w:rPr>
        <w:t>）</w:t>
      </w:r>
      <w:r w:rsidR="00B12522">
        <w:rPr>
          <w:rFonts w:hint="eastAsia"/>
          <w:noProof/>
          <w:sz w:val="24"/>
          <w:szCs w:val="24"/>
        </w:rPr>
        <w:t>得到：</w:t>
      </w:r>
    </w:p>
    <w:p w14:paraId="4BCCC68D" w14:textId="256CAFC8" w:rsidR="00F314E2" w:rsidRDefault="00CE47BF" w:rsidP="00DD548B">
      <w:pPr>
        <w:ind w:firstLineChars="1300" w:firstLine="3120"/>
        <w:rPr>
          <w:noProof/>
          <w:sz w:val="24"/>
          <w:szCs w:val="24"/>
        </w:rPr>
      </w:pPr>
      <w:r w:rsidRPr="00CE47BF">
        <w:rPr>
          <w:noProof/>
          <w:position w:val="-32"/>
          <w:sz w:val="24"/>
          <w:szCs w:val="24"/>
        </w:rPr>
        <w:object w:dxaOrig="1740" w:dyaOrig="760" w14:anchorId="4BBBFE31">
          <v:shape id="_x0000_i1088" type="#_x0000_t75" style="width:87pt;height:38pt" o:ole="">
            <v:imagedata r:id="rId122" o:title=""/>
          </v:shape>
          <o:OLEObject Type="Embed" ProgID="Equation.DSMT4" ShapeID="_x0000_i1088" DrawAspect="Content" ObjectID="_1649608155" r:id="rId123"/>
        </w:object>
      </w:r>
      <w:r w:rsidR="00C57106" w:rsidRPr="008D1CE5">
        <w:rPr>
          <w:rFonts w:hint="eastAsia"/>
          <w:sz w:val="24"/>
          <w:szCs w:val="24"/>
        </w:rPr>
        <w:t xml:space="preserve"> </w:t>
      </w:r>
      <w:r w:rsidR="00C57106" w:rsidRPr="008D1CE5">
        <w:rPr>
          <w:sz w:val="24"/>
          <w:szCs w:val="24"/>
        </w:rPr>
        <w:t xml:space="preserve">      </w:t>
      </w:r>
      <w:r w:rsidR="00124671">
        <w:rPr>
          <w:sz w:val="24"/>
          <w:szCs w:val="24"/>
        </w:rPr>
        <w:t xml:space="preserve">          </w:t>
      </w:r>
      <w:r>
        <w:rPr>
          <w:sz w:val="24"/>
          <w:szCs w:val="24"/>
        </w:rPr>
        <w:t xml:space="preserve"> </w:t>
      </w:r>
      <w:r w:rsidR="00124671">
        <w:rPr>
          <w:sz w:val="24"/>
          <w:szCs w:val="24"/>
        </w:rPr>
        <w:t xml:space="preserve">    </w:t>
      </w:r>
      <w:r w:rsidR="00F314E2">
        <w:rPr>
          <w:rFonts w:hint="eastAsia"/>
          <w:noProof/>
          <w:sz w:val="24"/>
          <w:szCs w:val="24"/>
        </w:rPr>
        <w:t>（</w:t>
      </w:r>
      <w:r w:rsidR="00DD548B">
        <w:rPr>
          <w:rFonts w:hint="eastAsia"/>
          <w:noProof/>
          <w:sz w:val="24"/>
          <w:szCs w:val="24"/>
        </w:rPr>
        <w:t>2</w:t>
      </w:r>
      <w:r w:rsidR="009A0D1B">
        <w:rPr>
          <w:noProof/>
          <w:sz w:val="24"/>
          <w:szCs w:val="24"/>
        </w:rPr>
        <w:t>-18</w:t>
      </w:r>
      <w:r w:rsidR="00F314E2">
        <w:rPr>
          <w:rFonts w:hint="eastAsia"/>
          <w:noProof/>
          <w:sz w:val="24"/>
          <w:szCs w:val="24"/>
        </w:rPr>
        <w:t>）</w:t>
      </w:r>
    </w:p>
    <w:p w14:paraId="306B6302" w14:textId="0916D715" w:rsidR="00F314E2" w:rsidRDefault="008E1319" w:rsidP="006D57A9">
      <w:pPr>
        <w:spacing w:line="400" w:lineRule="exact"/>
        <w:ind w:firstLineChars="200" w:firstLine="480"/>
        <w:rPr>
          <w:noProof/>
          <w:sz w:val="24"/>
          <w:szCs w:val="24"/>
        </w:rPr>
      </w:pPr>
      <w:r>
        <w:rPr>
          <w:rFonts w:hint="eastAsia"/>
          <w:noProof/>
          <w:sz w:val="24"/>
          <w:szCs w:val="24"/>
        </w:rPr>
        <w:t>金属的介电常数</w:t>
      </w:r>
      <w:r w:rsidR="00CE47BF" w:rsidRPr="0040414D">
        <w:rPr>
          <w:rFonts w:cs="Times New Roman"/>
          <w:i/>
          <w:noProof/>
          <w:sz w:val="24"/>
          <w:szCs w:val="24"/>
        </w:rPr>
        <w:t>ε</w:t>
      </w:r>
      <w:r w:rsidR="00CE47BF">
        <w:rPr>
          <w:rFonts w:cs="Times New Roman"/>
          <w:i/>
          <w:noProof/>
          <w:sz w:val="24"/>
          <w:szCs w:val="24"/>
          <w:vertAlign w:val="subscript"/>
        </w:rPr>
        <w:t>m</w:t>
      </w:r>
      <w:r w:rsidR="00F314E2" w:rsidRPr="00F314E2">
        <w:rPr>
          <w:rFonts w:hint="eastAsia"/>
          <w:noProof/>
          <w:sz w:val="24"/>
          <w:szCs w:val="24"/>
        </w:rPr>
        <w:t>由</w:t>
      </w:r>
      <w:r w:rsidR="00F314E2" w:rsidRPr="00F314E2">
        <w:rPr>
          <w:rFonts w:hint="eastAsia"/>
          <w:noProof/>
          <w:sz w:val="24"/>
          <w:szCs w:val="24"/>
        </w:rPr>
        <w:t>Drude</w:t>
      </w:r>
      <w:r w:rsidR="00F314E2" w:rsidRPr="00F314E2">
        <w:rPr>
          <w:rFonts w:hint="eastAsia"/>
          <w:noProof/>
          <w:sz w:val="24"/>
          <w:szCs w:val="24"/>
        </w:rPr>
        <w:t>模型描述</w:t>
      </w:r>
    </w:p>
    <w:p w14:paraId="063E1896" w14:textId="3B5EC963" w:rsidR="00F314E2" w:rsidRDefault="00856AE2" w:rsidP="00856AE2">
      <w:pPr>
        <w:ind w:firstLineChars="1200" w:firstLine="2880"/>
        <w:rPr>
          <w:noProof/>
          <w:sz w:val="24"/>
          <w:szCs w:val="24"/>
        </w:rPr>
      </w:pPr>
      <w:r w:rsidRPr="00856AE2">
        <w:rPr>
          <w:noProof/>
          <w:position w:val="-14"/>
          <w:sz w:val="24"/>
          <w:szCs w:val="24"/>
        </w:rPr>
        <w:object w:dxaOrig="2280" w:dyaOrig="400" w14:anchorId="28EF8173">
          <v:shape id="_x0000_i1089" type="#_x0000_t75" style="width:114.05pt;height:20.15pt" o:ole="">
            <v:imagedata r:id="rId124" o:title=""/>
          </v:shape>
          <o:OLEObject Type="Embed" ProgID="Equation.DSMT4" ShapeID="_x0000_i1089" DrawAspect="Content" ObjectID="_1649608156" r:id="rId125"/>
        </w:object>
      </w:r>
      <w:r w:rsidR="00C57106" w:rsidRPr="008D1CE5">
        <w:rPr>
          <w:rFonts w:hint="eastAsia"/>
          <w:sz w:val="24"/>
          <w:szCs w:val="24"/>
        </w:rPr>
        <w:t xml:space="preserve"> </w:t>
      </w:r>
      <w:r>
        <w:rPr>
          <w:sz w:val="24"/>
          <w:szCs w:val="24"/>
        </w:rPr>
        <w:t xml:space="preserve">          </w:t>
      </w:r>
      <w:r w:rsidR="00C57106" w:rsidRPr="008D1CE5">
        <w:rPr>
          <w:sz w:val="24"/>
          <w:szCs w:val="24"/>
        </w:rPr>
        <w:t xml:space="preserve">   </w:t>
      </w:r>
      <w:r w:rsidR="00124671">
        <w:rPr>
          <w:sz w:val="24"/>
          <w:szCs w:val="24"/>
        </w:rPr>
        <w:t xml:space="preserve">     </w:t>
      </w:r>
      <w:r w:rsidR="00F314E2">
        <w:rPr>
          <w:rFonts w:hint="eastAsia"/>
          <w:noProof/>
          <w:sz w:val="24"/>
          <w:szCs w:val="24"/>
        </w:rPr>
        <w:t>（</w:t>
      </w:r>
      <w:r w:rsidR="00DD548B">
        <w:rPr>
          <w:rFonts w:hint="eastAsia"/>
          <w:noProof/>
          <w:sz w:val="24"/>
          <w:szCs w:val="24"/>
        </w:rPr>
        <w:t>2</w:t>
      </w:r>
      <w:r w:rsidR="009A0D1B">
        <w:rPr>
          <w:noProof/>
          <w:sz w:val="24"/>
          <w:szCs w:val="24"/>
        </w:rPr>
        <w:t>-19</w:t>
      </w:r>
      <w:r w:rsidR="00F314E2">
        <w:rPr>
          <w:rFonts w:hint="eastAsia"/>
          <w:noProof/>
          <w:sz w:val="24"/>
          <w:szCs w:val="24"/>
        </w:rPr>
        <w:t>）</w:t>
      </w:r>
    </w:p>
    <w:p w14:paraId="0EE12885" w14:textId="28790AD5" w:rsidR="009755CE" w:rsidRDefault="00F314E2" w:rsidP="00B12522">
      <w:pPr>
        <w:spacing w:line="400" w:lineRule="exact"/>
        <w:ind w:firstLineChars="200" w:firstLine="480"/>
        <w:rPr>
          <w:noProof/>
          <w:sz w:val="24"/>
          <w:szCs w:val="24"/>
        </w:rPr>
      </w:pPr>
      <w:r w:rsidRPr="00F314E2">
        <w:rPr>
          <w:rFonts w:hint="eastAsia"/>
          <w:noProof/>
          <w:sz w:val="24"/>
          <w:szCs w:val="24"/>
        </w:rPr>
        <w:t>在上面的方程中，</w:t>
      </w:r>
      <w:r w:rsidR="00856AE2" w:rsidRPr="00856AE2">
        <w:rPr>
          <w:rFonts w:cs="Times New Roman"/>
          <w:i/>
          <w:noProof/>
          <w:sz w:val="24"/>
          <w:szCs w:val="24"/>
        </w:rPr>
        <w:t>ω</w:t>
      </w:r>
      <w:r w:rsidR="00856AE2" w:rsidRPr="00856AE2">
        <w:rPr>
          <w:rFonts w:cs="Times New Roman"/>
          <w:i/>
          <w:noProof/>
          <w:sz w:val="24"/>
          <w:szCs w:val="24"/>
          <w:vertAlign w:val="subscript"/>
        </w:rPr>
        <w:t>p</w:t>
      </w:r>
      <w:r w:rsidR="0088138C">
        <w:rPr>
          <w:rFonts w:cs="Times New Roman" w:hint="eastAsia"/>
          <w:noProof/>
          <w:sz w:val="24"/>
          <w:szCs w:val="24"/>
        </w:rPr>
        <w:t>、</w:t>
      </w:r>
      <w:r w:rsidR="00856AE2" w:rsidRPr="00856AE2">
        <w:rPr>
          <w:rFonts w:cs="Times New Roman"/>
          <w:i/>
          <w:noProof/>
          <w:sz w:val="24"/>
          <w:szCs w:val="24"/>
        </w:rPr>
        <w:t>γ</w:t>
      </w:r>
      <w:r w:rsidR="009A0D1B">
        <w:rPr>
          <w:rFonts w:cs="Times New Roman" w:hint="eastAsia"/>
          <w:noProof/>
          <w:sz w:val="24"/>
          <w:szCs w:val="24"/>
        </w:rPr>
        <w:t>和</w:t>
      </w:r>
      <m:oMath>
        <m:sSub>
          <m:sSubPr>
            <m:ctrlPr>
              <w:rPr>
                <w:rFonts w:ascii="Cambria Math" w:hAnsi="Cambria Math" w:cs="Times New Roman"/>
                <w:i/>
                <w:sz w:val="24"/>
                <w:szCs w:val="24"/>
              </w:rPr>
            </m:ctrlPr>
          </m:sSubPr>
          <m:e>
            <m:r>
              <m:rPr>
                <m:nor/>
              </m:rPr>
              <w:rPr>
                <w:rFonts w:cs="Times New Roman"/>
                <w:i/>
                <w:sz w:val="24"/>
                <w:szCs w:val="24"/>
              </w:rPr>
              <m:t>ε</m:t>
            </m:r>
          </m:e>
          <m:sub>
            <m:r>
              <m:rPr>
                <m:nor/>
              </m:rPr>
              <w:rPr>
                <w:rFonts w:cs="Times New Roman"/>
                <w:i/>
                <w:sz w:val="24"/>
                <w:szCs w:val="24"/>
              </w:rPr>
              <m:t>∞</m:t>
            </m:r>
          </m:sub>
        </m:sSub>
      </m:oMath>
      <w:r w:rsidRPr="00F314E2">
        <w:rPr>
          <w:rFonts w:hint="eastAsia"/>
          <w:noProof/>
          <w:sz w:val="24"/>
          <w:szCs w:val="24"/>
        </w:rPr>
        <w:t>分别</w:t>
      </w:r>
      <w:r w:rsidR="009A0D1B">
        <w:rPr>
          <w:rFonts w:hint="eastAsia"/>
          <w:noProof/>
          <w:sz w:val="24"/>
          <w:szCs w:val="24"/>
        </w:rPr>
        <w:t>代</w:t>
      </w:r>
      <w:r w:rsidR="009A0D1B">
        <w:rPr>
          <w:rFonts w:hint="eastAsia"/>
          <w:noProof/>
          <w:sz w:val="24"/>
          <w:szCs w:val="24"/>
        </w:rPr>
        <w:t>S</w:t>
      </w:r>
      <w:r w:rsidR="009A0D1B">
        <w:rPr>
          <w:noProof/>
          <w:sz w:val="24"/>
          <w:szCs w:val="24"/>
        </w:rPr>
        <w:t>PPs</w:t>
      </w:r>
      <w:r w:rsidRPr="00F314E2">
        <w:rPr>
          <w:rFonts w:hint="eastAsia"/>
          <w:noProof/>
          <w:sz w:val="24"/>
          <w:szCs w:val="24"/>
        </w:rPr>
        <w:t>频率、碰撞率和高频下金属的介电常数。将（</w:t>
      </w:r>
      <w:r w:rsidR="009A0D1B">
        <w:rPr>
          <w:rFonts w:hint="eastAsia"/>
          <w:noProof/>
          <w:sz w:val="24"/>
          <w:szCs w:val="24"/>
        </w:rPr>
        <w:t>2-17</w:t>
      </w:r>
      <w:r w:rsidRPr="00F314E2">
        <w:rPr>
          <w:rFonts w:hint="eastAsia"/>
          <w:noProof/>
          <w:sz w:val="24"/>
          <w:szCs w:val="24"/>
        </w:rPr>
        <w:t>）代入（</w:t>
      </w:r>
      <w:r w:rsidRPr="00F314E2">
        <w:rPr>
          <w:rFonts w:hint="eastAsia"/>
          <w:noProof/>
          <w:sz w:val="24"/>
          <w:szCs w:val="24"/>
        </w:rPr>
        <w:t>2</w:t>
      </w:r>
      <w:r w:rsidR="00DD548B">
        <w:rPr>
          <w:noProof/>
          <w:sz w:val="24"/>
          <w:szCs w:val="24"/>
        </w:rPr>
        <w:t>-</w:t>
      </w:r>
      <w:r w:rsidR="009A0D1B">
        <w:rPr>
          <w:noProof/>
          <w:sz w:val="24"/>
          <w:szCs w:val="24"/>
        </w:rPr>
        <w:t>16</w:t>
      </w:r>
      <w:r w:rsidRPr="00F314E2">
        <w:rPr>
          <w:rFonts w:hint="eastAsia"/>
          <w:noProof/>
          <w:sz w:val="24"/>
          <w:szCs w:val="24"/>
        </w:rPr>
        <w:t>）来计算</w:t>
      </w:r>
      <w:r w:rsidRPr="00F314E2">
        <w:rPr>
          <w:rFonts w:hint="eastAsia"/>
          <w:noProof/>
          <w:sz w:val="24"/>
          <w:szCs w:val="24"/>
        </w:rPr>
        <w:t>MIM</w:t>
      </w:r>
      <w:r w:rsidRPr="00F314E2">
        <w:rPr>
          <w:rFonts w:hint="eastAsia"/>
          <w:noProof/>
          <w:sz w:val="24"/>
          <w:szCs w:val="24"/>
        </w:rPr>
        <w:t>结构</w:t>
      </w:r>
      <w:r w:rsidR="009A0D1B">
        <w:rPr>
          <w:rFonts w:hint="eastAsia"/>
          <w:noProof/>
          <w:sz w:val="24"/>
          <w:szCs w:val="24"/>
        </w:rPr>
        <w:t>中</w:t>
      </w:r>
      <w:r w:rsidRPr="00F314E2">
        <w:rPr>
          <w:rFonts w:hint="eastAsia"/>
          <w:noProof/>
          <w:sz w:val="24"/>
          <w:szCs w:val="24"/>
        </w:rPr>
        <w:t>各个区域的横向场。在介质波导中，磁场</w:t>
      </w:r>
      <w:r w:rsidR="00850AA1">
        <w:rPr>
          <w:rFonts w:hint="eastAsia"/>
          <w:noProof/>
          <w:sz w:val="24"/>
          <w:szCs w:val="24"/>
        </w:rPr>
        <w:t>可</w:t>
      </w:r>
      <w:r w:rsidR="00850AA1">
        <w:rPr>
          <w:noProof/>
          <w:sz w:val="24"/>
          <w:szCs w:val="24"/>
        </w:rPr>
        <w:t>由下式</w:t>
      </w:r>
      <w:r w:rsidRPr="00F314E2">
        <w:rPr>
          <w:rFonts w:hint="eastAsia"/>
          <w:noProof/>
          <w:sz w:val="24"/>
          <w:szCs w:val="24"/>
        </w:rPr>
        <w:t>表</w:t>
      </w:r>
      <w:r w:rsidR="00850AA1">
        <w:rPr>
          <w:rFonts w:hint="eastAsia"/>
          <w:noProof/>
          <w:sz w:val="24"/>
          <w:szCs w:val="24"/>
        </w:rPr>
        <w:t>示，</w:t>
      </w:r>
      <w:r w:rsidR="00850AA1">
        <w:rPr>
          <w:noProof/>
          <w:sz w:val="24"/>
          <w:szCs w:val="24"/>
        </w:rPr>
        <w:t>其中</w:t>
      </w:r>
      <w:r w:rsidR="00850AA1" w:rsidRPr="00850AA1">
        <w:rPr>
          <w:rFonts w:hint="eastAsia"/>
          <w:i/>
          <w:noProof/>
          <w:sz w:val="24"/>
          <w:szCs w:val="24"/>
        </w:rPr>
        <w:t>B</w:t>
      </w:r>
      <w:r w:rsidR="00850AA1">
        <w:rPr>
          <w:rFonts w:hint="eastAsia"/>
          <w:noProof/>
          <w:sz w:val="24"/>
          <w:szCs w:val="24"/>
        </w:rPr>
        <w:t>为</w:t>
      </w:r>
      <w:r w:rsidR="00850AA1">
        <w:rPr>
          <w:noProof/>
          <w:sz w:val="24"/>
          <w:szCs w:val="24"/>
        </w:rPr>
        <w:t>常数</w:t>
      </w:r>
      <w:r w:rsidRPr="00F314E2">
        <w:rPr>
          <w:rFonts w:hint="eastAsia"/>
          <w:noProof/>
          <w:sz w:val="24"/>
          <w:szCs w:val="24"/>
        </w:rPr>
        <w:t>：</w:t>
      </w:r>
    </w:p>
    <w:p w14:paraId="5A00F2F8" w14:textId="31B1AEEE" w:rsidR="00537ECD" w:rsidRPr="009755CE" w:rsidRDefault="00537ECD" w:rsidP="00537ECD">
      <w:pPr>
        <w:ind w:firstLineChars="250" w:firstLine="600"/>
        <w:rPr>
          <w:rFonts w:hint="eastAsia"/>
          <w:noProof/>
          <w:sz w:val="24"/>
          <w:szCs w:val="24"/>
        </w:rPr>
      </w:pPr>
      <w:r w:rsidRPr="00537ECD">
        <w:rPr>
          <w:noProof/>
          <w:position w:val="-68"/>
          <w:sz w:val="24"/>
          <w:szCs w:val="24"/>
        </w:rPr>
        <w:object w:dxaOrig="6340" w:dyaOrig="1480" w14:anchorId="65794C40">
          <v:shape id="_x0000_i1091" type="#_x0000_t75" style="width:316.8pt;height:73.75pt" o:ole="">
            <v:imagedata r:id="rId126" o:title=""/>
          </v:shape>
          <o:OLEObject Type="Embed" ProgID="Equation.DSMT4" ShapeID="_x0000_i1091" DrawAspect="Content" ObjectID="_1649608157" r:id="rId127"/>
        </w:object>
      </w:r>
      <w:r>
        <w:rPr>
          <w:rFonts w:hint="eastAsia"/>
          <w:noProof/>
          <w:sz w:val="24"/>
          <w:szCs w:val="24"/>
        </w:rPr>
        <w:t xml:space="preserve">    </w:t>
      </w:r>
      <w:r w:rsidR="009755CE">
        <w:rPr>
          <w:rFonts w:hint="eastAsia"/>
          <w:noProof/>
          <w:sz w:val="24"/>
          <w:szCs w:val="24"/>
        </w:rPr>
        <w:t>（</w:t>
      </w:r>
      <w:r w:rsidR="009755CE">
        <w:rPr>
          <w:rFonts w:hint="eastAsia"/>
          <w:noProof/>
          <w:sz w:val="24"/>
          <w:szCs w:val="24"/>
        </w:rPr>
        <w:t>2</w:t>
      </w:r>
      <w:r w:rsidR="009A0D1B">
        <w:rPr>
          <w:noProof/>
          <w:sz w:val="24"/>
          <w:szCs w:val="24"/>
        </w:rPr>
        <w:t>-20</w:t>
      </w:r>
      <w:r w:rsidR="009755CE">
        <w:rPr>
          <w:rFonts w:hint="eastAsia"/>
          <w:noProof/>
          <w:sz w:val="24"/>
          <w:szCs w:val="24"/>
        </w:rPr>
        <w:t>）</w:t>
      </w:r>
    </w:p>
    <w:p w14:paraId="0B17BAA2" w14:textId="00B4ECE0" w:rsidR="00C57106" w:rsidRDefault="00F314E2" w:rsidP="00B12522">
      <w:pPr>
        <w:spacing w:line="400" w:lineRule="exact"/>
        <w:ind w:firstLineChars="200" w:firstLine="480"/>
        <w:rPr>
          <w:rFonts w:hint="eastAsia"/>
          <w:noProof/>
          <w:sz w:val="24"/>
          <w:szCs w:val="24"/>
        </w:rPr>
      </w:pPr>
      <w:r>
        <w:rPr>
          <w:rFonts w:hint="eastAsia"/>
          <w:noProof/>
          <w:sz w:val="24"/>
          <w:szCs w:val="24"/>
        </w:rPr>
        <w:t>其中</w:t>
      </w:r>
      <w:r w:rsidR="00856AE2" w:rsidRPr="00856AE2">
        <w:rPr>
          <w:rFonts w:hint="eastAsia"/>
          <w:i/>
          <w:noProof/>
          <w:sz w:val="24"/>
          <w:szCs w:val="24"/>
        </w:rPr>
        <w:t>k</w:t>
      </w:r>
      <w:r w:rsidR="00856AE2" w:rsidRPr="00856AE2">
        <w:rPr>
          <w:rFonts w:hint="eastAsia"/>
          <w:i/>
          <w:noProof/>
          <w:sz w:val="24"/>
          <w:szCs w:val="24"/>
          <w:vertAlign w:val="subscript"/>
        </w:rPr>
        <w:t>3</w:t>
      </w:r>
      <w:r w:rsidR="00856AE2">
        <w:rPr>
          <w:rFonts w:hint="eastAsia"/>
          <w:noProof/>
          <w:sz w:val="24"/>
          <w:szCs w:val="24"/>
        </w:rPr>
        <w:t>可以</w:t>
      </w:r>
      <w:r w:rsidR="00856AE2">
        <w:rPr>
          <w:noProof/>
          <w:sz w:val="24"/>
          <w:szCs w:val="24"/>
        </w:rPr>
        <w:t>由下式得到：</w:t>
      </w:r>
    </w:p>
    <w:p w14:paraId="3D00B1C5" w14:textId="112B26A3" w:rsidR="00F314E2" w:rsidRDefault="00850AA1" w:rsidP="009755CE">
      <w:pPr>
        <w:spacing w:line="400" w:lineRule="exact"/>
        <w:ind w:firstLineChars="1400" w:firstLine="3360"/>
        <w:rPr>
          <w:noProof/>
          <w:sz w:val="24"/>
          <w:szCs w:val="24"/>
        </w:rPr>
      </w:pPr>
      <w:r w:rsidRPr="00856AE2">
        <w:rPr>
          <w:noProof/>
          <w:position w:val="-12"/>
          <w:sz w:val="24"/>
          <w:szCs w:val="24"/>
        </w:rPr>
        <w:object w:dxaOrig="1440" w:dyaOrig="380" w14:anchorId="166A9036">
          <v:shape id="_x0000_i1090" type="#_x0000_t75" style="width:1in;height:19pt" o:ole="">
            <v:imagedata r:id="rId128" o:title=""/>
          </v:shape>
          <o:OLEObject Type="Embed" ProgID="Equation.DSMT4" ShapeID="_x0000_i1090" DrawAspect="Content" ObjectID="_1649608158" r:id="rId129"/>
        </w:object>
      </w:r>
      <w:r w:rsidR="00C57106" w:rsidRPr="008D1CE5">
        <w:rPr>
          <w:rFonts w:hint="eastAsia"/>
          <w:sz w:val="24"/>
          <w:szCs w:val="24"/>
        </w:rPr>
        <w:t xml:space="preserve"> </w:t>
      </w:r>
      <w:r w:rsidR="00C57106" w:rsidRPr="008D1CE5">
        <w:rPr>
          <w:sz w:val="24"/>
          <w:szCs w:val="24"/>
        </w:rPr>
        <w:t xml:space="preserve">       </w:t>
      </w:r>
      <w:r w:rsidR="009A0D1B">
        <w:rPr>
          <w:sz w:val="24"/>
          <w:szCs w:val="24"/>
        </w:rPr>
        <w:t xml:space="preserve">              </w:t>
      </w:r>
      <w:r w:rsidR="00F314E2">
        <w:rPr>
          <w:rFonts w:hint="eastAsia"/>
          <w:noProof/>
          <w:sz w:val="24"/>
          <w:szCs w:val="24"/>
        </w:rPr>
        <w:t>（</w:t>
      </w:r>
      <w:r w:rsidR="009755CE">
        <w:rPr>
          <w:rFonts w:hint="eastAsia"/>
          <w:noProof/>
          <w:sz w:val="24"/>
          <w:szCs w:val="24"/>
        </w:rPr>
        <w:t>2</w:t>
      </w:r>
      <w:r w:rsidR="009A0D1B">
        <w:rPr>
          <w:noProof/>
          <w:sz w:val="24"/>
          <w:szCs w:val="24"/>
        </w:rPr>
        <w:t>-21</w:t>
      </w:r>
      <w:r w:rsidR="00F314E2">
        <w:rPr>
          <w:rFonts w:hint="eastAsia"/>
          <w:noProof/>
          <w:sz w:val="24"/>
          <w:szCs w:val="24"/>
        </w:rPr>
        <w:t>）</w:t>
      </w:r>
    </w:p>
    <w:p w14:paraId="12BC64A2" w14:textId="3ABA187D" w:rsidR="00F314E2" w:rsidRPr="006D57A9" w:rsidRDefault="00F314E2" w:rsidP="00F45E63">
      <w:pPr>
        <w:spacing w:line="400" w:lineRule="exact"/>
        <w:rPr>
          <w:noProof/>
          <w:sz w:val="24"/>
          <w:szCs w:val="24"/>
        </w:rPr>
      </w:pPr>
      <w:r>
        <w:rPr>
          <w:rFonts w:hint="eastAsia"/>
          <w:noProof/>
          <w:sz w:val="24"/>
          <w:szCs w:val="24"/>
        </w:rPr>
        <w:t>将</w:t>
      </w:r>
      <w:r w:rsidRPr="00F314E2">
        <w:rPr>
          <w:rFonts w:hint="eastAsia"/>
          <w:noProof/>
          <w:sz w:val="24"/>
          <w:szCs w:val="24"/>
        </w:rPr>
        <w:t>（</w:t>
      </w:r>
      <w:r w:rsidR="009A0D1B">
        <w:rPr>
          <w:noProof/>
          <w:sz w:val="24"/>
          <w:szCs w:val="24"/>
        </w:rPr>
        <w:t>2-20</w:t>
      </w:r>
      <w:r w:rsidRPr="00F314E2">
        <w:rPr>
          <w:rFonts w:hint="eastAsia"/>
          <w:noProof/>
          <w:sz w:val="24"/>
          <w:szCs w:val="24"/>
        </w:rPr>
        <w:t>）代入（</w:t>
      </w:r>
      <w:r w:rsidRPr="00F314E2">
        <w:rPr>
          <w:rFonts w:hint="eastAsia"/>
          <w:noProof/>
          <w:sz w:val="24"/>
          <w:szCs w:val="24"/>
        </w:rPr>
        <w:t>2</w:t>
      </w:r>
      <w:r w:rsidR="009755CE">
        <w:rPr>
          <w:noProof/>
          <w:sz w:val="24"/>
          <w:szCs w:val="24"/>
        </w:rPr>
        <w:t>-</w:t>
      </w:r>
      <w:r w:rsidR="009A0D1B">
        <w:rPr>
          <w:noProof/>
          <w:sz w:val="24"/>
          <w:szCs w:val="24"/>
        </w:rPr>
        <w:t>16</w:t>
      </w:r>
      <w:r w:rsidRPr="00F314E2">
        <w:rPr>
          <w:rFonts w:hint="eastAsia"/>
          <w:noProof/>
          <w:sz w:val="24"/>
          <w:szCs w:val="24"/>
        </w:rPr>
        <w:t>），可以得到介质平板波导不同区域的</w:t>
      </w:r>
      <w:r w:rsidR="00AD33D6">
        <w:rPr>
          <w:rFonts w:hint="eastAsia"/>
          <w:noProof/>
          <w:sz w:val="24"/>
          <w:szCs w:val="24"/>
        </w:rPr>
        <w:t>磁场</w:t>
      </w:r>
      <w:r w:rsidR="00C61384">
        <w:rPr>
          <w:rFonts w:hint="eastAsia"/>
          <w:noProof/>
          <w:sz w:val="24"/>
          <w:szCs w:val="24"/>
        </w:rPr>
        <w:t>分布</w:t>
      </w:r>
      <w:r>
        <w:rPr>
          <w:rFonts w:hint="eastAsia"/>
          <w:noProof/>
          <w:sz w:val="24"/>
          <w:szCs w:val="24"/>
        </w:rPr>
        <w:t>。</w:t>
      </w:r>
    </w:p>
    <w:p w14:paraId="39BBD882" w14:textId="400987E8" w:rsidR="00806173" w:rsidRDefault="00806173" w:rsidP="00581362">
      <w:pPr>
        <w:pStyle w:val="2"/>
        <w:spacing w:after="312"/>
      </w:pPr>
      <w:bookmarkStart w:id="64" w:name="_Toc38644599"/>
      <w:r>
        <w:rPr>
          <w:rFonts w:hint="eastAsia"/>
        </w:rPr>
        <w:t>2.3</w:t>
      </w:r>
      <w:r>
        <w:t xml:space="preserve"> </w:t>
      </w:r>
      <w:r>
        <w:rPr>
          <w:rFonts w:hint="eastAsia"/>
        </w:rPr>
        <w:t>优化算法</w:t>
      </w:r>
      <w:r>
        <w:t>原理</w:t>
      </w:r>
      <w:bookmarkEnd w:id="64"/>
    </w:p>
    <w:p w14:paraId="41A37EE8" w14:textId="64F94A8E" w:rsidR="00806173" w:rsidRDefault="00B12C41" w:rsidP="00B12C41">
      <w:pPr>
        <w:spacing w:line="400" w:lineRule="exact"/>
        <w:ind w:firstLineChars="200" w:firstLine="480"/>
        <w:rPr>
          <w:noProof/>
          <w:sz w:val="24"/>
          <w:szCs w:val="24"/>
        </w:rPr>
      </w:pPr>
      <w:r>
        <w:rPr>
          <w:rFonts w:hint="eastAsia"/>
          <w:noProof/>
          <w:sz w:val="24"/>
          <w:szCs w:val="24"/>
        </w:rPr>
        <w:t>本节介绍</w:t>
      </w:r>
      <w:r>
        <w:rPr>
          <w:noProof/>
          <w:sz w:val="24"/>
          <w:szCs w:val="24"/>
        </w:rPr>
        <w:t>了在论文中使用的</w:t>
      </w:r>
      <w:r w:rsidR="00FC3BA0">
        <w:rPr>
          <w:rFonts w:hint="eastAsia"/>
          <w:noProof/>
          <w:sz w:val="24"/>
          <w:szCs w:val="24"/>
        </w:rPr>
        <w:t>四种</w:t>
      </w:r>
      <w:r>
        <w:rPr>
          <w:noProof/>
          <w:sz w:val="24"/>
          <w:szCs w:val="24"/>
        </w:rPr>
        <w:t>优化算法</w:t>
      </w:r>
      <w:r>
        <w:rPr>
          <w:rFonts w:hint="eastAsia"/>
          <w:noProof/>
          <w:sz w:val="24"/>
          <w:szCs w:val="24"/>
        </w:rPr>
        <w:t>。其中</w:t>
      </w:r>
      <w:r>
        <w:rPr>
          <w:noProof/>
          <w:sz w:val="24"/>
          <w:szCs w:val="24"/>
        </w:rPr>
        <w:t>，</w:t>
      </w:r>
      <w:r w:rsidRPr="009F0C4E">
        <w:rPr>
          <w:rFonts w:hint="eastAsia"/>
          <w:noProof/>
          <w:sz w:val="24"/>
          <w:szCs w:val="24"/>
        </w:rPr>
        <w:t>遗传算法和粒子群优化是受生物进化和自然选择启发而产生的具有代表性的进化算法</w:t>
      </w:r>
      <w:r>
        <w:rPr>
          <w:rFonts w:hint="eastAsia"/>
          <w:noProof/>
          <w:sz w:val="24"/>
          <w:szCs w:val="24"/>
        </w:rPr>
        <w:t>，这类</w:t>
      </w:r>
      <w:r w:rsidRPr="009F0C4E">
        <w:rPr>
          <w:rFonts w:hint="eastAsia"/>
          <w:noProof/>
          <w:sz w:val="24"/>
          <w:szCs w:val="24"/>
        </w:rPr>
        <w:t>算法的收敛速度相对较慢，因为它们需要控制由个体组成的种群。模拟退火和直接二进制搜索是典型的搜索算法，收敛时间较短。但是有限的遍历次数（通常只有一次）限制了直接二进制搜索</w:t>
      </w:r>
      <w:r>
        <w:rPr>
          <w:rFonts w:hint="eastAsia"/>
          <w:noProof/>
          <w:sz w:val="24"/>
          <w:szCs w:val="24"/>
        </w:rPr>
        <w:t>的优化能力。</w:t>
      </w:r>
    </w:p>
    <w:p w14:paraId="2A2FBBDA" w14:textId="75DF2B25" w:rsidR="00B12C41" w:rsidRDefault="00B12C41" w:rsidP="00B12C41">
      <w:pPr>
        <w:pStyle w:val="3"/>
        <w:rPr>
          <w:noProof/>
        </w:rPr>
      </w:pPr>
      <w:bookmarkStart w:id="65" w:name="_Toc38644600"/>
      <w:r>
        <w:rPr>
          <w:rFonts w:hint="eastAsia"/>
          <w:noProof/>
        </w:rPr>
        <w:t>2.</w:t>
      </w:r>
      <w:r>
        <w:rPr>
          <w:noProof/>
        </w:rPr>
        <w:t>3.1</w:t>
      </w:r>
      <w:r>
        <w:rPr>
          <w:rFonts w:hint="eastAsia"/>
          <w:noProof/>
        </w:rPr>
        <w:t>遗传</w:t>
      </w:r>
      <w:r>
        <w:rPr>
          <w:noProof/>
        </w:rPr>
        <w:t>算法</w:t>
      </w:r>
      <w:bookmarkEnd w:id="65"/>
    </w:p>
    <w:p w14:paraId="04465D09" w14:textId="2F474D28" w:rsidR="00B12C41" w:rsidRPr="00A14D28" w:rsidRDefault="00B12C41" w:rsidP="00483B70">
      <w:pPr>
        <w:spacing w:line="400" w:lineRule="exact"/>
        <w:rPr>
          <w:noProof/>
          <w:sz w:val="24"/>
          <w:szCs w:val="24"/>
        </w:rPr>
      </w:pPr>
      <w:r w:rsidRPr="00A14D28">
        <w:rPr>
          <w:rFonts w:hint="eastAsia"/>
          <w:noProof/>
          <w:sz w:val="24"/>
          <w:szCs w:val="24"/>
        </w:rPr>
        <w:t xml:space="preserve">    </w:t>
      </w:r>
      <w:r w:rsidR="008E5A9C">
        <w:rPr>
          <w:rFonts w:hint="eastAsia"/>
          <w:noProof/>
          <w:sz w:val="24"/>
          <w:szCs w:val="24"/>
        </w:rPr>
        <w:t>G</w:t>
      </w:r>
      <w:r w:rsidR="008E5A9C">
        <w:rPr>
          <w:noProof/>
          <w:sz w:val="24"/>
          <w:szCs w:val="24"/>
        </w:rPr>
        <w:t>A</w:t>
      </w:r>
      <w:r w:rsidR="00483B70">
        <w:rPr>
          <w:noProof/>
          <w:sz w:val="24"/>
          <w:szCs w:val="24"/>
        </w:rPr>
        <w:t>算法于</w:t>
      </w:r>
      <w:r w:rsidR="009A407A">
        <w:rPr>
          <w:noProof/>
          <w:sz w:val="24"/>
          <w:szCs w:val="24"/>
        </w:rPr>
        <w:t>1975</w:t>
      </w:r>
      <w:r w:rsidR="009A407A">
        <w:rPr>
          <w:rFonts w:hint="eastAsia"/>
          <w:noProof/>
          <w:sz w:val="24"/>
          <w:szCs w:val="24"/>
        </w:rPr>
        <w:t>年</w:t>
      </w:r>
      <w:r w:rsidR="00483B70">
        <w:rPr>
          <w:rFonts w:hint="eastAsia"/>
          <w:noProof/>
          <w:sz w:val="24"/>
          <w:szCs w:val="24"/>
        </w:rPr>
        <w:t>被</w:t>
      </w:r>
      <w:r w:rsidRPr="00A14D28">
        <w:rPr>
          <w:rFonts w:hint="eastAsia"/>
          <w:noProof/>
          <w:sz w:val="24"/>
          <w:szCs w:val="24"/>
        </w:rPr>
        <w:t>美国的</w:t>
      </w:r>
      <w:r w:rsidRPr="00A14D28">
        <w:rPr>
          <w:rFonts w:hint="eastAsia"/>
          <w:noProof/>
          <w:sz w:val="24"/>
          <w:szCs w:val="24"/>
        </w:rPr>
        <w:t>Holland</w:t>
      </w:r>
      <w:r w:rsidRPr="00A14D28">
        <w:rPr>
          <w:rFonts w:hint="eastAsia"/>
          <w:noProof/>
          <w:sz w:val="24"/>
          <w:szCs w:val="24"/>
        </w:rPr>
        <w:t>教授</w:t>
      </w:r>
      <w:r w:rsidR="000854E6">
        <w:rPr>
          <w:rFonts w:hint="eastAsia"/>
          <w:noProof/>
          <w:sz w:val="24"/>
          <w:szCs w:val="24"/>
        </w:rPr>
        <w:t>首次</w:t>
      </w:r>
      <w:r w:rsidR="00483B70">
        <w:rPr>
          <w:rFonts w:hint="eastAsia"/>
          <w:noProof/>
          <w:sz w:val="24"/>
          <w:szCs w:val="24"/>
        </w:rPr>
        <w:t>提出</w:t>
      </w:r>
      <w:r w:rsidR="008B5C99" w:rsidRPr="008B5C99">
        <w:rPr>
          <w:rFonts w:hint="eastAsia"/>
          <w:noProof/>
          <w:sz w:val="24"/>
          <w:szCs w:val="24"/>
          <w:vertAlign w:val="superscript"/>
        </w:rPr>
        <w:t>[6</w:t>
      </w:r>
      <w:r w:rsidR="009F524A">
        <w:rPr>
          <w:noProof/>
          <w:sz w:val="24"/>
          <w:szCs w:val="24"/>
          <w:vertAlign w:val="superscript"/>
        </w:rPr>
        <w:t>5</w:t>
      </w:r>
      <w:r w:rsidR="00483B70" w:rsidRPr="008B5C99">
        <w:rPr>
          <w:rFonts w:hint="eastAsia"/>
          <w:noProof/>
          <w:sz w:val="24"/>
          <w:szCs w:val="24"/>
          <w:vertAlign w:val="superscript"/>
        </w:rPr>
        <w:t>]</w:t>
      </w:r>
      <w:r w:rsidR="00483B70">
        <w:rPr>
          <w:rFonts w:hint="eastAsia"/>
          <w:noProof/>
          <w:sz w:val="24"/>
          <w:szCs w:val="24"/>
        </w:rPr>
        <w:t>。</w:t>
      </w:r>
      <w:r w:rsidR="00EC7506">
        <w:rPr>
          <w:rFonts w:hint="eastAsia"/>
          <w:noProof/>
          <w:sz w:val="24"/>
          <w:szCs w:val="24"/>
        </w:rPr>
        <w:t>作为</w:t>
      </w:r>
      <w:r w:rsidRPr="00A14D28">
        <w:rPr>
          <w:rFonts w:hint="eastAsia"/>
          <w:noProof/>
          <w:sz w:val="24"/>
          <w:szCs w:val="24"/>
        </w:rPr>
        <w:t>一种高效并行、具有自适应性的</w:t>
      </w:r>
      <w:r w:rsidR="008E5A9C">
        <w:rPr>
          <w:rFonts w:hint="eastAsia"/>
          <w:noProof/>
          <w:sz w:val="24"/>
          <w:szCs w:val="24"/>
        </w:rPr>
        <w:t>演进</w:t>
      </w:r>
      <w:r w:rsidRPr="00A14D28">
        <w:rPr>
          <w:rFonts w:hint="eastAsia"/>
          <w:noProof/>
          <w:sz w:val="24"/>
          <w:szCs w:val="24"/>
        </w:rPr>
        <w:t>算法</w:t>
      </w:r>
      <w:r w:rsidR="00EC7506">
        <w:rPr>
          <w:rFonts w:hint="eastAsia"/>
          <w:noProof/>
          <w:sz w:val="24"/>
          <w:szCs w:val="24"/>
        </w:rPr>
        <w:t>，</w:t>
      </w:r>
      <w:r w:rsidR="00EC7506">
        <w:rPr>
          <w:rFonts w:hint="eastAsia"/>
          <w:noProof/>
          <w:sz w:val="24"/>
          <w:szCs w:val="24"/>
        </w:rPr>
        <w:t>GA</w:t>
      </w:r>
      <w:r w:rsidR="00EC7506">
        <w:rPr>
          <w:rFonts w:hint="eastAsia"/>
          <w:noProof/>
          <w:sz w:val="24"/>
          <w:szCs w:val="24"/>
        </w:rPr>
        <w:t>可以</w:t>
      </w:r>
      <w:r w:rsidRPr="00A14D28">
        <w:rPr>
          <w:rFonts w:hint="eastAsia"/>
          <w:noProof/>
          <w:sz w:val="24"/>
          <w:szCs w:val="24"/>
        </w:rPr>
        <w:t>在</w:t>
      </w:r>
      <w:r w:rsidR="00EC7506">
        <w:rPr>
          <w:rFonts w:hint="eastAsia"/>
          <w:noProof/>
          <w:sz w:val="24"/>
          <w:szCs w:val="24"/>
        </w:rPr>
        <w:t>潜在的解决</w:t>
      </w:r>
      <w:r w:rsidR="00EC7506">
        <w:rPr>
          <w:noProof/>
          <w:sz w:val="24"/>
          <w:szCs w:val="24"/>
        </w:rPr>
        <w:t>方案</w:t>
      </w:r>
      <w:r w:rsidRPr="00A14D28">
        <w:rPr>
          <w:rFonts w:hint="eastAsia"/>
          <w:noProof/>
          <w:sz w:val="24"/>
          <w:szCs w:val="24"/>
        </w:rPr>
        <w:t>中进行</w:t>
      </w:r>
      <w:r w:rsidR="008E5A9C">
        <w:rPr>
          <w:rFonts w:hint="eastAsia"/>
          <w:noProof/>
          <w:sz w:val="24"/>
          <w:szCs w:val="24"/>
        </w:rPr>
        <w:t>全局</w:t>
      </w:r>
      <w:r w:rsidRPr="00A14D28">
        <w:rPr>
          <w:rFonts w:hint="eastAsia"/>
          <w:noProof/>
          <w:sz w:val="24"/>
          <w:szCs w:val="24"/>
        </w:rPr>
        <w:t>搜索，</w:t>
      </w:r>
      <w:r w:rsidR="000854E6" w:rsidRPr="00A14D28">
        <w:rPr>
          <w:rFonts w:hint="eastAsia"/>
          <w:noProof/>
          <w:sz w:val="24"/>
          <w:szCs w:val="24"/>
        </w:rPr>
        <w:t>根据适者生存的法则</w:t>
      </w:r>
      <w:r w:rsidR="000854E6">
        <w:rPr>
          <w:rFonts w:hint="eastAsia"/>
          <w:noProof/>
          <w:sz w:val="24"/>
          <w:szCs w:val="24"/>
        </w:rPr>
        <w:t>，</w:t>
      </w:r>
      <w:r w:rsidRPr="00A14D28">
        <w:rPr>
          <w:rFonts w:hint="eastAsia"/>
          <w:noProof/>
          <w:sz w:val="24"/>
          <w:szCs w:val="24"/>
        </w:rPr>
        <w:t>通过逐次的迭代，最终</w:t>
      </w:r>
      <w:r w:rsidR="000854E6">
        <w:rPr>
          <w:rFonts w:hint="eastAsia"/>
          <w:noProof/>
          <w:sz w:val="24"/>
          <w:szCs w:val="24"/>
        </w:rPr>
        <w:t>得到</w:t>
      </w:r>
      <w:r w:rsidRPr="00A14D28">
        <w:rPr>
          <w:rFonts w:hint="eastAsia"/>
          <w:noProof/>
          <w:sz w:val="24"/>
          <w:szCs w:val="24"/>
        </w:rPr>
        <w:t>与最优解相近似的</w:t>
      </w:r>
      <w:r w:rsidR="000854E6">
        <w:rPr>
          <w:rFonts w:hint="eastAsia"/>
          <w:noProof/>
          <w:sz w:val="24"/>
          <w:szCs w:val="24"/>
        </w:rPr>
        <w:t>解</w:t>
      </w:r>
      <w:r w:rsidRPr="00A14D28">
        <w:rPr>
          <w:rFonts w:hint="eastAsia"/>
          <w:noProof/>
          <w:sz w:val="24"/>
          <w:szCs w:val="24"/>
        </w:rPr>
        <w:t>。</w:t>
      </w:r>
      <w:r w:rsidR="000854E6">
        <w:rPr>
          <w:rFonts w:hint="eastAsia"/>
          <w:noProof/>
          <w:sz w:val="24"/>
          <w:szCs w:val="24"/>
        </w:rPr>
        <w:t>G</w:t>
      </w:r>
      <w:r w:rsidR="000854E6">
        <w:rPr>
          <w:noProof/>
          <w:sz w:val="24"/>
          <w:szCs w:val="24"/>
        </w:rPr>
        <w:t>A</w:t>
      </w:r>
      <w:r w:rsidRPr="00A14D28">
        <w:rPr>
          <w:rFonts w:hint="eastAsia"/>
          <w:noProof/>
          <w:sz w:val="24"/>
          <w:szCs w:val="24"/>
        </w:rPr>
        <w:t>可以用于</w:t>
      </w:r>
      <w:r w:rsidR="000854E6">
        <w:rPr>
          <w:rFonts w:hint="eastAsia"/>
          <w:noProof/>
          <w:sz w:val="24"/>
          <w:szCs w:val="24"/>
        </w:rPr>
        <w:t>数据分析、</w:t>
      </w:r>
      <w:r w:rsidRPr="00A14D28">
        <w:rPr>
          <w:rFonts w:hint="eastAsia"/>
          <w:noProof/>
          <w:sz w:val="24"/>
          <w:szCs w:val="24"/>
        </w:rPr>
        <w:t>预测数据未来走势</w:t>
      </w:r>
      <w:r w:rsidR="000854E6">
        <w:rPr>
          <w:rFonts w:hint="eastAsia"/>
          <w:noProof/>
          <w:sz w:val="24"/>
          <w:szCs w:val="24"/>
        </w:rPr>
        <w:t>以及</w:t>
      </w:r>
      <w:r w:rsidRPr="00A14D28">
        <w:rPr>
          <w:rFonts w:hint="eastAsia"/>
          <w:noProof/>
          <w:sz w:val="24"/>
          <w:szCs w:val="24"/>
        </w:rPr>
        <w:t>解决组合优化问题。</w:t>
      </w:r>
    </w:p>
    <w:p w14:paraId="1A6BD6A6" w14:textId="6A6B0F2C" w:rsidR="00B12C41" w:rsidRPr="00A14D28" w:rsidRDefault="00483B70" w:rsidP="00D052A7">
      <w:pPr>
        <w:spacing w:line="400" w:lineRule="exact"/>
        <w:ind w:firstLine="480"/>
        <w:rPr>
          <w:noProof/>
          <w:sz w:val="24"/>
          <w:szCs w:val="24"/>
        </w:rPr>
      </w:pPr>
      <w:r>
        <w:rPr>
          <w:rFonts w:hint="eastAsia"/>
          <w:noProof/>
          <w:sz w:val="24"/>
          <w:szCs w:val="24"/>
        </w:rPr>
        <w:t>在</w:t>
      </w:r>
      <w:r w:rsidR="007C42C0">
        <w:rPr>
          <w:rFonts w:hint="eastAsia"/>
          <w:noProof/>
          <w:sz w:val="24"/>
          <w:szCs w:val="24"/>
        </w:rPr>
        <w:t>G</w:t>
      </w:r>
      <w:r w:rsidR="007C42C0">
        <w:rPr>
          <w:noProof/>
          <w:sz w:val="24"/>
          <w:szCs w:val="24"/>
        </w:rPr>
        <w:t>A</w:t>
      </w:r>
      <w:r>
        <w:rPr>
          <w:rFonts w:hint="eastAsia"/>
          <w:noProof/>
          <w:sz w:val="24"/>
          <w:szCs w:val="24"/>
        </w:rPr>
        <w:t>算法运行</w:t>
      </w:r>
      <w:r>
        <w:rPr>
          <w:noProof/>
          <w:sz w:val="24"/>
          <w:szCs w:val="24"/>
        </w:rPr>
        <w:t>时</w:t>
      </w:r>
      <w:r>
        <w:rPr>
          <w:rFonts w:hint="eastAsia"/>
          <w:noProof/>
          <w:sz w:val="24"/>
          <w:szCs w:val="24"/>
        </w:rPr>
        <w:t>，</w:t>
      </w:r>
      <w:r w:rsidR="00B12C41" w:rsidRPr="00A14D28">
        <w:rPr>
          <w:rFonts w:hint="eastAsia"/>
          <w:noProof/>
          <w:sz w:val="24"/>
          <w:szCs w:val="24"/>
        </w:rPr>
        <w:t>首先会随机生成</w:t>
      </w:r>
      <w:r w:rsidR="003577C4">
        <w:rPr>
          <w:rFonts w:hint="eastAsia"/>
          <w:noProof/>
          <w:sz w:val="24"/>
          <w:szCs w:val="24"/>
        </w:rPr>
        <w:t>种群</w:t>
      </w:r>
      <w:r w:rsidR="00B12C41" w:rsidRPr="00A14D28">
        <w:rPr>
          <w:rFonts w:hint="eastAsia"/>
          <w:noProof/>
          <w:sz w:val="24"/>
          <w:szCs w:val="24"/>
        </w:rPr>
        <w:t>个体</w:t>
      </w:r>
      <w:r>
        <w:rPr>
          <w:rFonts w:hint="eastAsia"/>
          <w:noProof/>
          <w:sz w:val="24"/>
          <w:szCs w:val="24"/>
        </w:rPr>
        <w:t>，</w:t>
      </w:r>
      <w:r>
        <w:rPr>
          <w:noProof/>
          <w:sz w:val="24"/>
          <w:szCs w:val="24"/>
        </w:rPr>
        <w:t>并</w:t>
      </w:r>
      <w:r w:rsidR="003577C4">
        <w:rPr>
          <w:rFonts w:hint="eastAsia"/>
          <w:noProof/>
          <w:sz w:val="24"/>
          <w:szCs w:val="24"/>
        </w:rPr>
        <w:t>根据</w:t>
      </w:r>
      <w:r w:rsidR="00B12C41" w:rsidRPr="00A14D28">
        <w:rPr>
          <w:rFonts w:hint="eastAsia"/>
          <w:noProof/>
          <w:sz w:val="24"/>
          <w:szCs w:val="24"/>
        </w:rPr>
        <w:t>适应度函数，</w:t>
      </w:r>
      <w:r w:rsidR="003577C4">
        <w:rPr>
          <w:rFonts w:hint="eastAsia"/>
          <w:noProof/>
          <w:sz w:val="24"/>
          <w:szCs w:val="24"/>
        </w:rPr>
        <w:t>得到用于对</w:t>
      </w:r>
      <w:r w:rsidR="003577C4">
        <w:rPr>
          <w:noProof/>
          <w:sz w:val="24"/>
          <w:szCs w:val="24"/>
        </w:rPr>
        <w:t>个体进行评价的适应度的值</w:t>
      </w:r>
      <w:r w:rsidR="00604A2C" w:rsidRPr="00604A2C">
        <w:rPr>
          <w:rFonts w:hint="eastAsia"/>
          <w:noProof/>
          <w:sz w:val="24"/>
          <w:szCs w:val="24"/>
          <w:vertAlign w:val="superscript"/>
        </w:rPr>
        <w:t>[6</w:t>
      </w:r>
      <w:r w:rsidR="009F524A">
        <w:rPr>
          <w:noProof/>
          <w:sz w:val="24"/>
          <w:szCs w:val="24"/>
          <w:vertAlign w:val="superscript"/>
        </w:rPr>
        <w:t>6</w:t>
      </w:r>
      <w:r w:rsidR="00B12C41" w:rsidRPr="00604A2C">
        <w:rPr>
          <w:rFonts w:hint="eastAsia"/>
          <w:noProof/>
          <w:sz w:val="24"/>
          <w:szCs w:val="24"/>
          <w:vertAlign w:val="superscript"/>
        </w:rPr>
        <w:t>]</w:t>
      </w:r>
      <w:r w:rsidR="003577C4">
        <w:rPr>
          <w:rFonts w:hint="eastAsia"/>
          <w:noProof/>
          <w:sz w:val="24"/>
          <w:szCs w:val="24"/>
        </w:rPr>
        <w:t>，接着</w:t>
      </w:r>
      <w:r w:rsidR="00B12C41" w:rsidRPr="00A14D28">
        <w:rPr>
          <w:rFonts w:hint="eastAsia"/>
          <w:noProof/>
          <w:sz w:val="24"/>
          <w:szCs w:val="24"/>
        </w:rPr>
        <w:t>选择出数值较大的个体，</w:t>
      </w:r>
      <w:r>
        <w:rPr>
          <w:rFonts w:hint="eastAsia"/>
          <w:noProof/>
          <w:sz w:val="24"/>
          <w:szCs w:val="24"/>
        </w:rPr>
        <w:t>需要说明</w:t>
      </w:r>
      <w:r w:rsidR="00B12C41" w:rsidRPr="00A14D28">
        <w:rPr>
          <w:rFonts w:hint="eastAsia"/>
          <w:noProof/>
          <w:sz w:val="24"/>
          <w:szCs w:val="24"/>
        </w:rPr>
        <w:t>的是，</w:t>
      </w:r>
      <w:r w:rsidR="003577C4">
        <w:rPr>
          <w:rFonts w:hint="eastAsia"/>
          <w:noProof/>
          <w:sz w:val="24"/>
          <w:szCs w:val="24"/>
        </w:rPr>
        <w:t>为了</w:t>
      </w:r>
      <w:r w:rsidR="003577C4">
        <w:rPr>
          <w:noProof/>
          <w:sz w:val="24"/>
          <w:szCs w:val="24"/>
        </w:rPr>
        <w:t>避免</w:t>
      </w:r>
      <w:r w:rsidR="003577C4">
        <w:rPr>
          <w:rFonts w:hint="eastAsia"/>
          <w:noProof/>
          <w:sz w:val="24"/>
          <w:szCs w:val="24"/>
        </w:rPr>
        <w:t>导致</w:t>
      </w:r>
      <w:r w:rsidR="003577C4">
        <w:rPr>
          <w:noProof/>
          <w:sz w:val="24"/>
          <w:szCs w:val="24"/>
        </w:rPr>
        <w:t>算法</w:t>
      </w:r>
      <w:r w:rsidR="003577C4">
        <w:rPr>
          <w:rFonts w:hint="eastAsia"/>
          <w:noProof/>
          <w:sz w:val="24"/>
          <w:szCs w:val="24"/>
        </w:rPr>
        <w:t>收敛</w:t>
      </w:r>
      <w:r w:rsidR="003577C4">
        <w:rPr>
          <w:noProof/>
          <w:sz w:val="24"/>
          <w:szCs w:val="24"/>
        </w:rPr>
        <w:t>过快的早熟</w:t>
      </w:r>
      <w:r w:rsidR="003577C4">
        <w:rPr>
          <w:rFonts w:hint="eastAsia"/>
          <w:noProof/>
          <w:sz w:val="24"/>
          <w:szCs w:val="24"/>
        </w:rPr>
        <w:t>现象的发生</w:t>
      </w:r>
      <w:r w:rsidR="003577C4">
        <w:rPr>
          <w:noProof/>
          <w:sz w:val="24"/>
          <w:szCs w:val="24"/>
        </w:rPr>
        <w:t>，</w:t>
      </w:r>
      <w:r w:rsidR="003577C4">
        <w:rPr>
          <w:rFonts w:hint="eastAsia"/>
          <w:noProof/>
          <w:sz w:val="24"/>
          <w:szCs w:val="24"/>
        </w:rPr>
        <w:t>应该适度</w:t>
      </w:r>
      <w:r w:rsidR="003577C4">
        <w:rPr>
          <w:noProof/>
          <w:sz w:val="24"/>
          <w:szCs w:val="24"/>
        </w:rPr>
        <w:t>选择高适应度的个体</w:t>
      </w:r>
      <w:r w:rsidR="00D052A7">
        <w:rPr>
          <w:rFonts w:hint="eastAsia"/>
          <w:noProof/>
          <w:sz w:val="24"/>
          <w:szCs w:val="24"/>
        </w:rPr>
        <w:t>。</w:t>
      </w:r>
      <w:r w:rsidR="00B12C41" w:rsidRPr="00A14D28">
        <w:rPr>
          <w:rFonts w:hint="eastAsia"/>
          <w:noProof/>
          <w:sz w:val="24"/>
          <w:szCs w:val="24"/>
        </w:rPr>
        <w:lastRenderedPageBreak/>
        <w:t>下一步是进行交叉操作，</w:t>
      </w:r>
      <w:r w:rsidR="00D052A7">
        <w:rPr>
          <w:rFonts w:hint="eastAsia"/>
          <w:noProof/>
          <w:sz w:val="24"/>
          <w:szCs w:val="24"/>
        </w:rPr>
        <w:t>通常</w:t>
      </w:r>
      <w:r w:rsidR="00B12C41" w:rsidRPr="00A14D28">
        <w:rPr>
          <w:rFonts w:hint="eastAsia"/>
          <w:noProof/>
          <w:sz w:val="24"/>
          <w:szCs w:val="24"/>
        </w:rPr>
        <w:t>设置交叉概率的范围是</w:t>
      </w:r>
      <w:r w:rsidR="00B12C41" w:rsidRPr="00A14D28">
        <w:rPr>
          <w:rFonts w:hint="eastAsia"/>
          <w:noProof/>
          <w:sz w:val="24"/>
          <w:szCs w:val="24"/>
        </w:rPr>
        <w:t>0.6</w:t>
      </w:r>
      <w:r>
        <w:rPr>
          <w:rFonts w:hint="eastAsia"/>
          <w:noProof/>
          <w:sz w:val="24"/>
          <w:szCs w:val="24"/>
        </w:rPr>
        <w:t>-</w:t>
      </w:r>
      <w:r w:rsidR="00B12C41" w:rsidRPr="00A14D28">
        <w:rPr>
          <w:rFonts w:hint="eastAsia"/>
          <w:noProof/>
          <w:sz w:val="24"/>
          <w:szCs w:val="24"/>
        </w:rPr>
        <w:t>1</w:t>
      </w:r>
      <w:r w:rsidR="00A029B7">
        <w:rPr>
          <w:rFonts w:hint="eastAsia"/>
          <w:noProof/>
          <w:sz w:val="24"/>
          <w:szCs w:val="24"/>
        </w:rPr>
        <w:t>。</w:t>
      </w:r>
      <w:r w:rsidR="00B12C41" w:rsidRPr="00A14D28">
        <w:rPr>
          <w:rFonts w:hint="eastAsia"/>
          <w:noProof/>
          <w:sz w:val="24"/>
          <w:szCs w:val="24"/>
        </w:rPr>
        <w:t>最后进行变异操作，通常此数值设置为</w:t>
      </w:r>
      <w:r w:rsidR="00B12C41" w:rsidRPr="00A14D28">
        <w:rPr>
          <w:rFonts w:hint="eastAsia"/>
          <w:noProof/>
          <w:sz w:val="24"/>
          <w:szCs w:val="24"/>
        </w:rPr>
        <w:t>0.1</w:t>
      </w:r>
      <w:r w:rsidR="00B12C41" w:rsidRPr="00A14D28">
        <w:rPr>
          <w:rFonts w:hint="eastAsia"/>
          <w:noProof/>
          <w:sz w:val="24"/>
          <w:szCs w:val="24"/>
        </w:rPr>
        <w:t>以下，它表明了基因突变的概率。</w:t>
      </w:r>
    </w:p>
    <w:p w14:paraId="36165082" w14:textId="52FBA754" w:rsidR="00B12C41" w:rsidRDefault="00B12C41" w:rsidP="00851142">
      <w:pPr>
        <w:spacing w:line="400" w:lineRule="exact"/>
        <w:ind w:firstLine="480"/>
        <w:rPr>
          <w:noProof/>
          <w:sz w:val="24"/>
          <w:szCs w:val="24"/>
        </w:rPr>
      </w:pPr>
      <w:r w:rsidRPr="00A14D28">
        <w:rPr>
          <w:rFonts w:hint="eastAsia"/>
          <w:noProof/>
          <w:sz w:val="24"/>
          <w:szCs w:val="24"/>
        </w:rPr>
        <w:t>经过选择、交叉和变异生成</w:t>
      </w:r>
      <w:r w:rsidR="00A029B7">
        <w:rPr>
          <w:rFonts w:hint="eastAsia"/>
          <w:noProof/>
          <w:sz w:val="24"/>
          <w:szCs w:val="24"/>
        </w:rPr>
        <w:t>的新一代</w:t>
      </w:r>
      <w:r w:rsidRPr="00A14D28">
        <w:rPr>
          <w:rFonts w:hint="eastAsia"/>
          <w:noProof/>
          <w:sz w:val="24"/>
          <w:szCs w:val="24"/>
        </w:rPr>
        <w:t>种群个体，比上一代的适应性更强，并通过不断的迭代</w:t>
      </w:r>
      <w:r w:rsidR="00282697">
        <w:rPr>
          <w:rFonts w:hint="eastAsia"/>
          <w:noProof/>
          <w:sz w:val="24"/>
          <w:szCs w:val="24"/>
        </w:rPr>
        <w:t>趋向提升</w:t>
      </w:r>
      <w:r w:rsidRPr="00A14D28">
        <w:rPr>
          <w:rFonts w:hint="eastAsia"/>
          <w:noProof/>
          <w:sz w:val="24"/>
          <w:szCs w:val="24"/>
        </w:rPr>
        <w:t>整体</w:t>
      </w:r>
      <w:r w:rsidR="00282697">
        <w:rPr>
          <w:rFonts w:hint="eastAsia"/>
          <w:noProof/>
          <w:sz w:val="24"/>
          <w:szCs w:val="24"/>
        </w:rPr>
        <w:t>的</w:t>
      </w:r>
      <w:r w:rsidRPr="00A14D28">
        <w:rPr>
          <w:rFonts w:hint="eastAsia"/>
          <w:noProof/>
          <w:sz w:val="24"/>
          <w:szCs w:val="24"/>
        </w:rPr>
        <w:t>适应度，这是由于</w:t>
      </w:r>
      <w:r w:rsidR="00282697">
        <w:rPr>
          <w:rFonts w:hint="eastAsia"/>
          <w:noProof/>
          <w:sz w:val="24"/>
          <w:szCs w:val="24"/>
        </w:rPr>
        <w:t>高适应度</w:t>
      </w:r>
      <w:r w:rsidRPr="00A14D28">
        <w:rPr>
          <w:rFonts w:hint="eastAsia"/>
          <w:noProof/>
          <w:sz w:val="24"/>
          <w:szCs w:val="24"/>
        </w:rPr>
        <w:t>的个体</w:t>
      </w:r>
      <w:r w:rsidR="00282697">
        <w:rPr>
          <w:rFonts w:hint="eastAsia"/>
          <w:noProof/>
          <w:sz w:val="24"/>
          <w:szCs w:val="24"/>
        </w:rPr>
        <w:t>具有更高被选择的概率</w:t>
      </w:r>
      <w:r w:rsidRPr="00A14D28">
        <w:rPr>
          <w:rFonts w:hint="eastAsia"/>
          <w:noProof/>
          <w:sz w:val="24"/>
          <w:szCs w:val="24"/>
        </w:rPr>
        <w:t>生成下一代，</w:t>
      </w:r>
      <w:r w:rsidR="00282697">
        <w:rPr>
          <w:rFonts w:hint="eastAsia"/>
          <w:noProof/>
          <w:sz w:val="24"/>
          <w:szCs w:val="24"/>
        </w:rPr>
        <w:t>反之将</w:t>
      </w:r>
      <w:r w:rsidRPr="00A14D28">
        <w:rPr>
          <w:rFonts w:hint="eastAsia"/>
          <w:noProof/>
          <w:sz w:val="24"/>
          <w:szCs w:val="24"/>
        </w:rPr>
        <w:t>逐渐</w:t>
      </w:r>
      <w:r w:rsidR="00282697">
        <w:rPr>
          <w:rFonts w:hint="eastAsia"/>
          <w:noProof/>
          <w:sz w:val="24"/>
          <w:szCs w:val="24"/>
        </w:rPr>
        <w:t>被</w:t>
      </w:r>
      <w:r w:rsidRPr="00A14D28">
        <w:rPr>
          <w:rFonts w:hint="eastAsia"/>
          <w:noProof/>
          <w:sz w:val="24"/>
          <w:szCs w:val="24"/>
        </w:rPr>
        <w:t>淘汰。</w:t>
      </w:r>
    </w:p>
    <w:p w14:paraId="1B4F25D9" w14:textId="77777777" w:rsidR="00851142" w:rsidRDefault="00851142" w:rsidP="00851142">
      <w:pPr>
        <w:spacing w:line="400" w:lineRule="exact"/>
        <w:ind w:firstLine="480"/>
        <w:rPr>
          <w:noProof/>
          <w:sz w:val="24"/>
          <w:szCs w:val="24"/>
        </w:rPr>
      </w:pPr>
      <w:r>
        <w:rPr>
          <w:rFonts w:hint="eastAsia"/>
          <w:noProof/>
          <w:sz w:val="24"/>
          <w:szCs w:val="24"/>
        </w:rPr>
        <w:t>如下图</w:t>
      </w:r>
      <w:r>
        <w:rPr>
          <w:noProof/>
          <w:sz w:val="24"/>
          <w:szCs w:val="24"/>
        </w:rPr>
        <w:t>2-7</w:t>
      </w:r>
      <w:r>
        <w:rPr>
          <w:noProof/>
          <w:sz w:val="24"/>
          <w:szCs w:val="24"/>
        </w:rPr>
        <w:t>所示为</w:t>
      </w:r>
      <w:r>
        <w:rPr>
          <w:rFonts w:hint="eastAsia"/>
          <w:noProof/>
          <w:sz w:val="24"/>
          <w:szCs w:val="24"/>
        </w:rPr>
        <w:t>G</w:t>
      </w:r>
      <w:r>
        <w:rPr>
          <w:noProof/>
          <w:sz w:val="24"/>
          <w:szCs w:val="24"/>
        </w:rPr>
        <w:t>A</w:t>
      </w:r>
      <w:r>
        <w:rPr>
          <w:noProof/>
          <w:sz w:val="24"/>
          <w:szCs w:val="24"/>
        </w:rPr>
        <w:t>算法的流程示意图：</w:t>
      </w:r>
    </w:p>
    <w:p w14:paraId="0497EA14" w14:textId="5E029527" w:rsidR="00851142" w:rsidRDefault="00851142" w:rsidP="00851142">
      <w:pPr>
        <w:jc w:val="center"/>
      </w:pPr>
      <w:r>
        <w:object w:dxaOrig="3120" w:dyaOrig="6045" w14:anchorId="13667E29">
          <v:shape id="_x0000_i1068" type="#_x0000_t75" style="width:2in;height:280.5pt" o:ole="">
            <v:imagedata r:id="rId130" o:title=""/>
          </v:shape>
          <o:OLEObject Type="Embed" ProgID="Visio.Drawing.15" ShapeID="_x0000_i1068" DrawAspect="Content" ObjectID="_1649608159" r:id="rId131"/>
        </w:object>
      </w:r>
    </w:p>
    <w:p w14:paraId="4C863176" w14:textId="34FE66A8" w:rsidR="00851142" w:rsidRPr="00851142" w:rsidRDefault="00851142" w:rsidP="00851142">
      <w:pPr>
        <w:ind w:firstLineChars="1400" w:firstLine="2940"/>
        <w:rPr>
          <w:rFonts w:eastAsia="楷体"/>
          <w:noProof/>
          <w:szCs w:val="24"/>
        </w:rPr>
      </w:pPr>
      <w:r w:rsidRPr="00604A2C">
        <w:rPr>
          <w:rFonts w:eastAsia="楷体" w:hint="eastAsia"/>
          <w:noProof/>
          <w:szCs w:val="24"/>
        </w:rPr>
        <w:t>图</w:t>
      </w:r>
      <w:r w:rsidRPr="00604A2C">
        <w:rPr>
          <w:rFonts w:eastAsia="楷体" w:hint="eastAsia"/>
          <w:noProof/>
          <w:szCs w:val="24"/>
        </w:rPr>
        <w:t>2</w:t>
      </w:r>
      <w:r w:rsidRPr="00604A2C">
        <w:rPr>
          <w:rFonts w:eastAsia="楷体"/>
          <w:noProof/>
          <w:szCs w:val="24"/>
        </w:rPr>
        <w:t>-</w:t>
      </w:r>
      <w:r>
        <w:rPr>
          <w:rFonts w:eastAsia="楷体"/>
          <w:noProof/>
          <w:szCs w:val="24"/>
        </w:rPr>
        <w:t>7</w:t>
      </w:r>
      <w:r w:rsidRPr="00604A2C">
        <w:rPr>
          <w:rFonts w:eastAsia="楷体"/>
          <w:noProof/>
          <w:szCs w:val="24"/>
        </w:rPr>
        <w:t xml:space="preserve"> </w:t>
      </w:r>
      <w:r w:rsidRPr="00843D70">
        <w:rPr>
          <w:rFonts w:hint="eastAsia"/>
          <w:noProof/>
          <w:szCs w:val="21"/>
        </w:rPr>
        <w:t>GA</w:t>
      </w:r>
      <w:r w:rsidRPr="00604A2C">
        <w:rPr>
          <w:rFonts w:eastAsia="楷体"/>
          <w:noProof/>
          <w:szCs w:val="24"/>
        </w:rPr>
        <w:t>算法</w:t>
      </w:r>
      <w:r w:rsidRPr="00604A2C">
        <w:rPr>
          <w:rFonts w:eastAsia="楷体" w:hint="eastAsia"/>
          <w:noProof/>
          <w:szCs w:val="24"/>
        </w:rPr>
        <w:t>流程图</w:t>
      </w:r>
    </w:p>
    <w:p w14:paraId="111B5988" w14:textId="73182C1E" w:rsidR="00B12C41" w:rsidRPr="00A14D28" w:rsidRDefault="00B12C41" w:rsidP="00B12C41">
      <w:pPr>
        <w:spacing w:line="400" w:lineRule="exact"/>
        <w:rPr>
          <w:noProof/>
          <w:sz w:val="24"/>
          <w:szCs w:val="24"/>
        </w:rPr>
      </w:pPr>
      <w:r w:rsidRPr="00A14D28">
        <w:rPr>
          <w:rFonts w:hint="eastAsia"/>
          <w:noProof/>
          <w:sz w:val="24"/>
          <w:szCs w:val="24"/>
        </w:rPr>
        <w:t xml:space="preserve">    </w:t>
      </w:r>
      <w:r w:rsidRPr="00A14D28">
        <w:rPr>
          <w:rFonts w:hint="eastAsia"/>
          <w:noProof/>
          <w:sz w:val="24"/>
          <w:szCs w:val="24"/>
        </w:rPr>
        <w:t>为了更加清晰的说明算法过程，对</w:t>
      </w:r>
      <w:r w:rsidR="00282697">
        <w:rPr>
          <w:rFonts w:hint="eastAsia"/>
          <w:noProof/>
          <w:sz w:val="24"/>
          <w:szCs w:val="24"/>
        </w:rPr>
        <w:t>其进行</w:t>
      </w:r>
      <w:r w:rsidRPr="00A14D28">
        <w:rPr>
          <w:rFonts w:hint="eastAsia"/>
          <w:noProof/>
          <w:sz w:val="24"/>
          <w:szCs w:val="24"/>
        </w:rPr>
        <w:t>分步说明，如下：</w:t>
      </w:r>
    </w:p>
    <w:p w14:paraId="614662C3" w14:textId="0F1A82DB" w:rsidR="00B12C41" w:rsidRPr="00A14D28" w:rsidRDefault="00B12C41" w:rsidP="00B12C41">
      <w:pPr>
        <w:spacing w:line="400" w:lineRule="exact"/>
        <w:rPr>
          <w:noProof/>
          <w:sz w:val="24"/>
          <w:szCs w:val="24"/>
        </w:rPr>
      </w:pPr>
      <w:r w:rsidRPr="00A14D28">
        <w:rPr>
          <w:rFonts w:hint="eastAsia"/>
          <w:noProof/>
          <w:sz w:val="24"/>
          <w:szCs w:val="24"/>
        </w:rPr>
        <w:t xml:space="preserve">    </w:t>
      </w:r>
      <w:r w:rsidR="00C40B3E">
        <w:rPr>
          <w:rFonts w:hint="eastAsia"/>
          <w:noProof/>
          <w:sz w:val="24"/>
          <w:szCs w:val="24"/>
        </w:rPr>
        <w:t>第一步，参数初始化。设置初始</w:t>
      </w:r>
      <w:r w:rsidRPr="00A14D28">
        <w:rPr>
          <w:rFonts w:hint="eastAsia"/>
          <w:noProof/>
          <w:sz w:val="24"/>
          <w:szCs w:val="24"/>
        </w:rPr>
        <w:t>迭代次数</w:t>
      </w:r>
      <w:r w:rsidR="00C40B3E">
        <w:rPr>
          <w:rFonts w:hint="eastAsia"/>
          <w:noProof/>
          <w:sz w:val="24"/>
          <w:szCs w:val="24"/>
        </w:rPr>
        <w:t>为</w:t>
      </w:r>
      <w:r w:rsidR="00851142" w:rsidRPr="00851142">
        <w:rPr>
          <w:rFonts w:hint="eastAsia"/>
          <w:i/>
          <w:noProof/>
          <w:sz w:val="24"/>
          <w:szCs w:val="24"/>
        </w:rPr>
        <w:t>k</w:t>
      </w:r>
      <w:r w:rsidR="00851142">
        <w:rPr>
          <w:i/>
          <w:noProof/>
          <w:sz w:val="24"/>
          <w:szCs w:val="24"/>
        </w:rPr>
        <w:t xml:space="preserve"> </w:t>
      </w:r>
      <w:r w:rsidR="00851142">
        <w:rPr>
          <w:rFonts w:hint="eastAsia"/>
          <w:noProof/>
          <w:sz w:val="24"/>
          <w:szCs w:val="24"/>
        </w:rPr>
        <w:t>=</w:t>
      </w:r>
      <w:r w:rsidR="00851142">
        <w:rPr>
          <w:noProof/>
          <w:sz w:val="24"/>
          <w:szCs w:val="24"/>
        </w:rPr>
        <w:t xml:space="preserve"> </w:t>
      </w:r>
      <w:r w:rsidR="00851142">
        <w:rPr>
          <w:rFonts w:hint="eastAsia"/>
          <w:noProof/>
          <w:sz w:val="24"/>
          <w:szCs w:val="24"/>
        </w:rPr>
        <w:t>0</w:t>
      </w:r>
      <w:r w:rsidRPr="00A14D28">
        <w:rPr>
          <w:rFonts w:hint="eastAsia"/>
          <w:noProof/>
          <w:sz w:val="24"/>
          <w:szCs w:val="24"/>
        </w:rPr>
        <w:t>，</w:t>
      </w:r>
      <w:r w:rsidR="0088138C">
        <w:rPr>
          <w:rFonts w:hint="eastAsia"/>
          <w:noProof/>
          <w:sz w:val="24"/>
          <w:szCs w:val="24"/>
        </w:rPr>
        <w:t>最大迭代次数为</w:t>
      </w:r>
      <w:r w:rsidR="00851142" w:rsidRPr="00851142">
        <w:rPr>
          <w:rFonts w:hint="eastAsia"/>
          <w:i/>
          <w:noProof/>
          <w:sz w:val="24"/>
          <w:szCs w:val="24"/>
        </w:rPr>
        <w:t>K</w:t>
      </w:r>
      <w:r w:rsidRPr="00A14D28">
        <w:rPr>
          <w:rFonts w:hint="eastAsia"/>
          <w:noProof/>
          <w:sz w:val="24"/>
          <w:szCs w:val="24"/>
        </w:rPr>
        <w:t>，种群数量为</w:t>
      </w:r>
      <w:r w:rsidR="00851142" w:rsidRPr="00851142">
        <w:rPr>
          <w:rFonts w:hint="eastAsia"/>
          <w:i/>
          <w:noProof/>
          <w:sz w:val="24"/>
          <w:szCs w:val="24"/>
        </w:rPr>
        <w:t>X</w:t>
      </w:r>
      <w:r w:rsidR="0088138C">
        <w:rPr>
          <w:rFonts w:hint="eastAsia"/>
          <w:noProof/>
          <w:sz w:val="24"/>
          <w:szCs w:val="24"/>
        </w:rPr>
        <w:t>（</w:t>
      </w:r>
      <w:r w:rsidRPr="00A14D28">
        <w:rPr>
          <w:rFonts w:hint="eastAsia"/>
          <w:noProof/>
          <w:sz w:val="24"/>
          <w:szCs w:val="24"/>
        </w:rPr>
        <w:t>即个体数目），随机生成（也可人为干预）第一代种群</w:t>
      </w:r>
      <w:r w:rsidR="0088138C">
        <w:rPr>
          <w:rFonts w:hint="eastAsia"/>
          <w:noProof/>
          <w:sz w:val="24"/>
          <w:szCs w:val="24"/>
        </w:rPr>
        <w:t>。</w:t>
      </w:r>
    </w:p>
    <w:p w14:paraId="6447C10F" w14:textId="27FFB3E1" w:rsidR="00B12C41" w:rsidRPr="00A14D28" w:rsidRDefault="00B12C41" w:rsidP="00B12C41">
      <w:pPr>
        <w:spacing w:line="400" w:lineRule="exact"/>
        <w:rPr>
          <w:noProof/>
          <w:sz w:val="24"/>
          <w:szCs w:val="24"/>
        </w:rPr>
      </w:pPr>
      <w:r w:rsidRPr="00A14D28">
        <w:rPr>
          <w:rFonts w:hint="eastAsia"/>
          <w:noProof/>
          <w:sz w:val="24"/>
          <w:szCs w:val="24"/>
        </w:rPr>
        <w:t xml:space="preserve">    </w:t>
      </w:r>
      <w:r w:rsidRPr="00A14D28">
        <w:rPr>
          <w:rFonts w:hint="eastAsia"/>
          <w:noProof/>
          <w:sz w:val="24"/>
          <w:szCs w:val="24"/>
        </w:rPr>
        <w:t>第二步，根据实际问题选取适应度函数，</w:t>
      </w:r>
      <w:r w:rsidR="00C40B3E">
        <w:rPr>
          <w:rFonts w:hint="eastAsia"/>
          <w:noProof/>
          <w:sz w:val="24"/>
          <w:szCs w:val="24"/>
        </w:rPr>
        <w:t>并计算</w:t>
      </w:r>
      <w:r w:rsidRPr="00A14D28">
        <w:rPr>
          <w:rFonts w:hint="eastAsia"/>
          <w:noProof/>
          <w:sz w:val="24"/>
          <w:szCs w:val="24"/>
        </w:rPr>
        <w:t>每代个体</w:t>
      </w:r>
      <w:r w:rsidR="00C40B3E">
        <w:rPr>
          <w:rFonts w:hint="eastAsia"/>
          <w:noProof/>
          <w:sz w:val="24"/>
          <w:szCs w:val="24"/>
        </w:rPr>
        <w:t>的</w:t>
      </w:r>
      <w:r w:rsidRPr="00A14D28">
        <w:rPr>
          <w:rFonts w:hint="eastAsia"/>
          <w:noProof/>
          <w:sz w:val="24"/>
          <w:szCs w:val="24"/>
        </w:rPr>
        <w:t>适应度</w:t>
      </w:r>
      <w:r w:rsidR="00C40B3E">
        <w:rPr>
          <w:rFonts w:hint="eastAsia"/>
          <w:noProof/>
          <w:sz w:val="24"/>
          <w:szCs w:val="24"/>
        </w:rPr>
        <w:t>数值</w:t>
      </w:r>
      <w:r w:rsidRPr="00A14D28">
        <w:rPr>
          <w:rFonts w:hint="eastAsia"/>
          <w:noProof/>
          <w:sz w:val="24"/>
          <w:szCs w:val="24"/>
        </w:rPr>
        <w:t>。</w:t>
      </w:r>
    </w:p>
    <w:p w14:paraId="2FC63DB5" w14:textId="77777777" w:rsidR="00B12C41" w:rsidRPr="00A14D28" w:rsidRDefault="00B12C41" w:rsidP="00B12C41">
      <w:pPr>
        <w:spacing w:line="400" w:lineRule="exact"/>
        <w:rPr>
          <w:noProof/>
          <w:sz w:val="24"/>
          <w:szCs w:val="24"/>
        </w:rPr>
      </w:pPr>
      <w:r w:rsidRPr="00A14D28">
        <w:rPr>
          <w:rFonts w:hint="eastAsia"/>
          <w:noProof/>
          <w:sz w:val="24"/>
          <w:szCs w:val="24"/>
        </w:rPr>
        <w:t xml:space="preserve">    </w:t>
      </w:r>
      <w:r w:rsidRPr="00A14D28">
        <w:rPr>
          <w:rFonts w:hint="eastAsia"/>
          <w:noProof/>
          <w:sz w:val="24"/>
          <w:szCs w:val="24"/>
        </w:rPr>
        <w:t>第三步，设置选择机制。选取合适的选择策略，选择父代种群中适应度高的个体进入子代种群。</w:t>
      </w:r>
    </w:p>
    <w:p w14:paraId="633A19C0" w14:textId="5E020C65" w:rsidR="00B12C41" w:rsidRPr="00A14D28" w:rsidRDefault="00B12C41" w:rsidP="00B12C41">
      <w:pPr>
        <w:spacing w:line="400" w:lineRule="exact"/>
        <w:rPr>
          <w:noProof/>
          <w:sz w:val="24"/>
          <w:szCs w:val="24"/>
        </w:rPr>
      </w:pPr>
      <w:r w:rsidRPr="00A14D28">
        <w:rPr>
          <w:rFonts w:hint="eastAsia"/>
          <w:noProof/>
          <w:sz w:val="24"/>
          <w:szCs w:val="24"/>
        </w:rPr>
        <w:t xml:space="preserve">    </w:t>
      </w:r>
      <w:r w:rsidRPr="00A14D28">
        <w:rPr>
          <w:rFonts w:hint="eastAsia"/>
          <w:noProof/>
          <w:sz w:val="24"/>
          <w:szCs w:val="24"/>
        </w:rPr>
        <w:t>第四步，设置交叉策略与概率。将父代种群的个体基因按照</w:t>
      </w:r>
      <w:r w:rsidR="00C40B3E">
        <w:rPr>
          <w:rFonts w:hint="eastAsia"/>
          <w:noProof/>
          <w:sz w:val="24"/>
          <w:szCs w:val="24"/>
        </w:rPr>
        <w:t>随机</w:t>
      </w:r>
      <w:r w:rsidR="00C40B3E">
        <w:rPr>
          <w:noProof/>
          <w:sz w:val="24"/>
          <w:szCs w:val="24"/>
        </w:rPr>
        <w:t>或者指定的</w:t>
      </w:r>
      <w:r w:rsidRPr="00A14D28">
        <w:rPr>
          <w:rFonts w:hint="eastAsia"/>
          <w:noProof/>
          <w:sz w:val="24"/>
          <w:szCs w:val="24"/>
        </w:rPr>
        <w:t>某一节点进行交叉重组，生成新的子代个体。</w:t>
      </w:r>
    </w:p>
    <w:p w14:paraId="46FAC227" w14:textId="77777777" w:rsidR="00B12C41" w:rsidRPr="00A14D28" w:rsidRDefault="00B12C41" w:rsidP="00B12C41">
      <w:pPr>
        <w:spacing w:line="400" w:lineRule="exact"/>
        <w:rPr>
          <w:noProof/>
          <w:sz w:val="24"/>
          <w:szCs w:val="24"/>
        </w:rPr>
      </w:pPr>
      <w:r w:rsidRPr="00A14D28">
        <w:rPr>
          <w:rFonts w:hint="eastAsia"/>
          <w:noProof/>
          <w:sz w:val="24"/>
          <w:szCs w:val="24"/>
        </w:rPr>
        <w:t xml:space="preserve">    </w:t>
      </w:r>
      <w:r w:rsidRPr="00A14D28">
        <w:rPr>
          <w:rFonts w:hint="eastAsia"/>
          <w:noProof/>
          <w:sz w:val="24"/>
          <w:szCs w:val="24"/>
        </w:rPr>
        <w:t>第五步，设置变异策略与概率。</w:t>
      </w:r>
    </w:p>
    <w:p w14:paraId="1CF71F1F" w14:textId="77777777" w:rsidR="00B12C41" w:rsidRPr="00A14D28" w:rsidRDefault="00B12C41" w:rsidP="00B12C41">
      <w:pPr>
        <w:spacing w:line="400" w:lineRule="exact"/>
        <w:rPr>
          <w:noProof/>
          <w:sz w:val="24"/>
          <w:szCs w:val="24"/>
        </w:rPr>
      </w:pPr>
      <w:r w:rsidRPr="00A14D28">
        <w:rPr>
          <w:rFonts w:hint="eastAsia"/>
          <w:noProof/>
          <w:sz w:val="24"/>
          <w:szCs w:val="24"/>
        </w:rPr>
        <w:t xml:space="preserve">    </w:t>
      </w:r>
      <w:r w:rsidRPr="00A14D28">
        <w:rPr>
          <w:rFonts w:hint="eastAsia"/>
          <w:noProof/>
          <w:sz w:val="24"/>
          <w:szCs w:val="24"/>
        </w:rPr>
        <w:t>执行完上述步骤，将会生成一个新的种群。</w:t>
      </w:r>
    </w:p>
    <w:p w14:paraId="4F71B0A4" w14:textId="03C6A90D" w:rsidR="00B12C41" w:rsidRPr="00A14D28" w:rsidRDefault="00B12C41" w:rsidP="00B12C41">
      <w:pPr>
        <w:spacing w:line="400" w:lineRule="exact"/>
        <w:rPr>
          <w:noProof/>
          <w:sz w:val="24"/>
          <w:szCs w:val="24"/>
        </w:rPr>
      </w:pPr>
      <w:r w:rsidRPr="00A14D28">
        <w:rPr>
          <w:rFonts w:hint="eastAsia"/>
          <w:noProof/>
          <w:sz w:val="24"/>
          <w:szCs w:val="24"/>
        </w:rPr>
        <w:t xml:space="preserve">    </w:t>
      </w:r>
      <w:r w:rsidRPr="00A14D28">
        <w:rPr>
          <w:rFonts w:hint="eastAsia"/>
          <w:noProof/>
          <w:sz w:val="24"/>
          <w:szCs w:val="24"/>
        </w:rPr>
        <w:t>第六步，</w:t>
      </w:r>
      <w:r w:rsidR="00C40B3E">
        <w:rPr>
          <w:rFonts w:hint="eastAsia"/>
          <w:noProof/>
          <w:sz w:val="24"/>
          <w:szCs w:val="24"/>
        </w:rPr>
        <w:t>判断</w:t>
      </w:r>
      <w:r w:rsidR="00C40B3E">
        <w:rPr>
          <w:noProof/>
          <w:sz w:val="24"/>
          <w:szCs w:val="24"/>
        </w:rPr>
        <w:t>算法是否需要</w:t>
      </w:r>
      <w:r w:rsidRPr="00A14D28">
        <w:rPr>
          <w:rFonts w:hint="eastAsia"/>
          <w:noProof/>
          <w:sz w:val="24"/>
          <w:szCs w:val="24"/>
        </w:rPr>
        <w:t>终止。如果还未达到最大迭代次数</w:t>
      </w:r>
      <w:r w:rsidR="00851142" w:rsidRPr="00851142">
        <w:rPr>
          <w:rFonts w:hint="eastAsia"/>
          <w:i/>
          <w:noProof/>
          <w:sz w:val="24"/>
          <w:szCs w:val="24"/>
        </w:rPr>
        <w:t>K</w:t>
      </w:r>
      <w:r w:rsidRPr="00A14D28">
        <w:rPr>
          <w:rFonts w:hint="eastAsia"/>
          <w:noProof/>
          <w:sz w:val="24"/>
          <w:szCs w:val="24"/>
        </w:rPr>
        <w:t>，则返回第二步；否则，输出全局最优解，算法结束。</w:t>
      </w:r>
    </w:p>
    <w:p w14:paraId="57926F40" w14:textId="63D189F4" w:rsidR="00B12C41" w:rsidRPr="00A14D28" w:rsidRDefault="00C40B3E" w:rsidP="00C40B3E">
      <w:pPr>
        <w:spacing w:line="400" w:lineRule="exact"/>
        <w:ind w:firstLineChars="200" w:firstLine="480"/>
        <w:rPr>
          <w:noProof/>
          <w:sz w:val="24"/>
          <w:szCs w:val="24"/>
        </w:rPr>
      </w:pPr>
      <w:r w:rsidRPr="00A14D28">
        <w:rPr>
          <w:rFonts w:hint="eastAsia"/>
          <w:noProof/>
          <w:sz w:val="24"/>
          <w:szCs w:val="24"/>
        </w:rPr>
        <w:t>有</w:t>
      </w:r>
      <w:r>
        <w:rPr>
          <w:rFonts w:hint="eastAsia"/>
          <w:noProof/>
          <w:sz w:val="24"/>
          <w:szCs w:val="24"/>
        </w:rPr>
        <w:t>如下</w:t>
      </w:r>
      <w:r w:rsidRPr="00A14D28">
        <w:rPr>
          <w:rFonts w:hint="eastAsia"/>
          <w:noProof/>
          <w:sz w:val="24"/>
          <w:szCs w:val="24"/>
        </w:rPr>
        <w:t>几种</w:t>
      </w:r>
      <w:r>
        <w:rPr>
          <w:rFonts w:hint="eastAsia"/>
          <w:noProof/>
          <w:sz w:val="24"/>
          <w:szCs w:val="24"/>
        </w:rPr>
        <w:t>情况</w:t>
      </w:r>
      <w:r>
        <w:rPr>
          <w:noProof/>
          <w:sz w:val="24"/>
          <w:szCs w:val="24"/>
        </w:rPr>
        <w:t>可</w:t>
      </w:r>
      <w:r>
        <w:rPr>
          <w:rFonts w:hint="eastAsia"/>
          <w:noProof/>
          <w:sz w:val="24"/>
          <w:szCs w:val="24"/>
        </w:rPr>
        <w:t>使</w:t>
      </w:r>
      <w:r w:rsidR="00B12C41" w:rsidRPr="00A14D28">
        <w:rPr>
          <w:rFonts w:hint="eastAsia"/>
          <w:noProof/>
          <w:sz w:val="24"/>
          <w:szCs w:val="24"/>
        </w:rPr>
        <w:t>算法终止：</w:t>
      </w:r>
    </w:p>
    <w:p w14:paraId="27C2C4C4" w14:textId="4E8607C2" w:rsidR="00B12C41" w:rsidRPr="00A14D28" w:rsidRDefault="00B12C41" w:rsidP="00B12C41">
      <w:pPr>
        <w:spacing w:line="400" w:lineRule="exact"/>
        <w:rPr>
          <w:noProof/>
          <w:sz w:val="24"/>
          <w:szCs w:val="24"/>
        </w:rPr>
      </w:pPr>
      <w:r w:rsidRPr="00A14D28">
        <w:rPr>
          <w:rFonts w:hint="eastAsia"/>
          <w:noProof/>
          <w:sz w:val="24"/>
          <w:szCs w:val="24"/>
        </w:rPr>
        <w:t xml:space="preserve">   </w:t>
      </w:r>
      <w:r w:rsidRPr="00A14D28">
        <w:rPr>
          <w:rFonts w:hint="eastAsia"/>
          <w:noProof/>
          <w:sz w:val="24"/>
          <w:szCs w:val="24"/>
        </w:rPr>
        <w:t>（</w:t>
      </w:r>
      <w:r w:rsidRPr="00A14D28">
        <w:rPr>
          <w:rFonts w:hint="eastAsia"/>
          <w:noProof/>
          <w:sz w:val="24"/>
          <w:szCs w:val="24"/>
        </w:rPr>
        <w:t>1</w:t>
      </w:r>
      <w:r w:rsidRPr="00A14D28">
        <w:rPr>
          <w:rFonts w:hint="eastAsia"/>
          <w:noProof/>
          <w:sz w:val="24"/>
          <w:szCs w:val="24"/>
        </w:rPr>
        <w:t>）达到最大迭代次数。</w:t>
      </w:r>
    </w:p>
    <w:p w14:paraId="760356DC" w14:textId="1051A6AF" w:rsidR="00B12C41" w:rsidRPr="00A14D28" w:rsidRDefault="00B12C41" w:rsidP="008E5A9C">
      <w:pPr>
        <w:spacing w:line="400" w:lineRule="exact"/>
        <w:rPr>
          <w:noProof/>
          <w:sz w:val="24"/>
          <w:szCs w:val="24"/>
        </w:rPr>
      </w:pPr>
      <w:r w:rsidRPr="00A14D28">
        <w:rPr>
          <w:rFonts w:hint="eastAsia"/>
          <w:noProof/>
          <w:sz w:val="24"/>
          <w:szCs w:val="24"/>
        </w:rPr>
        <w:lastRenderedPageBreak/>
        <w:t xml:space="preserve">   </w:t>
      </w:r>
      <w:r w:rsidRPr="00A14D28">
        <w:rPr>
          <w:rFonts w:hint="eastAsia"/>
          <w:noProof/>
          <w:sz w:val="24"/>
          <w:szCs w:val="24"/>
        </w:rPr>
        <w:t>（</w:t>
      </w:r>
      <w:r w:rsidRPr="00A14D28">
        <w:rPr>
          <w:rFonts w:hint="eastAsia"/>
          <w:noProof/>
          <w:sz w:val="24"/>
          <w:szCs w:val="24"/>
        </w:rPr>
        <w:t>2</w:t>
      </w:r>
      <w:r w:rsidRPr="00A14D28">
        <w:rPr>
          <w:rFonts w:hint="eastAsia"/>
          <w:noProof/>
          <w:sz w:val="24"/>
          <w:szCs w:val="24"/>
        </w:rPr>
        <w:t>）</w:t>
      </w:r>
      <w:r w:rsidR="008E5A9C">
        <w:rPr>
          <w:rFonts w:hint="eastAsia"/>
          <w:noProof/>
          <w:sz w:val="24"/>
          <w:szCs w:val="24"/>
        </w:rPr>
        <w:t>连续</w:t>
      </w:r>
      <w:r w:rsidR="008E5A9C">
        <w:rPr>
          <w:noProof/>
          <w:sz w:val="24"/>
          <w:szCs w:val="24"/>
        </w:rPr>
        <w:t>几代，</w:t>
      </w:r>
      <w:r w:rsidR="008E5A9C">
        <w:rPr>
          <w:rFonts w:hint="eastAsia"/>
          <w:noProof/>
          <w:sz w:val="24"/>
          <w:szCs w:val="24"/>
        </w:rPr>
        <w:t>种群的</w:t>
      </w:r>
      <w:r w:rsidRPr="00A14D28">
        <w:rPr>
          <w:rFonts w:hint="eastAsia"/>
          <w:noProof/>
          <w:sz w:val="24"/>
          <w:szCs w:val="24"/>
        </w:rPr>
        <w:t>适应度值</w:t>
      </w:r>
      <w:r w:rsidR="008E5A9C">
        <w:rPr>
          <w:rFonts w:hint="eastAsia"/>
          <w:noProof/>
          <w:sz w:val="24"/>
          <w:szCs w:val="24"/>
        </w:rPr>
        <w:t>保持</w:t>
      </w:r>
      <w:r w:rsidR="008E5A9C">
        <w:rPr>
          <w:noProof/>
          <w:sz w:val="24"/>
          <w:szCs w:val="24"/>
        </w:rPr>
        <w:t>不变</w:t>
      </w:r>
      <w:r w:rsidRPr="00A14D28">
        <w:rPr>
          <w:rFonts w:hint="eastAsia"/>
          <w:noProof/>
          <w:sz w:val="24"/>
          <w:szCs w:val="24"/>
        </w:rPr>
        <w:t>。</w:t>
      </w:r>
    </w:p>
    <w:p w14:paraId="792836F2" w14:textId="77777777" w:rsidR="00B12C41" w:rsidRPr="00A14D28" w:rsidRDefault="00B12C41" w:rsidP="00B12C41">
      <w:pPr>
        <w:spacing w:line="400" w:lineRule="exact"/>
        <w:rPr>
          <w:noProof/>
          <w:sz w:val="24"/>
          <w:szCs w:val="24"/>
        </w:rPr>
      </w:pPr>
      <w:r w:rsidRPr="00A14D28">
        <w:rPr>
          <w:rFonts w:hint="eastAsia"/>
          <w:noProof/>
          <w:sz w:val="24"/>
          <w:szCs w:val="24"/>
        </w:rPr>
        <w:t xml:space="preserve">   </w:t>
      </w:r>
      <w:r w:rsidRPr="00A14D28">
        <w:rPr>
          <w:rFonts w:hint="eastAsia"/>
          <w:noProof/>
          <w:sz w:val="24"/>
          <w:szCs w:val="24"/>
        </w:rPr>
        <w:t>（</w:t>
      </w:r>
      <w:r w:rsidRPr="00A14D28">
        <w:rPr>
          <w:rFonts w:hint="eastAsia"/>
          <w:noProof/>
          <w:sz w:val="24"/>
          <w:szCs w:val="24"/>
        </w:rPr>
        <w:t>3</w:t>
      </w:r>
      <w:r w:rsidRPr="00A14D28">
        <w:rPr>
          <w:rFonts w:hint="eastAsia"/>
          <w:noProof/>
          <w:sz w:val="24"/>
          <w:szCs w:val="24"/>
        </w:rPr>
        <w:t>）找到最优解，比如某一个体己经满足了最优解的条件，此时无需要再进行优化。</w:t>
      </w:r>
    </w:p>
    <w:p w14:paraId="16D0DA07" w14:textId="77777777" w:rsidR="00B12C41" w:rsidRPr="00A14D28" w:rsidRDefault="00B12C41" w:rsidP="00B12C41">
      <w:pPr>
        <w:spacing w:line="400" w:lineRule="exact"/>
        <w:rPr>
          <w:noProof/>
          <w:sz w:val="24"/>
          <w:szCs w:val="24"/>
        </w:rPr>
      </w:pPr>
      <w:r w:rsidRPr="00A14D28">
        <w:rPr>
          <w:rFonts w:hint="eastAsia"/>
          <w:noProof/>
          <w:sz w:val="24"/>
          <w:szCs w:val="24"/>
        </w:rPr>
        <w:t xml:space="preserve">   </w:t>
      </w:r>
      <w:r w:rsidRPr="00A14D28">
        <w:rPr>
          <w:rFonts w:hint="eastAsia"/>
          <w:noProof/>
          <w:sz w:val="24"/>
          <w:szCs w:val="24"/>
        </w:rPr>
        <w:t>（</w:t>
      </w:r>
      <w:r w:rsidRPr="00A14D28">
        <w:rPr>
          <w:rFonts w:hint="eastAsia"/>
          <w:noProof/>
          <w:sz w:val="24"/>
          <w:szCs w:val="24"/>
        </w:rPr>
        <w:t>4</w:t>
      </w:r>
      <w:r w:rsidRPr="00A14D28">
        <w:rPr>
          <w:rFonts w:hint="eastAsia"/>
          <w:noProof/>
          <w:sz w:val="24"/>
          <w:szCs w:val="24"/>
        </w:rPr>
        <w:t>）计算时间过长、计算占用的内存过大导致的资源耗费限制。</w:t>
      </w:r>
    </w:p>
    <w:p w14:paraId="49B7AA2D" w14:textId="224858DF" w:rsidR="00B12C41" w:rsidRPr="00A14D28" w:rsidRDefault="00B12C41" w:rsidP="00851142">
      <w:pPr>
        <w:spacing w:line="400" w:lineRule="exact"/>
        <w:rPr>
          <w:noProof/>
          <w:sz w:val="24"/>
          <w:szCs w:val="24"/>
        </w:rPr>
      </w:pPr>
      <w:r w:rsidRPr="00A14D28">
        <w:rPr>
          <w:rFonts w:hint="eastAsia"/>
          <w:noProof/>
          <w:sz w:val="24"/>
          <w:szCs w:val="24"/>
        </w:rPr>
        <w:t xml:space="preserve">   </w:t>
      </w:r>
      <w:r w:rsidRPr="00A14D28">
        <w:rPr>
          <w:rFonts w:hint="eastAsia"/>
          <w:noProof/>
          <w:sz w:val="24"/>
          <w:szCs w:val="24"/>
        </w:rPr>
        <w:t>（</w:t>
      </w:r>
      <w:r w:rsidRPr="00A14D28">
        <w:rPr>
          <w:rFonts w:hint="eastAsia"/>
          <w:noProof/>
          <w:sz w:val="24"/>
          <w:szCs w:val="24"/>
        </w:rPr>
        <w:t>5</w:t>
      </w:r>
      <w:r w:rsidRPr="00A14D28">
        <w:rPr>
          <w:rFonts w:hint="eastAsia"/>
          <w:noProof/>
          <w:sz w:val="24"/>
          <w:szCs w:val="24"/>
        </w:rPr>
        <w:t>）人为条件干预。</w:t>
      </w:r>
    </w:p>
    <w:p w14:paraId="2CABF041" w14:textId="469CBEEF" w:rsidR="00B12C41" w:rsidRDefault="00B12C41" w:rsidP="00B12C41">
      <w:pPr>
        <w:pStyle w:val="3"/>
        <w:rPr>
          <w:noProof/>
        </w:rPr>
      </w:pPr>
      <w:bookmarkStart w:id="66" w:name="_Toc38644601"/>
      <w:r>
        <w:rPr>
          <w:rFonts w:hint="eastAsia"/>
          <w:noProof/>
        </w:rPr>
        <w:t>2.</w:t>
      </w:r>
      <w:r>
        <w:rPr>
          <w:noProof/>
        </w:rPr>
        <w:t>3.2</w:t>
      </w:r>
      <w:r>
        <w:rPr>
          <w:rFonts w:hint="eastAsia"/>
          <w:noProof/>
        </w:rPr>
        <w:t>粒子群</w:t>
      </w:r>
      <w:r>
        <w:rPr>
          <w:noProof/>
        </w:rPr>
        <w:t>算法</w:t>
      </w:r>
      <w:bookmarkEnd w:id="66"/>
    </w:p>
    <w:p w14:paraId="5B2CAF66" w14:textId="731CF814" w:rsidR="00B12C41" w:rsidRPr="009517A1" w:rsidRDefault="00B12C41" w:rsidP="003D6341">
      <w:pPr>
        <w:spacing w:line="400" w:lineRule="exact"/>
        <w:ind w:firstLineChars="200" w:firstLine="480"/>
        <w:rPr>
          <w:noProof/>
          <w:sz w:val="24"/>
          <w:szCs w:val="24"/>
        </w:rPr>
      </w:pPr>
      <w:r w:rsidRPr="009517A1">
        <w:rPr>
          <w:rFonts w:hint="eastAsia"/>
          <w:noProof/>
          <w:sz w:val="24"/>
          <w:szCs w:val="24"/>
        </w:rPr>
        <w:t>PSO</w:t>
      </w:r>
      <w:r w:rsidR="008E5A9C">
        <w:rPr>
          <w:rFonts w:hint="eastAsia"/>
          <w:noProof/>
          <w:sz w:val="24"/>
          <w:szCs w:val="24"/>
        </w:rPr>
        <w:t>算法</w:t>
      </w:r>
      <w:r w:rsidRPr="009517A1">
        <w:rPr>
          <w:rFonts w:hint="eastAsia"/>
          <w:noProof/>
          <w:sz w:val="24"/>
          <w:szCs w:val="24"/>
        </w:rPr>
        <w:t>是一种</w:t>
      </w:r>
      <w:r w:rsidR="008E5A9C">
        <w:rPr>
          <w:rFonts w:hint="eastAsia"/>
          <w:noProof/>
          <w:sz w:val="24"/>
          <w:szCs w:val="24"/>
        </w:rPr>
        <w:t>依据鸟类</w:t>
      </w:r>
      <w:r w:rsidR="008E5A9C">
        <w:rPr>
          <w:noProof/>
          <w:sz w:val="24"/>
          <w:szCs w:val="24"/>
        </w:rPr>
        <w:t>觅食</w:t>
      </w:r>
      <w:r w:rsidR="008E5A9C">
        <w:rPr>
          <w:rFonts w:hint="eastAsia"/>
          <w:noProof/>
          <w:sz w:val="24"/>
          <w:szCs w:val="24"/>
        </w:rPr>
        <w:t>行为而</w:t>
      </w:r>
      <w:r w:rsidR="008E5A9C">
        <w:rPr>
          <w:noProof/>
          <w:sz w:val="24"/>
          <w:szCs w:val="24"/>
        </w:rPr>
        <w:t>提出</w:t>
      </w:r>
      <w:r w:rsidR="008E5A9C">
        <w:rPr>
          <w:rFonts w:hint="eastAsia"/>
          <w:noProof/>
          <w:sz w:val="24"/>
          <w:szCs w:val="24"/>
        </w:rPr>
        <w:t>的启发式进化</w:t>
      </w:r>
      <w:r w:rsidRPr="009517A1">
        <w:rPr>
          <w:rFonts w:hint="eastAsia"/>
          <w:noProof/>
          <w:sz w:val="24"/>
          <w:szCs w:val="24"/>
        </w:rPr>
        <w:t>算法</w:t>
      </w:r>
      <w:r w:rsidR="003D6341">
        <w:rPr>
          <w:noProof/>
          <w:sz w:val="24"/>
          <w:szCs w:val="24"/>
        </w:rPr>
        <w:t>。</w:t>
      </w:r>
      <w:r w:rsidRPr="009517A1">
        <w:rPr>
          <w:rFonts w:hint="eastAsia"/>
          <w:noProof/>
          <w:sz w:val="24"/>
          <w:szCs w:val="24"/>
        </w:rPr>
        <w:t>当整个群体一起对某一目标进行搜索时，群体中的每一个体的搜索方向以及速度大小，往往会受到在当前最优位置的个体以及自身的历史最优位置的影响。</w:t>
      </w:r>
      <w:r w:rsidR="003D6341">
        <w:rPr>
          <w:rFonts w:hint="eastAsia"/>
          <w:noProof/>
          <w:sz w:val="24"/>
          <w:szCs w:val="24"/>
        </w:rPr>
        <w:t>这种</w:t>
      </w:r>
      <w:r w:rsidRPr="009517A1">
        <w:rPr>
          <w:rFonts w:hint="eastAsia"/>
          <w:noProof/>
          <w:sz w:val="24"/>
          <w:szCs w:val="24"/>
        </w:rPr>
        <w:t>方法</w:t>
      </w:r>
      <w:r w:rsidR="003D6341">
        <w:rPr>
          <w:rFonts w:hint="eastAsia"/>
          <w:noProof/>
          <w:sz w:val="24"/>
          <w:szCs w:val="24"/>
        </w:rPr>
        <w:t>能够较好地</w:t>
      </w:r>
      <w:r w:rsidRPr="009517A1">
        <w:rPr>
          <w:rFonts w:hint="eastAsia"/>
          <w:noProof/>
          <w:sz w:val="24"/>
          <w:szCs w:val="24"/>
        </w:rPr>
        <w:t>对函数优化问题进行求解</w:t>
      </w:r>
      <w:r w:rsidR="003D6341" w:rsidRPr="00BF1303">
        <w:rPr>
          <w:rFonts w:hint="eastAsia"/>
          <w:noProof/>
          <w:sz w:val="24"/>
          <w:szCs w:val="24"/>
          <w:vertAlign w:val="superscript"/>
        </w:rPr>
        <w:t>[</w:t>
      </w:r>
      <w:r w:rsidR="009F524A">
        <w:rPr>
          <w:noProof/>
          <w:sz w:val="24"/>
          <w:szCs w:val="24"/>
          <w:vertAlign w:val="superscript"/>
        </w:rPr>
        <w:t>57</w:t>
      </w:r>
      <w:r w:rsidRPr="00BF1303">
        <w:rPr>
          <w:rFonts w:hint="eastAsia"/>
          <w:noProof/>
          <w:sz w:val="24"/>
          <w:szCs w:val="24"/>
          <w:vertAlign w:val="superscript"/>
        </w:rPr>
        <w:t>]</w:t>
      </w:r>
      <w:r w:rsidRPr="009517A1">
        <w:rPr>
          <w:rFonts w:hint="eastAsia"/>
          <w:noProof/>
          <w:sz w:val="24"/>
          <w:szCs w:val="24"/>
        </w:rPr>
        <w:t>。</w:t>
      </w:r>
    </w:p>
    <w:p w14:paraId="487F040D" w14:textId="3290534B" w:rsidR="00B12C41" w:rsidRDefault="00B12C41" w:rsidP="00AC237B">
      <w:pPr>
        <w:spacing w:line="400" w:lineRule="exact"/>
        <w:ind w:firstLine="482"/>
        <w:rPr>
          <w:noProof/>
          <w:sz w:val="24"/>
          <w:szCs w:val="24"/>
        </w:rPr>
      </w:pPr>
      <w:r w:rsidRPr="00975F34">
        <w:rPr>
          <w:rFonts w:hint="eastAsia"/>
          <w:noProof/>
          <w:sz w:val="24"/>
          <w:szCs w:val="24"/>
        </w:rPr>
        <w:t>PSO</w:t>
      </w:r>
      <w:r w:rsidRPr="00975F34">
        <w:rPr>
          <w:rFonts w:hint="eastAsia"/>
          <w:noProof/>
          <w:sz w:val="24"/>
          <w:szCs w:val="24"/>
        </w:rPr>
        <w:t>算法寻求最优解的方法如下：在</w:t>
      </w:r>
      <m:oMath>
        <m:r>
          <w:rPr>
            <w:rFonts w:ascii="Cambria Math" w:hAnsi="Cambria Math"/>
            <w:noProof/>
            <w:sz w:val="24"/>
            <w:szCs w:val="24"/>
          </w:rPr>
          <m:t>D</m:t>
        </m:r>
      </m:oMath>
      <w:r w:rsidRPr="00975F34">
        <w:rPr>
          <w:rFonts w:hint="eastAsia"/>
          <w:noProof/>
          <w:sz w:val="24"/>
          <w:szCs w:val="24"/>
        </w:rPr>
        <w:t>维的搜索空间中，设置粒子个数为</w:t>
      </w:r>
      <w:r w:rsidRPr="008E5A9C">
        <w:rPr>
          <w:rFonts w:hint="eastAsia"/>
          <w:i/>
          <w:noProof/>
          <w:sz w:val="24"/>
          <w:szCs w:val="24"/>
        </w:rPr>
        <w:t>n</w:t>
      </w:r>
      <w:r>
        <w:rPr>
          <w:rFonts w:hint="eastAsia"/>
          <w:noProof/>
          <w:sz w:val="24"/>
          <w:szCs w:val="24"/>
        </w:rPr>
        <w:t>，</w:t>
      </w:r>
      <w:r w:rsidRPr="00975F34">
        <w:rPr>
          <w:rFonts w:hint="eastAsia"/>
          <w:noProof/>
          <w:sz w:val="24"/>
          <w:szCs w:val="24"/>
        </w:rPr>
        <w:t>那么第</w:t>
      </w:r>
      <w:r w:rsidR="00BF41AB" w:rsidRPr="00BF41AB">
        <w:rPr>
          <w:noProof/>
          <w:position w:val="-14"/>
          <w:sz w:val="24"/>
          <w:szCs w:val="24"/>
        </w:rPr>
        <w:object w:dxaOrig="1460" w:dyaOrig="400" w14:anchorId="73A1CC37">
          <v:shape id="_x0000_i1069" type="#_x0000_t75" style="width:73.15pt;height:20.15pt" o:ole="">
            <v:imagedata r:id="rId132" o:title=""/>
          </v:shape>
          <o:OLEObject Type="Embed" ProgID="Equation.DSMT4" ShapeID="_x0000_i1069" DrawAspect="Content" ObjectID="_1649608160" r:id="rId133"/>
        </w:object>
      </w:r>
      <w:r w:rsidR="00527415" w:rsidRPr="00975F34">
        <w:rPr>
          <w:rFonts w:hint="eastAsia"/>
          <w:noProof/>
          <w:sz w:val="24"/>
          <w:szCs w:val="24"/>
        </w:rPr>
        <w:t>个</w:t>
      </w:r>
      <w:r w:rsidRPr="00975F34">
        <w:rPr>
          <w:rFonts w:hint="eastAsia"/>
          <w:noProof/>
          <w:sz w:val="24"/>
          <w:szCs w:val="24"/>
        </w:rPr>
        <w:t>粒子的位置矢量可以表示为</w:t>
      </w:r>
      <w:r w:rsidR="00CA7B8A">
        <w:rPr>
          <w:rFonts w:hint="eastAsia"/>
          <w:noProof/>
          <w:sz w:val="24"/>
          <w:szCs w:val="24"/>
        </w:rPr>
        <w:t>：</w:t>
      </w:r>
      <w:r w:rsidR="00BF41AB" w:rsidRPr="00BF41AB">
        <w:rPr>
          <w:noProof/>
          <w:position w:val="-16"/>
          <w:sz w:val="24"/>
          <w:szCs w:val="24"/>
        </w:rPr>
        <w:object w:dxaOrig="1860" w:dyaOrig="440" w14:anchorId="3A6CE888">
          <v:shape id="_x0000_i1070" type="#_x0000_t75" style="width:92.75pt;height:21.9pt" o:ole="">
            <v:imagedata r:id="rId134" o:title=""/>
          </v:shape>
          <o:OLEObject Type="Embed" ProgID="Equation.DSMT4" ShapeID="_x0000_i1070" DrawAspect="Content" ObjectID="_1649608161" r:id="rId135"/>
        </w:object>
      </w:r>
      <w:r w:rsidR="00BE6AD7" w:rsidRPr="00BE6AD7">
        <w:rPr>
          <w:rFonts w:hint="eastAsia"/>
          <w:noProof/>
          <w:sz w:val="24"/>
          <w:szCs w:val="24"/>
        </w:rPr>
        <w:t>，</w:t>
      </w:r>
      <w:r w:rsidR="00BF41AB" w:rsidRPr="008E5A9C">
        <w:rPr>
          <w:rFonts w:hint="eastAsia"/>
          <w:i/>
          <w:noProof/>
          <w:sz w:val="24"/>
          <w:szCs w:val="24"/>
        </w:rPr>
        <w:t>n</w:t>
      </w:r>
      <w:r w:rsidRPr="00BE6AD7">
        <w:rPr>
          <w:rFonts w:hint="eastAsia"/>
          <w:noProof/>
          <w:sz w:val="24"/>
          <w:szCs w:val="24"/>
        </w:rPr>
        <w:t>表示种群规模的</w:t>
      </w:r>
      <w:r w:rsidRPr="00BE6AD7">
        <w:rPr>
          <w:noProof/>
          <w:sz w:val="24"/>
          <w:szCs w:val="24"/>
        </w:rPr>
        <w:t>大小</w:t>
      </w:r>
      <w:r w:rsidRPr="00BE6AD7">
        <w:rPr>
          <w:rFonts w:hint="eastAsia"/>
          <w:noProof/>
          <w:sz w:val="24"/>
          <w:szCs w:val="24"/>
        </w:rPr>
        <w:t>，</w:t>
      </w:r>
      <w:r w:rsidR="000D3EA2" w:rsidRPr="00BE6AD7">
        <w:rPr>
          <w:rFonts w:hint="eastAsia"/>
          <w:i/>
          <w:noProof/>
          <w:sz w:val="24"/>
          <w:szCs w:val="24"/>
        </w:rPr>
        <w:t>n</w:t>
      </w:r>
      <w:r w:rsidR="000D3EA2" w:rsidRPr="00BE6AD7">
        <w:rPr>
          <w:rFonts w:hint="eastAsia"/>
          <w:noProof/>
          <w:sz w:val="24"/>
          <w:szCs w:val="24"/>
        </w:rPr>
        <w:t>数值</w:t>
      </w:r>
      <w:r w:rsidR="000D3EA2" w:rsidRPr="00BE6AD7">
        <w:rPr>
          <w:noProof/>
          <w:sz w:val="24"/>
          <w:szCs w:val="24"/>
        </w:rPr>
        <w:t>过大</w:t>
      </w:r>
      <w:r w:rsidRPr="00BE6AD7">
        <w:rPr>
          <w:noProof/>
          <w:sz w:val="24"/>
          <w:szCs w:val="24"/>
        </w:rPr>
        <w:t>会导致</w:t>
      </w:r>
      <w:r w:rsidRPr="00BE6AD7">
        <w:rPr>
          <w:rFonts w:hint="eastAsia"/>
          <w:noProof/>
          <w:sz w:val="24"/>
          <w:szCs w:val="24"/>
        </w:rPr>
        <w:t>算法收敛速度</w:t>
      </w:r>
      <w:r w:rsidR="000D3EA2" w:rsidRPr="00BE6AD7">
        <w:rPr>
          <w:rFonts w:hint="eastAsia"/>
          <w:noProof/>
          <w:sz w:val="24"/>
          <w:szCs w:val="24"/>
        </w:rPr>
        <w:t>变</w:t>
      </w:r>
      <w:r w:rsidRPr="00BE6AD7">
        <w:rPr>
          <w:rFonts w:hint="eastAsia"/>
          <w:noProof/>
          <w:sz w:val="24"/>
          <w:szCs w:val="24"/>
        </w:rPr>
        <w:t>慢；</w:t>
      </w:r>
      <w:r w:rsidRPr="00BE6AD7">
        <w:rPr>
          <w:noProof/>
          <w:sz w:val="24"/>
          <w:szCs w:val="24"/>
        </w:rPr>
        <w:t>而其</w:t>
      </w:r>
      <w:r w:rsidRPr="00BE6AD7">
        <w:rPr>
          <w:rFonts w:hint="eastAsia"/>
          <w:noProof/>
          <w:sz w:val="24"/>
          <w:szCs w:val="24"/>
        </w:rPr>
        <w:t>取值过小时</w:t>
      </w:r>
      <w:r w:rsidRPr="00BE6AD7">
        <w:rPr>
          <w:noProof/>
          <w:sz w:val="24"/>
          <w:szCs w:val="24"/>
        </w:rPr>
        <w:t>，</w:t>
      </w:r>
      <w:r w:rsidRPr="00BE6AD7">
        <w:rPr>
          <w:rFonts w:hint="eastAsia"/>
          <w:noProof/>
          <w:sz w:val="24"/>
          <w:szCs w:val="24"/>
        </w:rPr>
        <w:t>会影响算法搜索</w:t>
      </w:r>
      <w:r w:rsidRPr="00BE6AD7">
        <w:rPr>
          <w:noProof/>
          <w:sz w:val="24"/>
          <w:szCs w:val="24"/>
        </w:rPr>
        <w:t>最优解</w:t>
      </w:r>
      <w:r w:rsidRPr="00BE6AD7">
        <w:rPr>
          <w:rFonts w:hint="eastAsia"/>
          <w:noProof/>
          <w:sz w:val="24"/>
          <w:szCs w:val="24"/>
        </w:rPr>
        <w:t>的效率。通过</w:t>
      </w:r>
      <w:r w:rsidRPr="00BE6AD7">
        <w:rPr>
          <w:noProof/>
          <w:sz w:val="24"/>
          <w:szCs w:val="24"/>
        </w:rPr>
        <w:t>计算</w:t>
      </w:r>
      <w:r w:rsidRPr="00BE6AD7">
        <w:rPr>
          <w:rFonts w:hint="eastAsia"/>
          <w:noProof/>
          <w:sz w:val="24"/>
          <w:szCs w:val="24"/>
        </w:rPr>
        <w:t>粒子</w:t>
      </w:r>
      <w:r w:rsidRPr="00BE6AD7">
        <w:rPr>
          <w:noProof/>
          <w:sz w:val="24"/>
          <w:szCs w:val="24"/>
        </w:rPr>
        <w:t>当前的适应度值来</w:t>
      </w:r>
      <w:r w:rsidRPr="00BE6AD7">
        <w:rPr>
          <w:rFonts w:hint="eastAsia"/>
          <w:noProof/>
          <w:sz w:val="24"/>
          <w:szCs w:val="24"/>
        </w:rPr>
        <w:t>判断</w:t>
      </w:r>
      <w:r w:rsidRPr="00BE6AD7">
        <w:rPr>
          <w:noProof/>
          <w:sz w:val="24"/>
          <w:szCs w:val="24"/>
        </w:rPr>
        <w:t>其</w:t>
      </w:r>
      <w:r w:rsidRPr="00BE6AD7">
        <w:rPr>
          <w:rFonts w:hint="eastAsia"/>
          <w:noProof/>
          <w:sz w:val="24"/>
          <w:szCs w:val="24"/>
        </w:rPr>
        <w:t>目前</w:t>
      </w:r>
      <w:r w:rsidRPr="00BE6AD7">
        <w:rPr>
          <w:noProof/>
          <w:sz w:val="24"/>
          <w:szCs w:val="24"/>
        </w:rPr>
        <w:t>所处位置的优劣性</w:t>
      </w:r>
      <w:r w:rsidRPr="00BE6AD7">
        <w:rPr>
          <w:rFonts w:hint="eastAsia"/>
          <w:noProof/>
          <w:sz w:val="24"/>
          <w:szCs w:val="24"/>
        </w:rPr>
        <w:t>，每次迭代中第</w:t>
      </w:r>
      <m:oMath>
        <m:r>
          <w:rPr>
            <w:rFonts w:ascii="Cambria Math" w:hAnsi="Cambria Math"/>
            <w:noProof/>
            <w:sz w:val="24"/>
            <w:szCs w:val="24"/>
          </w:rPr>
          <m:t>i</m:t>
        </m:r>
      </m:oMath>
      <w:r w:rsidRPr="00BE6AD7">
        <w:rPr>
          <w:noProof/>
          <w:sz w:val="24"/>
          <w:szCs w:val="24"/>
        </w:rPr>
        <w:t>个</w:t>
      </w:r>
      <w:r w:rsidRPr="00BE6AD7">
        <w:rPr>
          <w:rFonts w:hint="eastAsia"/>
          <w:noProof/>
          <w:sz w:val="24"/>
          <w:szCs w:val="24"/>
        </w:rPr>
        <w:t>粒子的速度矢量</w:t>
      </w:r>
      <w:r w:rsidR="000D3EA2" w:rsidRPr="00BE6AD7">
        <w:rPr>
          <w:rFonts w:hint="eastAsia"/>
          <w:noProof/>
          <w:sz w:val="24"/>
          <w:szCs w:val="24"/>
        </w:rPr>
        <w:t>为</w:t>
      </w:r>
      <w:r w:rsidR="00BF41AB" w:rsidRPr="00BF41AB">
        <w:rPr>
          <w:noProof/>
          <w:position w:val="-14"/>
          <w:sz w:val="24"/>
          <w:szCs w:val="24"/>
        </w:rPr>
        <w:object w:dxaOrig="1800" w:dyaOrig="400" w14:anchorId="14EEF94C">
          <v:shape id="_x0000_i1071" type="#_x0000_t75" style="width:89.85pt;height:20.15pt" o:ole="">
            <v:imagedata r:id="rId136" o:title=""/>
          </v:shape>
          <o:OLEObject Type="Embed" ProgID="Equation.DSMT4" ShapeID="_x0000_i1071" DrawAspect="Content" ObjectID="_1649608162" r:id="rId137"/>
        </w:object>
      </w:r>
      <w:r w:rsidRPr="00BE6AD7">
        <w:rPr>
          <w:rFonts w:hint="eastAsia"/>
          <w:noProof/>
          <w:sz w:val="24"/>
          <w:szCs w:val="24"/>
        </w:rPr>
        <w:t>，用来</w:t>
      </w:r>
      <w:r w:rsidRPr="00BE6AD7">
        <w:rPr>
          <w:noProof/>
          <w:sz w:val="24"/>
          <w:szCs w:val="24"/>
        </w:rPr>
        <w:t>表示其位移</w:t>
      </w:r>
      <w:r w:rsidRPr="00BE6AD7">
        <w:rPr>
          <w:rFonts w:hint="eastAsia"/>
          <w:noProof/>
          <w:sz w:val="24"/>
          <w:szCs w:val="24"/>
        </w:rPr>
        <w:t>，</w:t>
      </w:r>
      <w:r w:rsidRPr="00BE6AD7">
        <w:rPr>
          <w:noProof/>
          <w:sz w:val="24"/>
          <w:szCs w:val="24"/>
        </w:rPr>
        <w:t>而</w:t>
      </w:r>
      <w:r w:rsidRPr="00BE6AD7">
        <w:rPr>
          <w:rFonts w:hint="eastAsia"/>
          <w:noProof/>
          <w:sz w:val="24"/>
          <w:szCs w:val="24"/>
        </w:rPr>
        <w:t>粒子目前寻找到的最优位置为</w:t>
      </w:r>
      <w:r w:rsidR="00BF41AB" w:rsidRPr="00BF41AB">
        <w:rPr>
          <w:noProof/>
          <w:position w:val="-14"/>
          <w:sz w:val="24"/>
          <w:szCs w:val="24"/>
        </w:rPr>
        <w:object w:dxaOrig="2000" w:dyaOrig="400" w14:anchorId="5823B0E9">
          <v:shape id="_x0000_i1072" type="#_x0000_t75" style="width:100.2pt;height:20.15pt" o:ole="">
            <v:imagedata r:id="rId138" o:title=""/>
          </v:shape>
          <o:OLEObject Type="Embed" ProgID="Equation.DSMT4" ShapeID="_x0000_i1072" DrawAspect="Content" ObjectID="_1649608163" r:id="rId139"/>
        </w:object>
      </w:r>
      <w:r w:rsidRPr="00BE6AD7">
        <w:rPr>
          <w:rFonts w:hint="eastAsia"/>
          <w:noProof/>
          <w:sz w:val="24"/>
          <w:szCs w:val="24"/>
        </w:rPr>
        <w:t>，粒子群</w:t>
      </w:r>
      <w:r>
        <w:rPr>
          <w:rFonts w:hint="eastAsia"/>
          <w:noProof/>
          <w:sz w:val="24"/>
          <w:szCs w:val="24"/>
        </w:rPr>
        <w:t>整体</w:t>
      </w:r>
      <w:r>
        <w:rPr>
          <w:noProof/>
          <w:sz w:val="24"/>
          <w:szCs w:val="24"/>
        </w:rPr>
        <w:t>到目前</w:t>
      </w:r>
      <w:r w:rsidRPr="00975F34">
        <w:rPr>
          <w:rFonts w:hint="eastAsia"/>
          <w:noProof/>
          <w:sz w:val="24"/>
          <w:szCs w:val="24"/>
        </w:rPr>
        <w:t>为止搜</w:t>
      </w:r>
      <w:r>
        <w:rPr>
          <w:rFonts w:hint="eastAsia"/>
          <w:noProof/>
          <w:sz w:val="24"/>
          <w:szCs w:val="24"/>
        </w:rPr>
        <w:t>寻</w:t>
      </w:r>
      <w:r w:rsidRPr="00975F34">
        <w:rPr>
          <w:rFonts w:hint="eastAsia"/>
          <w:noProof/>
          <w:sz w:val="24"/>
          <w:szCs w:val="24"/>
        </w:rPr>
        <w:t>到的</w:t>
      </w:r>
      <w:r>
        <w:rPr>
          <w:rFonts w:hint="eastAsia"/>
          <w:noProof/>
          <w:sz w:val="24"/>
          <w:szCs w:val="24"/>
        </w:rPr>
        <w:t>历史</w:t>
      </w:r>
      <w:r w:rsidRPr="00975F34">
        <w:rPr>
          <w:rFonts w:hint="eastAsia"/>
          <w:noProof/>
          <w:sz w:val="24"/>
          <w:szCs w:val="24"/>
        </w:rPr>
        <w:t>最优位置为</w:t>
      </w:r>
      <w:r w:rsidR="00AC237B" w:rsidRPr="00AC237B">
        <w:rPr>
          <w:rFonts w:hint="eastAsia"/>
          <w:i/>
          <w:noProof/>
          <w:sz w:val="24"/>
          <w:szCs w:val="24"/>
        </w:rPr>
        <w:t>p</w:t>
      </w:r>
      <w:r w:rsidR="00AC237B" w:rsidRPr="00AC237B">
        <w:rPr>
          <w:rFonts w:hint="eastAsia"/>
          <w:i/>
          <w:noProof/>
          <w:sz w:val="24"/>
          <w:szCs w:val="24"/>
          <w:vertAlign w:val="subscript"/>
        </w:rPr>
        <w:t>g</w:t>
      </w:r>
      <w:r w:rsidR="00AC237B" w:rsidRPr="00AC237B">
        <w:rPr>
          <w:rFonts w:hint="eastAsia"/>
          <w:i/>
          <w:noProof/>
          <w:sz w:val="24"/>
          <w:szCs w:val="24"/>
        </w:rPr>
        <w:t xml:space="preserve"> = (</w:t>
      </w:r>
      <w:r w:rsidR="00AC237B" w:rsidRPr="00AC237B">
        <w:rPr>
          <w:i/>
          <w:noProof/>
          <w:sz w:val="24"/>
          <w:szCs w:val="24"/>
        </w:rPr>
        <w:t>p</w:t>
      </w:r>
      <w:r w:rsidR="00AC237B" w:rsidRPr="00AC237B">
        <w:rPr>
          <w:i/>
          <w:noProof/>
          <w:sz w:val="24"/>
          <w:szCs w:val="24"/>
          <w:vertAlign w:val="subscript"/>
        </w:rPr>
        <w:t>g1</w:t>
      </w:r>
      <w:r w:rsidR="00AC237B" w:rsidRPr="00AC237B">
        <w:rPr>
          <w:i/>
          <w:noProof/>
          <w:sz w:val="24"/>
          <w:szCs w:val="24"/>
        </w:rPr>
        <w:t>,p</w:t>
      </w:r>
      <w:r w:rsidR="00AC237B" w:rsidRPr="00AC237B">
        <w:rPr>
          <w:i/>
          <w:noProof/>
          <w:sz w:val="24"/>
          <w:szCs w:val="24"/>
          <w:vertAlign w:val="subscript"/>
        </w:rPr>
        <w:t>g2</w:t>
      </w:r>
      <w:r w:rsidR="00AC237B" w:rsidRPr="00AC237B">
        <w:rPr>
          <w:i/>
          <w:noProof/>
          <w:sz w:val="24"/>
          <w:szCs w:val="24"/>
        </w:rPr>
        <w:t>····p</w:t>
      </w:r>
      <w:r w:rsidR="00AC237B" w:rsidRPr="00AC237B">
        <w:rPr>
          <w:i/>
          <w:noProof/>
          <w:sz w:val="24"/>
          <w:szCs w:val="24"/>
          <w:vertAlign w:val="subscript"/>
        </w:rPr>
        <w:t>gd</w:t>
      </w:r>
      <w:r w:rsidR="00AC237B" w:rsidRPr="00AC237B">
        <w:rPr>
          <w:i/>
          <w:noProof/>
          <w:sz w:val="24"/>
          <w:szCs w:val="24"/>
        </w:rPr>
        <w:t>,···p</w:t>
      </w:r>
      <w:r w:rsidR="00AC237B" w:rsidRPr="00AC237B">
        <w:rPr>
          <w:i/>
          <w:noProof/>
          <w:sz w:val="24"/>
          <w:szCs w:val="24"/>
          <w:vertAlign w:val="subscript"/>
        </w:rPr>
        <w:t>gD</w:t>
      </w:r>
      <w:r w:rsidR="00AC237B" w:rsidRPr="00AC237B">
        <w:rPr>
          <w:rFonts w:hint="eastAsia"/>
          <w:i/>
          <w:noProof/>
          <w:sz w:val="24"/>
          <w:szCs w:val="24"/>
        </w:rPr>
        <w:t>)</w:t>
      </w:r>
      <w:r>
        <w:rPr>
          <w:rFonts w:hint="eastAsia"/>
          <w:noProof/>
          <w:sz w:val="24"/>
          <w:szCs w:val="24"/>
        </w:rPr>
        <w:t>，粒子</w:t>
      </w:r>
      <w:r>
        <w:rPr>
          <w:noProof/>
          <w:sz w:val="24"/>
          <w:szCs w:val="24"/>
        </w:rPr>
        <w:t>的速度与位置更新公式分别由式</w:t>
      </w:r>
      <w:r w:rsidR="00260B30">
        <w:rPr>
          <w:rFonts w:hint="eastAsia"/>
          <w:noProof/>
          <w:sz w:val="24"/>
          <w:szCs w:val="24"/>
        </w:rPr>
        <w:t>（</w:t>
      </w:r>
      <w:r w:rsidR="00260B30">
        <w:rPr>
          <w:rFonts w:hint="eastAsia"/>
          <w:noProof/>
          <w:sz w:val="24"/>
          <w:szCs w:val="24"/>
        </w:rPr>
        <w:t>2</w:t>
      </w:r>
      <w:r w:rsidR="00260B30">
        <w:rPr>
          <w:noProof/>
          <w:sz w:val="24"/>
          <w:szCs w:val="24"/>
        </w:rPr>
        <w:t>-</w:t>
      </w:r>
      <w:r w:rsidR="00BE6AD7">
        <w:rPr>
          <w:noProof/>
          <w:sz w:val="24"/>
          <w:szCs w:val="24"/>
        </w:rPr>
        <w:t>22</w:t>
      </w:r>
      <w:r w:rsidR="00260B30">
        <w:rPr>
          <w:rFonts w:hint="eastAsia"/>
          <w:noProof/>
          <w:sz w:val="24"/>
          <w:szCs w:val="24"/>
        </w:rPr>
        <w:t>）和（</w:t>
      </w:r>
      <w:r w:rsidR="00260B30">
        <w:rPr>
          <w:rFonts w:hint="eastAsia"/>
          <w:noProof/>
          <w:sz w:val="24"/>
          <w:szCs w:val="24"/>
        </w:rPr>
        <w:t>2</w:t>
      </w:r>
      <w:r w:rsidR="00260B30">
        <w:rPr>
          <w:noProof/>
          <w:sz w:val="24"/>
          <w:szCs w:val="24"/>
        </w:rPr>
        <w:t>-</w:t>
      </w:r>
      <w:r w:rsidR="00BE6AD7">
        <w:rPr>
          <w:noProof/>
          <w:sz w:val="24"/>
          <w:szCs w:val="24"/>
        </w:rPr>
        <w:t>23</w:t>
      </w:r>
      <w:r w:rsidR="00260B30">
        <w:rPr>
          <w:rFonts w:hint="eastAsia"/>
          <w:noProof/>
          <w:sz w:val="24"/>
          <w:szCs w:val="24"/>
        </w:rPr>
        <w:t>）</w:t>
      </w:r>
      <w:r>
        <w:rPr>
          <w:rFonts w:hint="eastAsia"/>
          <w:noProof/>
          <w:sz w:val="24"/>
          <w:szCs w:val="24"/>
        </w:rPr>
        <w:t>计算得到，</w:t>
      </w:r>
      <w:r>
        <w:rPr>
          <w:noProof/>
          <w:sz w:val="24"/>
          <w:szCs w:val="24"/>
        </w:rPr>
        <w:t>其中</w:t>
      </w:r>
      <w:r>
        <w:rPr>
          <w:rFonts w:hint="eastAsia"/>
          <w:noProof/>
          <w:sz w:val="24"/>
          <w:szCs w:val="24"/>
        </w:rPr>
        <w:t>速度</w:t>
      </w:r>
      <m:oMath>
        <m:sSub>
          <m:sSubPr>
            <m:ctrlPr>
              <w:rPr>
                <w:rFonts w:ascii="Cambria Math" w:hAnsi="Cambria Math"/>
                <w:noProof/>
                <w:sz w:val="24"/>
                <w:szCs w:val="24"/>
              </w:rPr>
            </m:ctrlPr>
          </m:sSubPr>
          <m:e>
            <m:r>
              <w:rPr>
                <w:rFonts w:ascii="Cambria Math" w:hAnsi="Cambria Math"/>
                <w:noProof/>
                <w:sz w:val="24"/>
                <w:szCs w:val="24"/>
              </w:rPr>
              <m:t>v</m:t>
            </m:r>
          </m:e>
          <m:sub>
            <m:r>
              <w:rPr>
                <w:rFonts w:ascii="Cambria Math" w:hAnsi="Cambria Math"/>
                <w:noProof/>
                <w:sz w:val="24"/>
                <w:szCs w:val="24"/>
              </w:rPr>
              <m:t>id</m:t>
            </m:r>
          </m:sub>
        </m:sSub>
      </m:oMath>
      <w:r>
        <w:rPr>
          <w:rFonts w:hint="eastAsia"/>
          <w:noProof/>
          <w:sz w:val="24"/>
          <w:szCs w:val="24"/>
        </w:rPr>
        <w:t>的</w:t>
      </w:r>
      <w:r>
        <w:rPr>
          <w:noProof/>
          <w:sz w:val="24"/>
          <w:szCs w:val="24"/>
        </w:rPr>
        <w:t>取值范围是</w:t>
      </w:r>
      <w:r w:rsidR="00AC237B">
        <w:rPr>
          <w:rFonts w:hint="eastAsia"/>
          <w:noProof/>
          <w:sz w:val="24"/>
          <w:szCs w:val="24"/>
        </w:rPr>
        <w:t>[</w:t>
      </w:r>
      <w:r w:rsidR="00AC237B" w:rsidRPr="00BD152D">
        <w:rPr>
          <w:i/>
          <w:noProof/>
          <w:sz w:val="24"/>
          <w:szCs w:val="24"/>
        </w:rPr>
        <w:t>v</w:t>
      </w:r>
      <w:r w:rsidR="00AC237B" w:rsidRPr="00BD152D">
        <w:rPr>
          <w:i/>
          <w:noProof/>
          <w:sz w:val="24"/>
          <w:szCs w:val="24"/>
          <w:vertAlign w:val="subscript"/>
        </w:rPr>
        <w:t>dmin</w:t>
      </w:r>
      <w:r w:rsidR="00AC237B" w:rsidRPr="00BD152D">
        <w:rPr>
          <w:i/>
          <w:noProof/>
          <w:sz w:val="24"/>
          <w:szCs w:val="24"/>
        </w:rPr>
        <w:t>,v</w:t>
      </w:r>
      <w:r w:rsidR="00AC237B" w:rsidRPr="00BD152D">
        <w:rPr>
          <w:i/>
          <w:noProof/>
          <w:sz w:val="24"/>
          <w:szCs w:val="24"/>
          <w:vertAlign w:val="subscript"/>
        </w:rPr>
        <w:t>dmax</w:t>
      </w:r>
      <w:r w:rsidR="00AC237B">
        <w:rPr>
          <w:noProof/>
          <w:sz w:val="24"/>
          <w:szCs w:val="24"/>
        </w:rPr>
        <w:t>]</w:t>
      </w:r>
      <w:r>
        <w:rPr>
          <w:rFonts w:hint="eastAsia"/>
          <w:noProof/>
          <w:sz w:val="24"/>
          <w:szCs w:val="24"/>
        </w:rPr>
        <w:t>，</w:t>
      </w:r>
      <w:r>
        <w:rPr>
          <w:noProof/>
          <w:sz w:val="24"/>
          <w:szCs w:val="24"/>
        </w:rPr>
        <w:t>位置</w:t>
      </w:r>
      <w:r w:rsidR="00BD152D" w:rsidRPr="00BD152D">
        <w:rPr>
          <w:rFonts w:hint="eastAsia"/>
          <w:i/>
          <w:noProof/>
          <w:sz w:val="24"/>
          <w:szCs w:val="24"/>
        </w:rPr>
        <w:t>z</w:t>
      </w:r>
      <w:r w:rsidR="00BD152D" w:rsidRPr="00BD152D">
        <w:rPr>
          <w:rFonts w:hint="eastAsia"/>
          <w:i/>
          <w:noProof/>
          <w:sz w:val="24"/>
          <w:szCs w:val="24"/>
          <w:vertAlign w:val="subscript"/>
        </w:rPr>
        <w:t>id</w:t>
      </w:r>
      <w:r>
        <w:rPr>
          <w:rFonts w:hint="eastAsia"/>
          <w:noProof/>
          <w:sz w:val="24"/>
          <w:szCs w:val="24"/>
        </w:rPr>
        <w:t>的</w:t>
      </w:r>
      <w:r>
        <w:rPr>
          <w:noProof/>
          <w:sz w:val="24"/>
          <w:szCs w:val="24"/>
        </w:rPr>
        <w:t>取值范围是</w:t>
      </w:r>
      <w:r w:rsidR="00BD152D">
        <w:rPr>
          <w:rFonts w:hint="eastAsia"/>
          <w:noProof/>
          <w:sz w:val="24"/>
          <w:szCs w:val="24"/>
        </w:rPr>
        <w:t>[</w:t>
      </w:r>
      <w:r w:rsidR="00BD152D">
        <w:rPr>
          <w:i/>
          <w:noProof/>
          <w:sz w:val="24"/>
          <w:szCs w:val="24"/>
        </w:rPr>
        <w:t>z</w:t>
      </w:r>
      <w:r w:rsidR="00BD152D" w:rsidRPr="00BD152D">
        <w:rPr>
          <w:i/>
          <w:noProof/>
          <w:sz w:val="24"/>
          <w:szCs w:val="24"/>
          <w:vertAlign w:val="subscript"/>
        </w:rPr>
        <w:t>dmin</w:t>
      </w:r>
      <w:r w:rsidR="00BD152D">
        <w:rPr>
          <w:i/>
          <w:noProof/>
          <w:sz w:val="24"/>
          <w:szCs w:val="24"/>
        </w:rPr>
        <w:t>,z</w:t>
      </w:r>
      <w:r w:rsidR="00BD152D" w:rsidRPr="00BD152D">
        <w:rPr>
          <w:i/>
          <w:noProof/>
          <w:sz w:val="24"/>
          <w:szCs w:val="24"/>
          <w:vertAlign w:val="subscript"/>
        </w:rPr>
        <w:t>dmax</w:t>
      </w:r>
      <w:r w:rsidR="00BD152D">
        <w:rPr>
          <w:noProof/>
          <w:sz w:val="24"/>
          <w:szCs w:val="24"/>
        </w:rPr>
        <w:t>]</w:t>
      </w:r>
      <w:r>
        <w:rPr>
          <w:rFonts w:hint="eastAsia"/>
          <w:noProof/>
          <w:sz w:val="24"/>
          <w:szCs w:val="24"/>
        </w:rPr>
        <w:t>。</w:t>
      </w:r>
    </w:p>
    <w:p w14:paraId="4BCB2FC7" w14:textId="10B5A418" w:rsidR="00B12C41" w:rsidRPr="00585178" w:rsidRDefault="00B12C41" w:rsidP="00B12C41">
      <w:pPr>
        <w:spacing w:line="400" w:lineRule="exact"/>
        <w:rPr>
          <w:noProof/>
          <w:sz w:val="24"/>
          <w:szCs w:val="24"/>
        </w:rPr>
      </w:pPr>
      <w:r>
        <w:rPr>
          <w:rFonts w:hint="eastAsia"/>
          <w:noProof/>
          <w:sz w:val="24"/>
          <w:szCs w:val="24"/>
        </w:rPr>
        <w:t xml:space="preserve">     </w:t>
      </w:r>
      <w:r w:rsidR="00260B30">
        <w:rPr>
          <w:noProof/>
          <w:sz w:val="24"/>
          <w:szCs w:val="24"/>
        </w:rPr>
        <w:t xml:space="preserve">   </w:t>
      </w:r>
      <w:r>
        <w:rPr>
          <w:rFonts w:hint="eastAsia"/>
          <w:noProof/>
          <w:sz w:val="24"/>
          <w:szCs w:val="24"/>
        </w:rPr>
        <w:t xml:space="preserve"> </w:t>
      </w:r>
      <w:r w:rsidR="00BD152D">
        <w:rPr>
          <w:noProof/>
          <w:sz w:val="24"/>
          <w:szCs w:val="24"/>
        </w:rPr>
        <w:t xml:space="preserve">      </w:t>
      </w:r>
      <w:r>
        <w:rPr>
          <w:rFonts w:hint="eastAsia"/>
          <w:noProof/>
          <w:sz w:val="24"/>
          <w:szCs w:val="24"/>
        </w:rPr>
        <w:t xml:space="preserve">   </w:t>
      </w:r>
      <w:r w:rsidR="00BD152D" w:rsidRPr="00BD152D">
        <w:rPr>
          <w:noProof/>
          <w:position w:val="-16"/>
          <w:sz w:val="24"/>
          <w:szCs w:val="24"/>
        </w:rPr>
        <w:object w:dxaOrig="4140" w:dyaOrig="440" w14:anchorId="41D54FF3">
          <v:shape id="_x0000_i1073" type="#_x0000_t75" style="width:206.8pt;height:21.9pt" o:ole="">
            <v:imagedata r:id="rId140" o:title=""/>
          </v:shape>
          <o:OLEObject Type="Embed" ProgID="Equation.DSMT4" ShapeID="_x0000_i1073" DrawAspect="Content" ObjectID="_1649608164" r:id="rId141"/>
        </w:object>
      </w:r>
      <w:r w:rsidR="00BE6AD7">
        <w:rPr>
          <w:rFonts w:hint="eastAsia"/>
          <w:noProof/>
          <w:sz w:val="24"/>
          <w:szCs w:val="24"/>
        </w:rPr>
        <w:t xml:space="preserve">     </w:t>
      </w:r>
      <w:r w:rsidR="00BD152D">
        <w:rPr>
          <w:noProof/>
          <w:sz w:val="24"/>
          <w:szCs w:val="24"/>
        </w:rPr>
        <w:t xml:space="preserve"> </w:t>
      </w:r>
      <w:r w:rsidR="00BE6AD7">
        <w:rPr>
          <w:rFonts w:hint="eastAsia"/>
          <w:noProof/>
          <w:sz w:val="24"/>
          <w:szCs w:val="24"/>
        </w:rPr>
        <w:t xml:space="preserve">   </w:t>
      </w:r>
      <w:r w:rsidR="00260B30">
        <w:rPr>
          <w:rFonts w:hint="eastAsia"/>
          <w:noProof/>
          <w:sz w:val="24"/>
          <w:szCs w:val="24"/>
        </w:rPr>
        <w:t xml:space="preserve"> </w:t>
      </w:r>
      <w:r>
        <w:rPr>
          <w:rFonts w:hint="eastAsia"/>
          <w:noProof/>
          <w:sz w:val="24"/>
          <w:szCs w:val="24"/>
        </w:rPr>
        <w:t>（</w:t>
      </w:r>
      <w:r w:rsidR="00260B30">
        <w:rPr>
          <w:rFonts w:hint="eastAsia"/>
          <w:noProof/>
          <w:sz w:val="24"/>
          <w:szCs w:val="24"/>
        </w:rPr>
        <w:t>2</w:t>
      </w:r>
      <w:r w:rsidR="00260B30">
        <w:rPr>
          <w:noProof/>
          <w:sz w:val="24"/>
          <w:szCs w:val="24"/>
        </w:rPr>
        <w:t>-</w:t>
      </w:r>
      <w:r w:rsidR="00BE6AD7">
        <w:rPr>
          <w:noProof/>
          <w:sz w:val="24"/>
          <w:szCs w:val="24"/>
        </w:rPr>
        <w:t>22</w:t>
      </w:r>
      <w:r>
        <w:rPr>
          <w:rFonts w:hint="eastAsia"/>
          <w:noProof/>
          <w:sz w:val="24"/>
          <w:szCs w:val="24"/>
        </w:rPr>
        <w:t>）</w:t>
      </w:r>
    </w:p>
    <w:p w14:paraId="4CF4C2F4" w14:textId="69B7B843" w:rsidR="00B12C41" w:rsidRDefault="00BD152D" w:rsidP="00BD152D">
      <w:pPr>
        <w:spacing w:line="400" w:lineRule="exact"/>
        <w:ind w:firstLineChars="1350" w:firstLine="3240"/>
        <w:rPr>
          <w:noProof/>
          <w:sz w:val="24"/>
          <w:szCs w:val="24"/>
        </w:rPr>
      </w:pPr>
      <w:r w:rsidRPr="00BD152D">
        <w:rPr>
          <w:noProof/>
          <w:position w:val="-12"/>
          <w:sz w:val="24"/>
          <w:szCs w:val="24"/>
        </w:rPr>
        <w:object w:dxaOrig="1480" w:dyaOrig="380" w14:anchorId="4824E46A">
          <v:shape id="_x0000_i1074" type="#_x0000_t75" style="width:73.75pt;height:19pt" o:ole="">
            <v:imagedata r:id="rId142" o:title=""/>
          </v:shape>
          <o:OLEObject Type="Embed" ProgID="Equation.DSMT4" ShapeID="_x0000_i1074" DrawAspect="Content" ObjectID="_1649608165" r:id="rId143"/>
        </w:object>
      </w:r>
      <w:r w:rsidR="00B12C41">
        <w:rPr>
          <w:rFonts w:hint="eastAsia"/>
          <w:noProof/>
          <w:sz w:val="24"/>
          <w:szCs w:val="24"/>
        </w:rPr>
        <w:t xml:space="preserve">  </w:t>
      </w:r>
      <w:r w:rsidR="00BE6AD7">
        <w:rPr>
          <w:noProof/>
          <w:sz w:val="24"/>
          <w:szCs w:val="24"/>
        </w:rPr>
        <w:t xml:space="preserve">                   </w:t>
      </w:r>
      <w:r w:rsidR="00260B30">
        <w:rPr>
          <w:noProof/>
          <w:sz w:val="24"/>
          <w:szCs w:val="24"/>
        </w:rPr>
        <w:t xml:space="preserve"> </w:t>
      </w:r>
      <w:r w:rsidR="00B12C41">
        <w:rPr>
          <w:noProof/>
          <w:sz w:val="24"/>
          <w:szCs w:val="24"/>
        </w:rPr>
        <w:t xml:space="preserve"> </w:t>
      </w:r>
      <w:r w:rsidR="00B12C41">
        <w:rPr>
          <w:rFonts w:hint="eastAsia"/>
          <w:noProof/>
          <w:sz w:val="24"/>
          <w:szCs w:val="24"/>
        </w:rPr>
        <w:t>（</w:t>
      </w:r>
      <w:r w:rsidR="00260B30">
        <w:rPr>
          <w:rFonts w:hint="eastAsia"/>
          <w:noProof/>
          <w:sz w:val="24"/>
          <w:szCs w:val="24"/>
        </w:rPr>
        <w:t>2</w:t>
      </w:r>
      <w:r w:rsidR="00260B30">
        <w:rPr>
          <w:noProof/>
          <w:sz w:val="24"/>
          <w:szCs w:val="24"/>
        </w:rPr>
        <w:t>-</w:t>
      </w:r>
      <w:r w:rsidR="00BE6AD7">
        <w:rPr>
          <w:noProof/>
          <w:sz w:val="24"/>
          <w:szCs w:val="24"/>
        </w:rPr>
        <w:t>23</w:t>
      </w:r>
      <w:r w:rsidR="00B12C41">
        <w:rPr>
          <w:rFonts w:hint="eastAsia"/>
          <w:noProof/>
          <w:sz w:val="24"/>
          <w:szCs w:val="24"/>
        </w:rPr>
        <w:t>）</w:t>
      </w:r>
    </w:p>
    <w:p w14:paraId="4C551F70" w14:textId="2CE6E49F" w:rsidR="00AB3C95" w:rsidRDefault="00B12C41" w:rsidP="00AB3C95">
      <w:pPr>
        <w:spacing w:line="400" w:lineRule="exact"/>
        <w:rPr>
          <w:noProof/>
          <w:sz w:val="24"/>
          <w:szCs w:val="24"/>
        </w:rPr>
      </w:pPr>
      <w:r w:rsidRPr="00414071">
        <w:rPr>
          <w:rFonts w:hint="eastAsia"/>
          <w:noProof/>
          <w:sz w:val="24"/>
          <w:szCs w:val="24"/>
        </w:rPr>
        <w:t>其中</w:t>
      </w:r>
      <w:r w:rsidR="00BD152D" w:rsidRPr="00BD152D">
        <w:rPr>
          <w:rFonts w:hint="eastAsia"/>
          <w:i/>
          <w:noProof/>
          <w:sz w:val="24"/>
          <w:szCs w:val="24"/>
        </w:rPr>
        <w:t>r</w:t>
      </w:r>
      <w:r w:rsidR="00BD152D" w:rsidRPr="00BD152D">
        <w:rPr>
          <w:rFonts w:hint="eastAsia"/>
          <w:i/>
          <w:noProof/>
          <w:sz w:val="24"/>
          <w:szCs w:val="24"/>
          <w:vertAlign w:val="subscript"/>
        </w:rPr>
        <w:t>1</w:t>
      </w:r>
      <w:r>
        <w:rPr>
          <w:rFonts w:hint="eastAsia"/>
          <w:noProof/>
          <w:sz w:val="24"/>
          <w:szCs w:val="24"/>
        </w:rPr>
        <w:t>和</w:t>
      </w:r>
      <w:r w:rsidR="00BD152D" w:rsidRPr="00BD152D">
        <w:rPr>
          <w:rFonts w:hint="eastAsia"/>
          <w:i/>
          <w:noProof/>
          <w:sz w:val="24"/>
          <w:szCs w:val="24"/>
        </w:rPr>
        <w:t>r</w:t>
      </w:r>
      <w:r w:rsidR="00BD152D">
        <w:rPr>
          <w:rFonts w:hint="eastAsia"/>
          <w:i/>
          <w:noProof/>
          <w:sz w:val="24"/>
          <w:szCs w:val="24"/>
          <w:vertAlign w:val="subscript"/>
        </w:rPr>
        <w:t>2</w:t>
      </w:r>
      <w:r>
        <w:rPr>
          <w:rFonts w:hint="eastAsia"/>
          <w:noProof/>
          <w:sz w:val="24"/>
          <w:szCs w:val="24"/>
        </w:rPr>
        <w:t>是</w:t>
      </w:r>
      <w:r>
        <w:rPr>
          <w:rFonts w:hint="eastAsia"/>
          <w:noProof/>
          <w:sz w:val="24"/>
          <w:szCs w:val="24"/>
        </w:rPr>
        <w:t>[</w:t>
      </w:r>
      <w:r>
        <w:rPr>
          <w:noProof/>
          <w:sz w:val="24"/>
          <w:szCs w:val="24"/>
        </w:rPr>
        <w:t>0,1</w:t>
      </w:r>
      <w:r>
        <w:rPr>
          <w:rFonts w:hint="eastAsia"/>
          <w:noProof/>
          <w:sz w:val="24"/>
          <w:szCs w:val="24"/>
        </w:rPr>
        <w:t>]</w:t>
      </w:r>
      <w:r>
        <w:rPr>
          <w:rFonts w:hint="eastAsia"/>
          <w:noProof/>
          <w:sz w:val="24"/>
          <w:szCs w:val="24"/>
        </w:rPr>
        <w:t>范围</w:t>
      </w:r>
      <w:r>
        <w:rPr>
          <w:noProof/>
          <w:sz w:val="24"/>
          <w:szCs w:val="24"/>
        </w:rPr>
        <w:t>内的</w:t>
      </w:r>
      <w:r w:rsidRPr="00414071">
        <w:rPr>
          <w:rFonts w:hint="eastAsia"/>
          <w:noProof/>
          <w:sz w:val="24"/>
          <w:szCs w:val="24"/>
        </w:rPr>
        <w:t>随机数。</w:t>
      </w:r>
      <w:r w:rsidR="00BD152D" w:rsidRPr="00BD152D">
        <w:rPr>
          <w:rFonts w:hint="eastAsia"/>
          <w:i/>
          <w:noProof/>
          <w:sz w:val="24"/>
          <w:szCs w:val="24"/>
        </w:rPr>
        <w:t>c</w:t>
      </w:r>
      <w:r w:rsidR="00BD152D" w:rsidRPr="00BD152D">
        <w:rPr>
          <w:i/>
          <w:noProof/>
          <w:sz w:val="24"/>
          <w:szCs w:val="24"/>
          <w:vertAlign w:val="subscript"/>
        </w:rPr>
        <w:t>1</w:t>
      </w:r>
      <w:r w:rsidRPr="00414071">
        <w:rPr>
          <w:rFonts w:hint="eastAsia"/>
          <w:noProof/>
          <w:sz w:val="24"/>
          <w:szCs w:val="24"/>
        </w:rPr>
        <w:t>和</w:t>
      </w:r>
      <w:r w:rsidR="00BD152D" w:rsidRPr="00BD152D">
        <w:rPr>
          <w:rFonts w:hint="eastAsia"/>
          <w:i/>
          <w:noProof/>
          <w:sz w:val="24"/>
          <w:szCs w:val="24"/>
        </w:rPr>
        <w:t>c</w:t>
      </w:r>
      <w:r w:rsidR="00BD152D">
        <w:rPr>
          <w:i/>
          <w:noProof/>
          <w:sz w:val="24"/>
          <w:szCs w:val="24"/>
          <w:vertAlign w:val="subscript"/>
        </w:rPr>
        <w:t>2</w:t>
      </w:r>
      <w:r>
        <w:rPr>
          <w:rFonts w:hint="eastAsia"/>
          <w:noProof/>
          <w:sz w:val="24"/>
          <w:szCs w:val="24"/>
        </w:rPr>
        <w:t>称为</w:t>
      </w:r>
      <w:r w:rsidRPr="00414071">
        <w:rPr>
          <w:rFonts w:hint="eastAsia"/>
          <w:noProof/>
          <w:sz w:val="24"/>
          <w:szCs w:val="24"/>
        </w:rPr>
        <w:t>学习因子，</w:t>
      </w:r>
      <w:r>
        <w:rPr>
          <w:rFonts w:hint="eastAsia"/>
          <w:noProof/>
          <w:sz w:val="24"/>
          <w:szCs w:val="24"/>
        </w:rPr>
        <w:t>它代表</w:t>
      </w:r>
      <w:r w:rsidRPr="00414071">
        <w:rPr>
          <w:rFonts w:hint="eastAsia"/>
          <w:noProof/>
          <w:sz w:val="24"/>
          <w:szCs w:val="24"/>
        </w:rPr>
        <w:t>粒子</w:t>
      </w:r>
      <w:r>
        <w:rPr>
          <w:rFonts w:hint="eastAsia"/>
          <w:noProof/>
          <w:sz w:val="24"/>
          <w:szCs w:val="24"/>
        </w:rPr>
        <w:t>对自身历史</w:t>
      </w:r>
      <w:r>
        <w:rPr>
          <w:noProof/>
          <w:sz w:val="24"/>
          <w:szCs w:val="24"/>
        </w:rPr>
        <w:t>以及</w:t>
      </w:r>
      <w:r w:rsidRPr="00414071">
        <w:rPr>
          <w:rFonts w:hint="eastAsia"/>
          <w:noProof/>
          <w:sz w:val="24"/>
          <w:szCs w:val="24"/>
        </w:rPr>
        <w:t>群体中</w:t>
      </w:r>
      <w:r>
        <w:rPr>
          <w:rFonts w:hint="eastAsia"/>
          <w:noProof/>
          <w:sz w:val="24"/>
          <w:szCs w:val="24"/>
        </w:rPr>
        <w:t>最优</w:t>
      </w:r>
      <w:r w:rsidRPr="00414071">
        <w:rPr>
          <w:rFonts w:hint="eastAsia"/>
          <w:noProof/>
          <w:sz w:val="24"/>
          <w:szCs w:val="24"/>
        </w:rPr>
        <w:t>个体学习的能力，</w:t>
      </w:r>
      <w:r>
        <w:rPr>
          <w:rFonts w:hint="eastAsia"/>
          <w:noProof/>
          <w:sz w:val="24"/>
          <w:szCs w:val="24"/>
        </w:rPr>
        <w:t>这样</w:t>
      </w:r>
      <w:r>
        <w:rPr>
          <w:noProof/>
          <w:sz w:val="24"/>
          <w:szCs w:val="24"/>
        </w:rPr>
        <w:t>能够</w:t>
      </w:r>
      <w:r>
        <w:rPr>
          <w:rFonts w:hint="eastAsia"/>
          <w:noProof/>
          <w:sz w:val="24"/>
          <w:szCs w:val="24"/>
        </w:rPr>
        <w:t>使之向自身</w:t>
      </w:r>
      <w:r w:rsidRPr="00414071">
        <w:rPr>
          <w:rFonts w:hint="eastAsia"/>
          <w:noProof/>
          <w:sz w:val="24"/>
          <w:szCs w:val="24"/>
        </w:rPr>
        <w:t>历史最优点</w:t>
      </w:r>
      <w:r>
        <w:rPr>
          <w:rFonts w:hint="eastAsia"/>
          <w:noProof/>
          <w:sz w:val="24"/>
          <w:szCs w:val="24"/>
        </w:rPr>
        <w:t>和种群</w:t>
      </w:r>
      <w:r>
        <w:rPr>
          <w:noProof/>
          <w:sz w:val="24"/>
          <w:szCs w:val="24"/>
        </w:rPr>
        <w:t>内部</w:t>
      </w:r>
      <w:r w:rsidRPr="00414071">
        <w:rPr>
          <w:rFonts w:hint="eastAsia"/>
          <w:noProof/>
          <w:sz w:val="24"/>
          <w:szCs w:val="24"/>
        </w:rPr>
        <w:t>历史最优点</w:t>
      </w:r>
      <w:r>
        <w:rPr>
          <w:rFonts w:hint="eastAsia"/>
          <w:noProof/>
          <w:sz w:val="24"/>
          <w:szCs w:val="24"/>
        </w:rPr>
        <w:t>靠拢。</w:t>
      </w:r>
    </w:p>
    <w:p w14:paraId="4CDA4FF3" w14:textId="0E490D82" w:rsidR="00BD152D" w:rsidRDefault="00BD152D" w:rsidP="00BD152D">
      <w:pPr>
        <w:spacing w:line="400" w:lineRule="exact"/>
        <w:ind w:firstLineChars="200" w:firstLine="480"/>
        <w:rPr>
          <w:noProof/>
          <w:sz w:val="24"/>
          <w:szCs w:val="24"/>
        </w:rPr>
      </w:pPr>
      <w:r>
        <w:rPr>
          <w:rFonts w:hint="eastAsia"/>
          <w:noProof/>
          <w:sz w:val="24"/>
          <w:szCs w:val="24"/>
        </w:rPr>
        <w:t>为了</w:t>
      </w:r>
      <w:r>
        <w:rPr>
          <w:noProof/>
          <w:sz w:val="24"/>
          <w:szCs w:val="24"/>
        </w:rPr>
        <w:t>更</w:t>
      </w:r>
      <w:r>
        <w:rPr>
          <w:rFonts w:hint="eastAsia"/>
          <w:noProof/>
          <w:sz w:val="24"/>
          <w:szCs w:val="24"/>
        </w:rPr>
        <w:t>清晰</w:t>
      </w:r>
      <w:r>
        <w:rPr>
          <w:noProof/>
          <w:sz w:val="24"/>
          <w:szCs w:val="24"/>
        </w:rPr>
        <w:t>的说明算法的</w:t>
      </w:r>
      <w:r>
        <w:rPr>
          <w:rFonts w:hint="eastAsia"/>
          <w:noProof/>
          <w:sz w:val="24"/>
          <w:szCs w:val="24"/>
        </w:rPr>
        <w:t>原理，</w:t>
      </w:r>
      <w:r>
        <w:rPr>
          <w:noProof/>
          <w:sz w:val="24"/>
          <w:szCs w:val="24"/>
        </w:rPr>
        <w:t>将</w:t>
      </w:r>
      <w:r>
        <w:rPr>
          <w:rFonts w:hint="eastAsia"/>
          <w:noProof/>
          <w:sz w:val="24"/>
          <w:szCs w:val="24"/>
        </w:rPr>
        <w:t>其</w:t>
      </w:r>
      <w:r>
        <w:rPr>
          <w:noProof/>
          <w:sz w:val="24"/>
          <w:szCs w:val="24"/>
        </w:rPr>
        <w:t>流程分步</w:t>
      </w:r>
      <w:r>
        <w:rPr>
          <w:rFonts w:hint="eastAsia"/>
          <w:noProof/>
          <w:sz w:val="24"/>
          <w:szCs w:val="24"/>
        </w:rPr>
        <w:t>进行描述</w:t>
      </w:r>
      <w:r>
        <w:rPr>
          <w:noProof/>
          <w:sz w:val="24"/>
          <w:szCs w:val="24"/>
        </w:rPr>
        <w:t>：</w:t>
      </w:r>
    </w:p>
    <w:p w14:paraId="6E3A0CB1" w14:textId="77777777" w:rsidR="00BD152D" w:rsidRPr="007D5C0C" w:rsidRDefault="00BD152D" w:rsidP="00BD152D">
      <w:pPr>
        <w:spacing w:line="400" w:lineRule="exact"/>
        <w:ind w:firstLineChars="200" w:firstLine="480"/>
        <w:rPr>
          <w:noProof/>
          <w:sz w:val="24"/>
          <w:szCs w:val="24"/>
        </w:rPr>
      </w:pPr>
      <w:r>
        <w:rPr>
          <w:rFonts w:hint="eastAsia"/>
          <w:noProof/>
          <w:sz w:val="24"/>
          <w:szCs w:val="24"/>
        </w:rPr>
        <w:t>第一步：</w:t>
      </w:r>
      <w:r w:rsidRPr="007D5C0C">
        <w:rPr>
          <w:rFonts w:hint="eastAsia"/>
          <w:noProof/>
          <w:sz w:val="24"/>
          <w:szCs w:val="24"/>
        </w:rPr>
        <w:t>设定粒子群的粒子个数</w:t>
      </w:r>
      <w:r w:rsidRPr="00BD152D">
        <w:rPr>
          <w:rFonts w:hint="eastAsia"/>
          <w:i/>
          <w:noProof/>
          <w:sz w:val="24"/>
          <w:szCs w:val="24"/>
        </w:rPr>
        <w:t>n</w:t>
      </w:r>
      <w:r>
        <w:rPr>
          <w:rFonts w:hint="eastAsia"/>
          <w:noProof/>
          <w:sz w:val="24"/>
          <w:szCs w:val="24"/>
        </w:rPr>
        <w:t>、设置惯性因子与学习因子的数值。</w:t>
      </w:r>
    </w:p>
    <w:p w14:paraId="4405E653" w14:textId="5067E171" w:rsidR="00BD152D" w:rsidRPr="007D5C0C" w:rsidRDefault="00BD152D" w:rsidP="00BD152D">
      <w:pPr>
        <w:spacing w:line="400" w:lineRule="exact"/>
        <w:ind w:firstLineChars="200" w:firstLine="480"/>
        <w:rPr>
          <w:noProof/>
          <w:sz w:val="24"/>
          <w:szCs w:val="24"/>
        </w:rPr>
      </w:pPr>
      <w:r>
        <w:rPr>
          <w:rFonts w:hint="eastAsia"/>
          <w:noProof/>
          <w:sz w:val="24"/>
          <w:szCs w:val="24"/>
        </w:rPr>
        <w:t>第二步：</w:t>
      </w:r>
      <w:r w:rsidRPr="007D5C0C">
        <w:rPr>
          <w:rFonts w:hint="eastAsia"/>
          <w:noProof/>
          <w:sz w:val="24"/>
          <w:szCs w:val="24"/>
        </w:rPr>
        <w:t>在搜索空间范围内，对粒子的</w:t>
      </w:r>
      <m:oMath>
        <m:sSub>
          <m:sSubPr>
            <m:ctrlPr>
              <w:rPr>
                <w:rFonts w:ascii="Cambria Math" w:hAnsi="Cambria Math"/>
                <w:i/>
                <w:noProof/>
                <w:sz w:val="24"/>
                <w:szCs w:val="24"/>
              </w:rPr>
            </m:ctrlPr>
          </m:sSubPr>
          <m:e>
            <m:r>
              <w:rPr>
                <w:rFonts w:ascii="Cambria Math" w:hAnsi="Cambria Math"/>
                <w:noProof/>
                <w:sz w:val="24"/>
                <w:szCs w:val="24"/>
              </w:rPr>
              <m:t>z</m:t>
            </m:r>
          </m:e>
          <m:sub>
            <m:r>
              <w:rPr>
                <w:rFonts w:ascii="Cambria Math" w:hAnsi="Cambria Math"/>
                <w:noProof/>
                <w:sz w:val="24"/>
                <w:szCs w:val="24"/>
              </w:rPr>
              <m:t>i</m:t>
            </m:r>
          </m:sub>
        </m:sSub>
      </m:oMath>
      <w:r>
        <w:rPr>
          <w:rFonts w:hint="eastAsia"/>
          <w:noProof/>
          <w:sz w:val="24"/>
          <w:szCs w:val="24"/>
        </w:rPr>
        <w:t>与</w:t>
      </w:r>
      <m:oMath>
        <m:sSub>
          <m:sSubPr>
            <m:ctrlPr>
              <w:rPr>
                <w:rFonts w:ascii="Cambria Math" w:eastAsia="DFKai-SB" w:hAnsi="Cambria Math" w:cs="Times New Roman"/>
                <w:noProof/>
                <w:sz w:val="24"/>
                <w:szCs w:val="24"/>
              </w:rPr>
            </m:ctrlPr>
          </m:sSubPr>
          <m:e>
            <m:r>
              <w:rPr>
                <w:rFonts w:ascii="Cambria Math" w:eastAsia="DFKai-SB" w:hAnsi="Cambria Math" w:cs="Times New Roman"/>
                <w:noProof/>
                <w:sz w:val="24"/>
                <w:szCs w:val="24"/>
              </w:rPr>
              <m:t>v</m:t>
            </m:r>
            <m:ctrlPr>
              <w:rPr>
                <w:rFonts w:ascii="Cambria Math" w:eastAsia="DFKai-SB" w:hAnsi="Cambria Math" w:cs="Times New Roman"/>
                <w:i/>
                <w:noProof/>
                <w:sz w:val="24"/>
                <w:szCs w:val="24"/>
              </w:rPr>
            </m:ctrlPr>
          </m:e>
          <m:sub>
            <m:r>
              <w:rPr>
                <w:rFonts w:ascii="Cambria Math" w:eastAsia="DFKai-SB" w:hAnsi="Cambria Math" w:cs="Times New Roman"/>
                <w:noProof/>
                <w:sz w:val="24"/>
                <w:szCs w:val="24"/>
              </w:rPr>
              <m:t>i</m:t>
            </m:r>
          </m:sub>
        </m:sSub>
      </m:oMath>
      <w:r w:rsidRPr="007D5C0C">
        <w:rPr>
          <w:rFonts w:hint="eastAsia"/>
          <w:noProof/>
          <w:sz w:val="24"/>
          <w:szCs w:val="24"/>
        </w:rPr>
        <w:t>进行初始化，</w:t>
      </w:r>
      <w:r>
        <w:rPr>
          <w:rFonts w:hint="eastAsia"/>
          <w:noProof/>
          <w:sz w:val="24"/>
          <w:szCs w:val="24"/>
        </w:rPr>
        <w:t>设定</w:t>
      </w:r>
      <w:r w:rsidRPr="007D5C0C">
        <w:rPr>
          <w:rFonts w:hint="eastAsia"/>
          <w:noProof/>
          <w:sz w:val="24"/>
          <w:szCs w:val="24"/>
        </w:rPr>
        <w:t>适应度函数</w:t>
      </w:r>
      <w:r>
        <w:rPr>
          <w:rFonts w:hint="eastAsia"/>
          <w:noProof/>
          <w:sz w:val="24"/>
          <w:szCs w:val="24"/>
        </w:rPr>
        <w:t>，根据其</w:t>
      </w:r>
      <w:r>
        <w:rPr>
          <w:noProof/>
          <w:sz w:val="24"/>
          <w:szCs w:val="24"/>
        </w:rPr>
        <w:t>得到</w:t>
      </w:r>
      <w:r>
        <w:rPr>
          <w:rFonts w:hint="eastAsia"/>
          <w:noProof/>
          <w:sz w:val="24"/>
          <w:szCs w:val="24"/>
        </w:rPr>
        <w:t>粒子的适应度</w:t>
      </w:r>
      <w:r w:rsidRPr="007D5C0C">
        <w:rPr>
          <w:rFonts w:hint="eastAsia"/>
          <w:noProof/>
          <w:sz w:val="24"/>
          <w:szCs w:val="24"/>
        </w:rPr>
        <w:t>值，设定粒子</w:t>
      </w:r>
      <w:r>
        <w:rPr>
          <w:rFonts w:hint="eastAsia"/>
          <w:noProof/>
          <w:sz w:val="24"/>
          <w:szCs w:val="24"/>
        </w:rPr>
        <w:t>目前</w:t>
      </w:r>
      <w:r>
        <w:rPr>
          <w:noProof/>
          <w:sz w:val="24"/>
          <w:szCs w:val="24"/>
        </w:rPr>
        <w:t>所在</w:t>
      </w:r>
      <w:r w:rsidRPr="007D5C0C">
        <w:rPr>
          <w:rFonts w:hint="eastAsia"/>
          <w:noProof/>
          <w:sz w:val="24"/>
          <w:szCs w:val="24"/>
        </w:rPr>
        <w:t>位置为自身的个体极值</w:t>
      </w:r>
      <w:r w:rsidRPr="00BD152D">
        <w:rPr>
          <w:rFonts w:hint="eastAsia"/>
          <w:i/>
          <w:noProof/>
          <w:sz w:val="24"/>
          <w:szCs w:val="24"/>
        </w:rPr>
        <w:t>p</w:t>
      </w:r>
      <w:r w:rsidRPr="00BD152D">
        <w:rPr>
          <w:rFonts w:hint="eastAsia"/>
          <w:i/>
          <w:noProof/>
          <w:sz w:val="24"/>
          <w:szCs w:val="24"/>
          <w:vertAlign w:val="subscript"/>
        </w:rPr>
        <w:t>best</w:t>
      </w:r>
      <w:r w:rsidRPr="007D5C0C">
        <w:rPr>
          <w:rFonts w:hint="eastAsia"/>
          <w:noProof/>
          <w:sz w:val="24"/>
          <w:szCs w:val="24"/>
        </w:rPr>
        <w:t>，选择适应度值最高的粒子位置为</w:t>
      </w:r>
      <w:r>
        <w:rPr>
          <w:rFonts w:hint="eastAsia"/>
          <w:i/>
          <w:noProof/>
          <w:sz w:val="24"/>
          <w:szCs w:val="24"/>
        </w:rPr>
        <w:t>g</w:t>
      </w:r>
      <w:r w:rsidRPr="00BD152D">
        <w:rPr>
          <w:rFonts w:hint="eastAsia"/>
          <w:i/>
          <w:noProof/>
          <w:sz w:val="24"/>
          <w:szCs w:val="24"/>
          <w:vertAlign w:val="subscript"/>
        </w:rPr>
        <w:t>best</w:t>
      </w:r>
      <w:r w:rsidRPr="007D5C0C">
        <w:rPr>
          <w:rFonts w:hint="eastAsia"/>
          <w:noProof/>
          <w:sz w:val="24"/>
          <w:szCs w:val="24"/>
        </w:rPr>
        <w:t>。</w:t>
      </w:r>
    </w:p>
    <w:p w14:paraId="3161DA17" w14:textId="51E5F8CF" w:rsidR="00BD152D" w:rsidRDefault="00BD152D" w:rsidP="00BD152D">
      <w:pPr>
        <w:spacing w:line="400" w:lineRule="exact"/>
        <w:ind w:firstLineChars="200" w:firstLine="480"/>
        <w:rPr>
          <w:noProof/>
          <w:sz w:val="24"/>
          <w:szCs w:val="24"/>
        </w:rPr>
      </w:pPr>
      <w:r>
        <w:rPr>
          <w:rFonts w:hint="eastAsia"/>
          <w:noProof/>
          <w:sz w:val="24"/>
          <w:szCs w:val="24"/>
        </w:rPr>
        <w:t>第三步：</w:t>
      </w:r>
      <w:r w:rsidRPr="007D5C0C">
        <w:rPr>
          <w:rFonts w:hint="eastAsia"/>
          <w:noProof/>
          <w:sz w:val="24"/>
          <w:szCs w:val="24"/>
        </w:rPr>
        <w:t>根据公式</w:t>
      </w:r>
      <w:r>
        <w:rPr>
          <w:rFonts w:hint="eastAsia"/>
          <w:noProof/>
          <w:sz w:val="24"/>
          <w:szCs w:val="24"/>
        </w:rPr>
        <w:t>（</w:t>
      </w:r>
      <w:r>
        <w:rPr>
          <w:rFonts w:hint="eastAsia"/>
          <w:noProof/>
          <w:sz w:val="24"/>
          <w:szCs w:val="24"/>
        </w:rPr>
        <w:t>2</w:t>
      </w:r>
      <w:r>
        <w:rPr>
          <w:noProof/>
          <w:sz w:val="24"/>
          <w:szCs w:val="24"/>
        </w:rPr>
        <w:t>-22</w:t>
      </w:r>
      <w:r>
        <w:rPr>
          <w:rFonts w:hint="eastAsia"/>
          <w:noProof/>
          <w:sz w:val="24"/>
          <w:szCs w:val="24"/>
        </w:rPr>
        <w:t>）和（</w:t>
      </w:r>
      <w:r>
        <w:rPr>
          <w:rFonts w:hint="eastAsia"/>
          <w:noProof/>
          <w:sz w:val="24"/>
          <w:szCs w:val="24"/>
        </w:rPr>
        <w:t>2</w:t>
      </w:r>
      <w:r>
        <w:rPr>
          <w:noProof/>
          <w:sz w:val="24"/>
          <w:szCs w:val="24"/>
        </w:rPr>
        <w:t>-23</w:t>
      </w:r>
      <w:r>
        <w:rPr>
          <w:rFonts w:hint="eastAsia"/>
          <w:noProof/>
          <w:sz w:val="24"/>
          <w:szCs w:val="24"/>
        </w:rPr>
        <w:t>）</w:t>
      </w:r>
      <w:r w:rsidRPr="007D5C0C">
        <w:rPr>
          <w:rFonts w:hint="eastAsia"/>
          <w:noProof/>
          <w:sz w:val="24"/>
          <w:szCs w:val="24"/>
        </w:rPr>
        <w:t>重新计算粒子的</w:t>
      </w:r>
      <w:r w:rsidRPr="00BD152D">
        <w:rPr>
          <w:rFonts w:hint="eastAsia"/>
          <w:i/>
          <w:noProof/>
          <w:sz w:val="24"/>
          <w:szCs w:val="24"/>
        </w:rPr>
        <w:t>v</w:t>
      </w:r>
      <w:r w:rsidRPr="00BD152D">
        <w:rPr>
          <w:rFonts w:hint="eastAsia"/>
          <w:i/>
          <w:noProof/>
          <w:sz w:val="24"/>
          <w:szCs w:val="24"/>
          <w:vertAlign w:val="subscript"/>
        </w:rPr>
        <w:t>i</w:t>
      </w:r>
      <w:r w:rsidRPr="007D5C0C">
        <w:rPr>
          <w:rFonts w:hint="eastAsia"/>
          <w:noProof/>
          <w:sz w:val="24"/>
          <w:szCs w:val="24"/>
        </w:rPr>
        <w:t>和</w:t>
      </w:r>
      <w:r>
        <w:rPr>
          <w:rFonts w:hint="eastAsia"/>
          <w:i/>
          <w:noProof/>
          <w:sz w:val="24"/>
          <w:szCs w:val="24"/>
        </w:rPr>
        <w:t>z</w:t>
      </w:r>
      <w:r w:rsidRPr="00BD152D">
        <w:rPr>
          <w:rFonts w:hint="eastAsia"/>
          <w:i/>
          <w:noProof/>
          <w:sz w:val="24"/>
          <w:szCs w:val="24"/>
          <w:vertAlign w:val="subscript"/>
        </w:rPr>
        <w:t>i</w:t>
      </w:r>
      <w:r w:rsidRPr="007D5C0C">
        <w:rPr>
          <w:rFonts w:hint="eastAsia"/>
          <w:noProof/>
          <w:sz w:val="24"/>
          <w:szCs w:val="24"/>
        </w:rPr>
        <w:t>。</w:t>
      </w:r>
      <w:r>
        <w:rPr>
          <w:rFonts w:hint="eastAsia"/>
          <w:noProof/>
          <w:sz w:val="24"/>
          <w:szCs w:val="24"/>
        </w:rPr>
        <w:t xml:space="preserve"> </w:t>
      </w:r>
      <w:r>
        <w:rPr>
          <w:noProof/>
          <w:sz w:val="24"/>
          <w:szCs w:val="24"/>
        </w:rPr>
        <w:t xml:space="preserve"> </w:t>
      </w:r>
    </w:p>
    <w:p w14:paraId="11F87954" w14:textId="6BD92151" w:rsidR="00BD152D" w:rsidRDefault="00BD152D" w:rsidP="00BD152D">
      <w:pPr>
        <w:spacing w:line="400" w:lineRule="exact"/>
        <w:ind w:firstLineChars="200" w:firstLine="480"/>
        <w:rPr>
          <w:noProof/>
          <w:sz w:val="24"/>
          <w:szCs w:val="24"/>
        </w:rPr>
      </w:pPr>
      <w:r>
        <w:rPr>
          <w:rFonts w:hint="eastAsia"/>
          <w:noProof/>
          <w:sz w:val="24"/>
          <w:szCs w:val="24"/>
        </w:rPr>
        <w:t>第四步：比较</w:t>
      </w:r>
      <w:r w:rsidRPr="007D5C0C">
        <w:rPr>
          <w:rFonts w:hint="eastAsia"/>
          <w:noProof/>
          <w:sz w:val="24"/>
          <w:szCs w:val="24"/>
        </w:rPr>
        <w:t>粒子当前</w:t>
      </w:r>
      <w:r>
        <w:rPr>
          <w:rFonts w:hint="eastAsia"/>
          <w:noProof/>
          <w:sz w:val="24"/>
          <w:szCs w:val="24"/>
        </w:rPr>
        <w:t>与</w:t>
      </w:r>
      <w:r w:rsidRPr="007D5C0C">
        <w:rPr>
          <w:rFonts w:hint="eastAsia"/>
          <w:noProof/>
          <w:sz w:val="24"/>
          <w:szCs w:val="24"/>
        </w:rPr>
        <w:t>最优位置</w:t>
      </w:r>
      <w:r w:rsidRPr="00BD152D">
        <w:rPr>
          <w:rFonts w:hint="eastAsia"/>
          <w:i/>
          <w:noProof/>
          <w:sz w:val="24"/>
          <w:szCs w:val="24"/>
        </w:rPr>
        <w:t>p</w:t>
      </w:r>
      <w:r w:rsidRPr="00BD152D">
        <w:rPr>
          <w:rFonts w:hint="eastAsia"/>
          <w:i/>
          <w:noProof/>
          <w:sz w:val="24"/>
          <w:szCs w:val="24"/>
          <w:vertAlign w:val="subscript"/>
        </w:rPr>
        <w:t>best</w:t>
      </w:r>
      <w:r>
        <w:rPr>
          <w:rFonts w:hint="eastAsia"/>
          <w:noProof/>
          <w:sz w:val="24"/>
          <w:szCs w:val="24"/>
        </w:rPr>
        <w:t>的</w:t>
      </w:r>
      <w:r>
        <w:rPr>
          <w:noProof/>
          <w:sz w:val="24"/>
          <w:szCs w:val="24"/>
        </w:rPr>
        <w:t>适应度</w:t>
      </w:r>
      <w:r>
        <w:rPr>
          <w:rFonts w:hint="eastAsia"/>
          <w:noProof/>
          <w:sz w:val="24"/>
          <w:szCs w:val="24"/>
        </w:rPr>
        <w:t>，若当前位置的适应度</w:t>
      </w:r>
      <w:r w:rsidRPr="007D5C0C">
        <w:rPr>
          <w:rFonts w:hint="eastAsia"/>
          <w:noProof/>
          <w:sz w:val="24"/>
          <w:szCs w:val="24"/>
        </w:rPr>
        <w:t>更优，则将</w:t>
      </w:r>
      <w:r w:rsidRPr="00BD152D">
        <w:rPr>
          <w:rFonts w:hint="eastAsia"/>
          <w:i/>
          <w:noProof/>
          <w:sz w:val="24"/>
          <w:szCs w:val="24"/>
        </w:rPr>
        <w:t>p</w:t>
      </w:r>
      <w:r w:rsidRPr="00BD152D">
        <w:rPr>
          <w:rFonts w:hint="eastAsia"/>
          <w:i/>
          <w:noProof/>
          <w:sz w:val="24"/>
          <w:szCs w:val="24"/>
          <w:vertAlign w:val="subscript"/>
        </w:rPr>
        <w:t>best</w:t>
      </w:r>
      <w:r w:rsidRPr="007D5C0C">
        <w:rPr>
          <w:rFonts w:hint="eastAsia"/>
          <w:noProof/>
          <w:sz w:val="24"/>
          <w:szCs w:val="24"/>
        </w:rPr>
        <w:t>的值替换成当前，否则不变。</w:t>
      </w:r>
    </w:p>
    <w:p w14:paraId="04533E3F" w14:textId="4F6FE3DE" w:rsidR="00BD152D" w:rsidRDefault="00BD152D" w:rsidP="00BD152D">
      <w:pPr>
        <w:spacing w:line="400" w:lineRule="exact"/>
        <w:ind w:firstLineChars="200" w:firstLine="480"/>
        <w:rPr>
          <w:noProof/>
          <w:sz w:val="24"/>
          <w:szCs w:val="24"/>
        </w:rPr>
      </w:pPr>
      <w:r>
        <w:rPr>
          <w:rFonts w:hint="eastAsia"/>
          <w:noProof/>
          <w:sz w:val="24"/>
          <w:szCs w:val="24"/>
        </w:rPr>
        <w:t>第五步：比较</w:t>
      </w:r>
      <w:r w:rsidRPr="007D5C0C">
        <w:rPr>
          <w:rFonts w:hint="eastAsia"/>
          <w:noProof/>
          <w:sz w:val="24"/>
          <w:szCs w:val="24"/>
        </w:rPr>
        <w:t>粒子当前</w:t>
      </w:r>
      <w:r>
        <w:rPr>
          <w:rFonts w:hint="eastAsia"/>
          <w:noProof/>
          <w:sz w:val="24"/>
          <w:szCs w:val="24"/>
        </w:rPr>
        <w:t>与</w:t>
      </w:r>
      <w:r w:rsidRPr="007D5C0C">
        <w:rPr>
          <w:rFonts w:hint="eastAsia"/>
          <w:noProof/>
          <w:sz w:val="24"/>
          <w:szCs w:val="24"/>
        </w:rPr>
        <w:t>最优位置</w:t>
      </w:r>
      <w:r>
        <w:rPr>
          <w:rFonts w:hint="eastAsia"/>
          <w:i/>
          <w:noProof/>
          <w:sz w:val="24"/>
          <w:szCs w:val="24"/>
        </w:rPr>
        <w:t>g</w:t>
      </w:r>
      <w:r w:rsidRPr="00BD152D">
        <w:rPr>
          <w:rFonts w:hint="eastAsia"/>
          <w:i/>
          <w:noProof/>
          <w:sz w:val="24"/>
          <w:szCs w:val="24"/>
          <w:vertAlign w:val="subscript"/>
        </w:rPr>
        <w:t>best</w:t>
      </w:r>
      <w:r>
        <w:rPr>
          <w:rFonts w:hint="eastAsia"/>
          <w:noProof/>
          <w:sz w:val="24"/>
          <w:szCs w:val="24"/>
        </w:rPr>
        <w:t>的</w:t>
      </w:r>
      <w:r>
        <w:rPr>
          <w:noProof/>
          <w:sz w:val="24"/>
          <w:szCs w:val="24"/>
        </w:rPr>
        <w:t>适应度</w:t>
      </w:r>
      <w:r>
        <w:rPr>
          <w:rFonts w:hint="eastAsia"/>
          <w:noProof/>
          <w:sz w:val="24"/>
          <w:szCs w:val="24"/>
        </w:rPr>
        <w:t>，若当前位置的适应度</w:t>
      </w:r>
      <w:r w:rsidRPr="007D5C0C">
        <w:rPr>
          <w:rFonts w:hint="eastAsia"/>
          <w:noProof/>
          <w:sz w:val="24"/>
          <w:szCs w:val="24"/>
        </w:rPr>
        <w:t>更优，则将</w:t>
      </w:r>
      <w:r>
        <w:rPr>
          <w:rFonts w:hint="eastAsia"/>
          <w:i/>
          <w:noProof/>
          <w:sz w:val="24"/>
          <w:szCs w:val="24"/>
        </w:rPr>
        <w:t>g</w:t>
      </w:r>
      <w:r w:rsidRPr="00BD152D">
        <w:rPr>
          <w:rFonts w:hint="eastAsia"/>
          <w:i/>
          <w:noProof/>
          <w:sz w:val="24"/>
          <w:szCs w:val="24"/>
          <w:vertAlign w:val="subscript"/>
        </w:rPr>
        <w:t>best</w:t>
      </w:r>
      <w:r w:rsidRPr="007D5C0C">
        <w:rPr>
          <w:rFonts w:hint="eastAsia"/>
          <w:noProof/>
          <w:sz w:val="24"/>
          <w:szCs w:val="24"/>
        </w:rPr>
        <w:t>的值替换成当前，否则不变。</w:t>
      </w:r>
    </w:p>
    <w:p w14:paraId="0887A93E" w14:textId="77777777" w:rsidR="00BD152D" w:rsidRDefault="00BD152D" w:rsidP="00BD152D">
      <w:pPr>
        <w:spacing w:line="400" w:lineRule="exact"/>
        <w:ind w:firstLineChars="200" w:firstLine="480"/>
        <w:rPr>
          <w:noProof/>
          <w:sz w:val="24"/>
          <w:szCs w:val="24"/>
        </w:rPr>
      </w:pPr>
      <w:r>
        <w:rPr>
          <w:rFonts w:hint="eastAsia"/>
          <w:noProof/>
          <w:sz w:val="24"/>
          <w:szCs w:val="24"/>
        </w:rPr>
        <w:lastRenderedPageBreak/>
        <w:t>第六步：判断</w:t>
      </w:r>
      <w:r>
        <w:rPr>
          <w:noProof/>
          <w:sz w:val="24"/>
          <w:szCs w:val="24"/>
        </w:rPr>
        <w:t>是否</w:t>
      </w:r>
      <w:r>
        <w:rPr>
          <w:rFonts w:hint="eastAsia"/>
          <w:noProof/>
          <w:sz w:val="24"/>
          <w:szCs w:val="24"/>
        </w:rPr>
        <w:t>满足</w:t>
      </w:r>
      <w:r>
        <w:rPr>
          <w:noProof/>
          <w:sz w:val="24"/>
          <w:szCs w:val="24"/>
        </w:rPr>
        <w:t>终止条件，</w:t>
      </w:r>
      <w:r>
        <w:rPr>
          <w:rFonts w:hint="eastAsia"/>
          <w:noProof/>
          <w:sz w:val="24"/>
          <w:szCs w:val="24"/>
        </w:rPr>
        <w:t>否则</w:t>
      </w:r>
      <w:r w:rsidRPr="007D5C0C">
        <w:rPr>
          <w:rFonts w:hint="eastAsia"/>
          <w:noProof/>
          <w:sz w:val="24"/>
          <w:szCs w:val="24"/>
        </w:rPr>
        <w:t>回到</w:t>
      </w:r>
      <w:r>
        <w:rPr>
          <w:rFonts w:hint="eastAsia"/>
          <w:noProof/>
          <w:sz w:val="24"/>
          <w:szCs w:val="24"/>
        </w:rPr>
        <w:t>第二步</w:t>
      </w:r>
      <w:r w:rsidRPr="007D5C0C">
        <w:rPr>
          <w:rFonts w:hint="eastAsia"/>
          <w:noProof/>
          <w:sz w:val="24"/>
          <w:szCs w:val="24"/>
        </w:rPr>
        <w:t>继续进行迭代。</w:t>
      </w:r>
    </w:p>
    <w:p w14:paraId="57746565" w14:textId="77777777" w:rsidR="00BD152D" w:rsidRDefault="00BD152D" w:rsidP="00BD152D">
      <w:pPr>
        <w:spacing w:line="400" w:lineRule="exact"/>
        <w:ind w:firstLine="480"/>
        <w:rPr>
          <w:noProof/>
          <w:sz w:val="24"/>
          <w:szCs w:val="24"/>
        </w:rPr>
      </w:pPr>
      <w:r>
        <w:rPr>
          <w:rFonts w:hint="eastAsia"/>
          <w:noProof/>
          <w:sz w:val="24"/>
          <w:szCs w:val="24"/>
        </w:rPr>
        <w:t>一般</w:t>
      </w:r>
      <w:r>
        <w:rPr>
          <w:noProof/>
          <w:sz w:val="24"/>
          <w:szCs w:val="24"/>
        </w:rPr>
        <w:t>而言，</w:t>
      </w:r>
      <w:r>
        <w:rPr>
          <w:rFonts w:hint="eastAsia"/>
          <w:noProof/>
          <w:sz w:val="24"/>
          <w:szCs w:val="24"/>
        </w:rPr>
        <w:t>有以下</w:t>
      </w:r>
      <w:r>
        <w:rPr>
          <w:noProof/>
          <w:sz w:val="24"/>
          <w:szCs w:val="24"/>
        </w:rPr>
        <w:t>几种情况可以判</w:t>
      </w:r>
      <w:r>
        <w:rPr>
          <w:rFonts w:hint="eastAsia"/>
          <w:noProof/>
          <w:sz w:val="24"/>
          <w:szCs w:val="24"/>
        </w:rPr>
        <w:t>定</w:t>
      </w:r>
      <w:r>
        <w:rPr>
          <w:noProof/>
          <w:sz w:val="24"/>
          <w:szCs w:val="24"/>
        </w:rPr>
        <w:t>粒子群算法终止；</w:t>
      </w:r>
    </w:p>
    <w:p w14:paraId="2762C489" w14:textId="77777777" w:rsidR="00BD152D" w:rsidRDefault="00BD152D" w:rsidP="00BD152D">
      <w:pPr>
        <w:spacing w:line="400" w:lineRule="exact"/>
        <w:ind w:firstLine="480"/>
        <w:rPr>
          <w:noProof/>
          <w:sz w:val="24"/>
          <w:szCs w:val="24"/>
        </w:rPr>
      </w:pPr>
      <w:r>
        <w:rPr>
          <w:rFonts w:hint="eastAsia"/>
          <w:noProof/>
          <w:sz w:val="24"/>
          <w:szCs w:val="24"/>
        </w:rPr>
        <w:t>（</w:t>
      </w:r>
      <w:r>
        <w:rPr>
          <w:rFonts w:hint="eastAsia"/>
          <w:noProof/>
          <w:sz w:val="24"/>
          <w:szCs w:val="24"/>
        </w:rPr>
        <w:t>1</w:t>
      </w:r>
      <w:r>
        <w:rPr>
          <w:rFonts w:hint="eastAsia"/>
          <w:noProof/>
          <w:sz w:val="24"/>
          <w:szCs w:val="24"/>
        </w:rPr>
        <w:t>）</w:t>
      </w:r>
      <w:r w:rsidRPr="00A14D28">
        <w:rPr>
          <w:rFonts w:hint="eastAsia"/>
          <w:noProof/>
          <w:sz w:val="24"/>
          <w:szCs w:val="24"/>
        </w:rPr>
        <w:t>达到最大迭代次数</w:t>
      </w:r>
      <w:r>
        <w:rPr>
          <w:rFonts w:hint="eastAsia"/>
          <w:noProof/>
          <w:sz w:val="24"/>
          <w:szCs w:val="24"/>
        </w:rPr>
        <w:t>。</w:t>
      </w:r>
    </w:p>
    <w:p w14:paraId="131A8461" w14:textId="77777777" w:rsidR="00BD152D" w:rsidRDefault="00BD152D" w:rsidP="00BD152D">
      <w:pPr>
        <w:spacing w:line="400" w:lineRule="exact"/>
        <w:ind w:firstLine="480"/>
        <w:rPr>
          <w:noProof/>
          <w:sz w:val="24"/>
          <w:szCs w:val="24"/>
        </w:rPr>
      </w:pPr>
      <w:r>
        <w:rPr>
          <w:rFonts w:hint="eastAsia"/>
          <w:noProof/>
          <w:sz w:val="24"/>
          <w:szCs w:val="24"/>
        </w:rPr>
        <w:t>（</w:t>
      </w:r>
      <w:r>
        <w:rPr>
          <w:rFonts w:hint="eastAsia"/>
          <w:noProof/>
          <w:sz w:val="24"/>
          <w:szCs w:val="24"/>
        </w:rPr>
        <w:t>2</w:t>
      </w:r>
      <w:r>
        <w:rPr>
          <w:rFonts w:hint="eastAsia"/>
          <w:noProof/>
          <w:sz w:val="24"/>
          <w:szCs w:val="24"/>
        </w:rPr>
        <w:t>）得到的</w:t>
      </w:r>
      <w:r w:rsidRPr="00D71A2C">
        <w:rPr>
          <w:rFonts w:hint="eastAsia"/>
          <w:noProof/>
          <w:sz w:val="24"/>
          <w:szCs w:val="24"/>
        </w:rPr>
        <w:t>最优解的适应度值</w:t>
      </w:r>
      <w:r>
        <w:rPr>
          <w:rFonts w:hint="eastAsia"/>
          <w:noProof/>
          <w:sz w:val="24"/>
          <w:szCs w:val="24"/>
        </w:rPr>
        <w:t>比预设</w:t>
      </w:r>
      <w:r>
        <w:rPr>
          <w:noProof/>
          <w:sz w:val="24"/>
          <w:szCs w:val="24"/>
        </w:rPr>
        <w:t>的</w:t>
      </w:r>
      <w:r w:rsidRPr="00D71A2C">
        <w:rPr>
          <w:rFonts w:hint="eastAsia"/>
          <w:noProof/>
          <w:sz w:val="24"/>
          <w:szCs w:val="24"/>
        </w:rPr>
        <w:t>最小适应度</w:t>
      </w:r>
      <w:r>
        <w:rPr>
          <w:rFonts w:hint="eastAsia"/>
          <w:noProof/>
          <w:sz w:val="24"/>
          <w:szCs w:val="24"/>
        </w:rPr>
        <w:t>数值小</w:t>
      </w:r>
      <w:r>
        <w:rPr>
          <w:noProof/>
          <w:sz w:val="24"/>
          <w:szCs w:val="24"/>
        </w:rPr>
        <w:t>。</w:t>
      </w:r>
    </w:p>
    <w:p w14:paraId="5D4D40C0" w14:textId="414553D6" w:rsidR="00BD152D" w:rsidRPr="00BD152D" w:rsidRDefault="00BD152D" w:rsidP="00BD152D">
      <w:pPr>
        <w:spacing w:line="400" w:lineRule="exact"/>
        <w:ind w:firstLine="480"/>
        <w:rPr>
          <w:noProof/>
          <w:sz w:val="24"/>
          <w:szCs w:val="24"/>
        </w:rPr>
      </w:pPr>
      <w:r>
        <w:rPr>
          <w:rFonts w:hint="eastAsia"/>
          <w:noProof/>
          <w:sz w:val="24"/>
          <w:szCs w:val="24"/>
        </w:rPr>
        <w:t>P</w:t>
      </w:r>
      <w:r>
        <w:rPr>
          <w:noProof/>
          <w:sz w:val="24"/>
          <w:szCs w:val="24"/>
        </w:rPr>
        <w:t>SO</w:t>
      </w:r>
      <w:r>
        <w:rPr>
          <w:rFonts w:hint="eastAsia"/>
          <w:noProof/>
          <w:sz w:val="24"/>
          <w:szCs w:val="24"/>
        </w:rPr>
        <w:t>算法</w:t>
      </w:r>
      <w:r>
        <w:rPr>
          <w:noProof/>
          <w:sz w:val="24"/>
          <w:szCs w:val="24"/>
        </w:rPr>
        <w:t>的流程图</w:t>
      </w:r>
      <w:r>
        <w:rPr>
          <w:rFonts w:hint="eastAsia"/>
          <w:noProof/>
          <w:sz w:val="24"/>
          <w:szCs w:val="24"/>
        </w:rPr>
        <w:t>如图</w:t>
      </w:r>
      <w:r>
        <w:rPr>
          <w:noProof/>
          <w:sz w:val="24"/>
          <w:szCs w:val="24"/>
        </w:rPr>
        <w:t>2-8</w:t>
      </w:r>
      <w:r>
        <w:rPr>
          <w:rFonts w:hint="eastAsia"/>
          <w:noProof/>
          <w:sz w:val="24"/>
          <w:szCs w:val="24"/>
        </w:rPr>
        <w:t>所示。</w:t>
      </w:r>
    </w:p>
    <w:p w14:paraId="60FE7185" w14:textId="77777777" w:rsidR="00AB3C95" w:rsidRDefault="00AB3C95" w:rsidP="00AB3C95">
      <w:pPr>
        <w:jc w:val="center"/>
        <w:rPr>
          <w:noProof/>
          <w:sz w:val="24"/>
          <w:szCs w:val="24"/>
        </w:rPr>
      </w:pPr>
      <w:r>
        <w:object w:dxaOrig="4486" w:dyaOrig="6106" w14:anchorId="0CF9AA14">
          <v:shape id="_x0000_i1075" type="#_x0000_t75" style="width:194.1pt;height:266.1pt" o:ole="">
            <v:imagedata r:id="rId144" o:title=""/>
          </v:shape>
          <o:OLEObject Type="Embed" ProgID="Visio.Drawing.15" ShapeID="_x0000_i1075" DrawAspect="Content" ObjectID="_1649608166" r:id="rId145"/>
        </w:object>
      </w:r>
    </w:p>
    <w:p w14:paraId="00F3330A" w14:textId="2575EEF1" w:rsidR="00AB3C95" w:rsidRPr="00AB3C95" w:rsidRDefault="00AB3C95" w:rsidP="00AB3C95">
      <w:pPr>
        <w:ind w:firstLineChars="1400" w:firstLine="2940"/>
        <w:rPr>
          <w:rFonts w:eastAsia="楷体"/>
          <w:noProof/>
          <w:szCs w:val="24"/>
        </w:rPr>
      </w:pPr>
      <w:r w:rsidRPr="00260B30">
        <w:rPr>
          <w:rFonts w:eastAsia="楷体" w:hint="eastAsia"/>
          <w:noProof/>
          <w:szCs w:val="24"/>
        </w:rPr>
        <w:t>图</w:t>
      </w:r>
      <w:r w:rsidRPr="00260B30">
        <w:rPr>
          <w:rFonts w:eastAsia="楷体" w:hint="eastAsia"/>
          <w:noProof/>
          <w:szCs w:val="24"/>
        </w:rPr>
        <w:t>2</w:t>
      </w:r>
      <w:r>
        <w:rPr>
          <w:rFonts w:eastAsia="楷体"/>
          <w:noProof/>
          <w:szCs w:val="24"/>
        </w:rPr>
        <w:t>-8</w:t>
      </w:r>
      <w:r w:rsidRPr="00260B30">
        <w:rPr>
          <w:rFonts w:eastAsia="楷体"/>
          <w:noProof/>
          <w:szCs w:val="24"/>
        </w:rPr>
        <w:t xml:space="preserve"> </w:t>
      </w:r>
      <w:r w:rsidRPr="00260B30">
        <w:rPr>
          <w:rFonts w:eastAsia="楷体"/>
          <w:noProof/>
          <w:szCs w:val="24"/>
        </w:rPr>
        <w:t>粒子群</w:t>
      </w:r>
      <w:r w:rsidRPr="00260B30">
        <w:rPr>
          <w:rFonts w:eastAsia="楷体" w:hint="eastAsia"/>
          <w:noProof/>
          <w:szCs w:val="24"/>
        </w:rPr>
        <w:t>算法</w:t>
      </w:r>
      <w:r w:rsidRPr="00260B30">
        <w:rPr>
          <w:rFonts w:eastAsia="楷体"/>
          <w:noProof/>
          <w:szCs w:val="24"/>
        </w:rPr>
        <w:t>的流程图</w:t>
      </w:r>
    </w:p>
    <w:p w14:paraId="79D905B9" w14:textId="4A434A1E" w:rsidR="00B12C41" w:rsidRDefault="00B12C41" w:rsidP="00B12C41">
      <w:pPr>
        <w:pStyle w:val="3"/>
        <w:rPr>
          <w:noProof/>
        </w:rPr>
      </w:pPr>
      <w:bookmarkStart w:id="67" w:name="_Toc38644602"/>
      <w:r>
        <w:rPr>
          <w:rFonts w:hint="eastAsia"/>
          <w:noProof/>
        </w:rPr>
        <w:t>2.</w:t>
      </w:r>
      <w:r>
        <w:rPr>
          <w:noProof/>
        </w:rPr>
        <w:t>3.3</w:t>
      </w:r>
      <w:r>
        <w:rPr>
          <w:rFonts w:hint="eastAsia"/>
          <w:noProof/>
        </w:rPr>
        <w:t>模拟退火</w:t>
      </w:r>
      <w:r>
        <w:rPr>
          <w:noProof/>
        </w:rPr>
        <w:t>算法</w:t>
      </w:r>
      <w:bookmarkEnd w:id="67"/>
    </w:p>
    <w:p w14:paraId="2F01A749" w14:textId="6F871484" w:rsidR="003D6341" w:rsidRDefault="00F83EAA" w:rsidP="003D6341">
      <w:pPr>
        <w:spacing w:line="400" w:lineRule="exact"/>
        <w:ind w:firstLine="480"/>
        <w:rPr>
          <w:noProof/>
          <w:sz w:val="24"/>
          <w:szCs w:val="24"/>
        </w:rPr>
      </w:pPr>
      <w:r>
        <w:rPr>
          <w:rFonts w:hint="eastAsia"/>
          <w:noProof/>
          <w:sz w:val="24"/>
          <w:szCs w:val="24"/>
        </w:rPr>
        <w:t>S</w:t>
      </w:r>
      <w:r>
        <w:rPr>
          <w:noProof/>
          <w:sz w:val="24"/>
          <w:szCs w:val="24"/>
        </w:rPr>
        <w:t>A</w:t>
      </w:r>
      <w:r w:rsidR="00B12C41" w:rsidRPr="005C67AD">
        <w:rPr>
          <w:rFonts w:hint="eastAsia"/>
          <w:noProof/>
          <w:sz w:val="24"/>
          <w:szCs w:val="24"/>
        </w:rPr>
        <w:t>算法的概念和原理早在</w:t>
      </w:r>
      <w:r w:rsidR="00B12C41" w:rsidRPr="005C67AD">
        <w:rPr>
          <w:rFonts w:hint="eastAsia"/>
          <w:noProof/>
          <w:sz w:val="24"/>
          <w:szCs w:val="24"/>
        </w:rPr>
        <w:t>1953</w:t>
      </w:r>
      <w:r w:rsidR="00B12C41" w:rsidRPr="005C67AD">
        <w:rPr>
          <w:rFonts w:hint="eastAsia"/>
          <w:noProof/>
          <w:sz w:val="24"/>
          <w:szCs w:val="24"/>
        </w:rPr>
        <w:t>年就被来自</w:t>
      </w:r>
      <w:r w:rsidR="00B12C41" w:rsidRPr="005C67AD">
        <w:rPr>
          <w:rFonts w:hint="eastAsia"/>
          <w:noProof/>
          <w:sz w:val="24"/>
          <w:szCs w:val="24"/>
        </w:rPr>
        <w:t>IBM</w:t>
      </w:r>
      <w:r w:rsidR="00B12C41" w:rsidRPr="005C67AD">
        <w:rPr>
          <w:rFonts w:hint="eastAsia"/>
          <w:noProof/>
          <w:sz w:val="24"/>
          <w:szCs w:val="24"/>
        </w:rPr>
        <w:t>研究中心的</w:t>
      </w:r>
      <w:r w:rsidR="00B12C41" w:rsidRPr="005C67AD">
        <w:rPr>
          <w:rFonts w:hint="eastAsia"/>
          <w:noProof/>
          <w:sz w:val="24"/>
          <w:szCs w:val="24"/>
        </w:rPr>
        <w:t>N. Metropolis</w:t>
      </w:r>
      <w:r w:rsidR="00B12C41" w:rsidRPr="005C67AD">
        <w:rPr>
          <w:rFonts w:hint="eastAsia"/>
          <w:noProof/>
          <w:sz w:val="24"/>
          <w:szCs w:val="24"/>
        </w:rPr>
        <w:t>等学者提出。在</w:t>
      </w:r>
      <w:r w:rsidR="00B12C41" w:rsidRPr="005C67AD">
        <w:rPr>
          <w:rFonts w:hint="eastAsia"/>
          <w:noProof/>
          <w:sz w:val="24"/>
          <w:szCs w:val="24"/>
        </w:rPr>
        <w:t>20</w:t>
      </w:r>
      <w:r w:rsidR="00B12C41" w:rsidRPr="005C67AD">
        <w:rPr>
          <w:rFonts w:hint="eastAsia"/>
          <w:noProof/>
          <w:sz w:val="24"/>
          <w:szCs w:val="24"/>
        </w:rPr>
        <w:t>世纪</w:t>
      </w:r>
      <w:r w:rsidR="00B12C41" w:rsidRPr="005C67AD">
        <w:rPr>
          <w:rFonts w:hint="eastAsia"/>
          <w:noProof/>
          <w:sz w:val="24"/>
          <w:szCs w:val="24"/>
        </w:rPr>
        <w:t>80</w:t>
      </w:r>
      <w:r w:rsidR="00B12C41" w:rsidRPr="005C67AD">
        <w:rPr>
          <w:rFonts w:hint="eastAsia"/>
          <w:noProof/>
          <w:sz w:val="24"/>
          <w:szCs w:val="24"/>
        </w:rPr>
        <w:t>年代初期，它被用于解决复杂组合优化问题，并可以实现良好的效果。</w:t>
      </w:r>
      <w:r w:rsidR="00EA18B2">
        <w:rPr>
          <w:rFonts w:hint="eastAsia"/>
          <w:noProof/>
          <w:sz w:val="24"/>
          <w:szCs w:val="24"/>
        </w:rPr>
        <w:t>S</w:t>
      </w:r>
      <w:r w:rsidR="00EA18B2">
        <w:rPr>
          <w:noProof/>
          <w:sz w:val="24"/>
          <w:szCs w:val="24"/>
        </w:rPr>
        <w:t>A</w:t>
      </w:r>
      <w:r w:rsidR="00EA18B2">
        <w:rPr>
          <w:rFonts w:hint="eastAsia"/>
          <w:noProof/>
          <w:sz w:val="24"/>
          <w:szCs w:val="24"/>
        </w:rPr>
        <w:t>的</w:t>
      </w:r>
      <w:r w:rsidR="00EA18B2" w:rsidRPr="005C67AD">
        <w:rPr>
          <w:rFonts w:hint="eastAsia"/>
          <w:noProof/>
          <w:sz w:val="24"/>
          <w:szCs w:val="24"/>
        </w:rPr>
        <w:t>基本思想来自物理学中的固体降温与退火过程</w:t>
      </w:r>
      <w:r w:rsidR="00EA18B2">
        <w:rPr>
          <w:rFonts w:hint="eastAsia"/>
          <w:noProof/>
          <w:sz w:val="24"/>
          <w:szCs w:val="24"/>
        </w:rPr>
        <w:t>，</w:t>
      </w:r>
      <w:r w:rsidR="00EA18B2">
        <w:rPr>
          <w:noProof/>
          <w:sz w:val="24"/>
          <w:szCs w:val="24"/>
        </w:rPr>
        <w:t>并</w:t>
      </w:r>
      <w:r w:rsidR="00EA18B2">
        <w:rPr>
          <w:rFonts w:hint="eastAsia"/>
          <w:noProof/>
          <w:sz w:val="24"/>
          <w:szCs w:val="24"/>
        </w:rPr>
        <w:t>根据</w:t>
      </w:r>
      <w:r w:rsidR="00EA18B2">
        <w:rPr>
          <w:noProof/>
          <w:sz w:val="24"/>
          <w:szCs w:val="24"/>
        </w:rPr>
        <w:t>蒙特卡罗</w:t>
      </w:r>
      <w:r w:rsidR="00EA18B2">
        <w:rPr>
          <w:rFonts w:hint="eastAsia"/>
          <w:noProof/>
          <w:sz w:val="24"/>
          <w:szCs w:val="24"/>
        </w:rPr>
        <w:t>（</w:t>
      </w:r>
      <w:r w:rsidR="00AD177E">
        <w:rPr>
          <w:rFonts w:hint="eastAsia"/>
          <w:noProof/>
          <w:sz w:val="24"/>
          <w:szCs w:val="24"/>
        </w:rPr>
        <w:t xml:space="preserve">Monte </w:t>
      </w:r>
      <w:r w:rsidR="00EA18B2" w:rsidRPr="005C67AD">
        <w:rPr>
          <w:rFonts w:hint="eastAsia"/>
          <w:noProof/>
          <w:sz w:val="24"/>
          <w:szCs w:val="24"/>
        </w:rPr>
        <w:t>Carlo</w:t>
      </w:r>
      <w:r w:rsidR="00EA18B2">
        <w:rPr>
          <w:rFonts w:hint="eastAsia"/>
          <w:noProof/>
          <w:sz w:val="24"/>
          <w:szCs w:val="24"/>
        </w:rPr>
        <w:t>）</w:t>
      </w:r>
      <w:r w:rsidR="00B12C41" w:rsidRPr="005C67AD">
        <w:rPr>
          <w:rFonts w:hint="eastAsia"/>
          <w:noProof/>
          <w:sz w:val="24"/>
          <w:szCs w:val="24"/>
        </w:rPr>
        <w:t>原理，</w:t>
      </w:r>
      <w:r w:rsidR="00EA18B2">
        <w:rPr>
          <w:rFonts w:hint="eastAsia"/>
          <w:noProof/>
          <w:sz w:val="24"/>
          <w:szCs w:val="24"/>
        </w:rPr>
        <w:t>通过迭代求解来</w:t>
      </w:r>
      <w:r w:rsidR="00B12C41" w:rsidRPr="005C67AD">
        <w:rPr>
          <w:rFonts w:hint="eastAsia"/>
          <w:noProof/>
          <w:sz w:val="24"/>
          <w:szCs w:val="24"/>
        </w:rPr>
        <w:t>进行随机</w:t>
      </w:r>
      <w:r w:rsidR="00EA18B2">
        <w:rPr>
          <w:rFonts w:hint="eastAsia"/>
          <w:noProof/>
          <w:sz w:val="24"/>
          <w:szCs w:val="24"/>
        </w:rPr>
        <w:t>化寻优。</w:t>
      </w:r>
    </w:p>
    <w:p w14:paraId="3E9698DD" w14:textId="27D1DC00" w:rsidR="00987A1C" w:rsidRDefault="00EA18B2" w:rsidP="00C03833">
      <w:pPr>
        <w:spacing w:line="400" w:lineRule="exact"/>
        <w:ind w:firstLine="480"/>
        <w:rPr>
          <w:noProof/>
          <w:sz w:val="24"/>
          <w:szCs w:val="24"/>
        </w:rPr>
      </w:pPr>
      <w:r>
        <w:rPr>
          <w:rFonts w:hint="eastAsia"/>
          <w:noProof/>
          <w:sz w:val="24"/>
          <w:szCs w:val="24"/>
        </w:rPr>
        <w:t>S</w:t>
      </w:r>
      <w:r>
        <w:rPr>
          <w:noProof/>
          <w:sz w:val="24"/>
          <w:szCs w:val="24"/>
        </w:rPr>
        <w:t>A</w:t>
      </w:r>
      <w:r>
        <w:rPr>
          <w:rFonts w:hint="eastAsia"/>
          <w:noProof/>
          <w:sz w:val="24"/>
          <w:szCs w:val="24"/>
        </w:rPr>
        <w:t>需要</w:t>
      </w:r>
      <w:r w:rsidR="00B12C41" w:rsidRPr="005C67AD">
        <w:rPr>
          <w:rFonts w:hint="eastAsia"/>
          <w:noProof/>
          <w:sz w:val="24"/>
          <w:szCs w:val="24"/>
        </w:rPr>
        <w:t>设定一个</w:t>
      </w:r>
      <w:r>
        <w:rPr>
          <w:rFonts w:hint="eastAsia"/>
          <w:noProof/>
          <w:sz w:val="24"/>
          <w:szCs w:val="24"/>
        </w:rPr>
        <w:t>较高</w:t>
      </w:r>
      <w:r w:rsidR="00C03833">
        <w:rPr>
          <w:rFonts w:hint="eastAsia"/>
          <w:noProof/>
          <w:sz w:val="24"/>
          <w:szCs w:val="24"/>
        </w:rPr>
        <w:t>的初始温度</w:t>
      </w:r>
      <w:r>
        <w:rPr>
          <w:rFonts w:hint="eastAsia"/>
          <w:noProof/>
          <w:sz w:val="24"/>
          <w:szCs w:val="24"/>
        </w:rPr>
        <w:t>，</w:t>
      </w:r>
      <w:r w:rsidR="00B12C41" w:rsidRPr="005C67AD">
        <w:rPr>
          <w:rFonts w:hint="eastAsia"/>
          <w:noProof/>
          <w:sz w:val="24"/>
          <w:szCs w:val="24"/>
        </w:rPr>
        <w:t>温度</w:t>
      </w:r>
      <w:r w:rsidRPr="005C67AD">
        <w:rPr>
          <w:rFonts w:hint="eastAsia"/>
          <w:noProof/>
          <w:sz w:val="24"/>
          <w:szCs w:val="24"/>
        </w:rPr>
        <w:t>随着迭代次数的增加</w:t>
      </w:r>
      <w:r>
        <w:rPr>
          <w:rFonts w:hint="eastAsia"/>
          <w:noProof/>
          <w:sz w:val="24"/>
          <w:szCs w:val="24"/>
        </w:rPr>
        <w:t>而</w:t>
      </w:r>
      <w:r w:rsidR="00B12C41" w:rsidRPr="005C67AD">
        <w:rPr>
          <w:rFonts w:hint="eastAsia"/>
          <w:noProof/>
          <w:sz w:val="24"/>
          <w:szCs w:val="24"/>
        </w:rPr>
        <w:t>不断</w:t>
      </w:r>
      <w:r>
        <w:rPr>
          <w:rFonts w:hint="eastAsia"/>
          <w:noProof/>
          <w:sz w:val="24"/>
          <w:szCs w:val="24"/>
        </w:rPr>
        <w:t>降低</w:t>
      </w:r>
      <w:r w:rsidR="00B12C41" w:rsidRPr="005C67AD">
        <w:rPr>
          <w:rFonts w:hint="eastAsia"/>
          <w:noProof/>
          <w:sz w:val="24"/>
          <w:szCs w:val="24"/>
        </w:rPr>
        <w:t>，根据算法对于概率的突跳能力，在所需要解决的问题的解空间</w:t>
      </w:r>
      <w:r w:rsidR="00C03833">
        <w:rPr>
          <w:rFonts w:hint="eastAsia"/>
          <w:noProof/>
          <w:sz w:val="24"/>
          <w:szCs w:val="24"/>
        </w:rPr>
        <w:t>范围下</w:t>
      </w:r>
      <w:r w:rsidR="00B12C41" w:rsidRPr="005C67AD">
        <w:rPr>
          <w:rFonts w:hint="eastAsia"/>
          <w:noProof/>
          <w:sz w:val="24"/>
          <w:szCs w:val="24"/>
        </w:rPr>
        <w:t>，</w:t>
      </w:r>
      <w:r w:rsidR="00C03833">
        <w:rPr>
          <w:rFonts w:hint="eastAsia"/>
          <w:noProof/>
          <w:sz w:val="24"/>
          <w:szCs w:val="24"/>
        </w:rPr>
        <w:t>对</w:t>
      </w:r>
      <w:r w:rsidR="00B12C41" w:rsidRPr="005C67AD">
        <w:rPr>
          <w:rFonts w:hint="eastAsia"/>
          <w:noProof/>
          <w:sz w:val="24"/>
          <w:szCs w:val="24"/>
        </w:rPr>
        <w:t>目标函数的解</w:t>
      </w:r>
      <w:r w:rsidR="00C03833" w:rsidRPr="005C67AD">
        <w:rPr>
          <w:rFonts w:hint="eastAsia"/>
          <w:noProof/>
          <w:sz w:val="24"/>
          <w:szCs w:val="24"/>
        </w:rPr>
        <w:t>随机搜索</w:t>
      </w:r>
      <w:r w:rsidR="00B12C41" w:rsidRPr="005C67AD">
        <w:rPr>
          <w:rFonts w:hint="eastAsia"/>
          <w:noProof/>
          <w:sz w:val="24"/>
          <w:szCs w:val="24"/>
        </w:rPr>
        <w:t>，并</w:t>
      </w:r>
      <w:r w:rsidR="00C03833" w:rsidRPr="005C67AD">
        <w:rPr>
          <w:rFonts w:hint="eastAsia"/>
          <w:noProof/>
          <w:sz w:val="24"/>
          <w:szCs w:val="24"/>
        </w:rPr>
        <w:t>根据</w:t>
      </w:r>
      <w:r w:rsidR="00C03833" w:rsidRPr="005C67AD">
        <w:rPr>
          <w:rFonts w:hint="eastAsia"/>
          <w:noProof/>
          <w:sz w:val="24"/>
          <w:szCs w:val="24"/>
        </w:rPr>
        <w:t>Metropolis</w:t>
      </w:r>
      <w:r w:rsidR="00C03833" w:rsidRPr="005C67AD">
        <w:rPr>
          <w:rFonts w:hint="eastAsia"/>
          <w:noProof/>
          <w:sz w:val="24"/>
          <w:szCs w:val="24"/>
        </w:rPr>
        <w:t>准则</w:t>
      </w:r>
      <w:r w:rsidR="00C03833">
        <w:rPr>
          <w:rFonts w:hint="eastAsia"/>
          <w:noProof/>
          <w:sz w:val="24"/>
          <w:szCs w:val="24"/>
        </w:rPr>
        <w:t>按照</w:t>
      </w:r>
      <w:r w:rsidR="00C03833">
        <w:rPr>
          <w:noProof/>
          <w:sz w:val="24"/>
          <w:szCs w:val="24"/>
        </w:rPr>
        <w:t>一定</w:t>
      </w:r>
      <w:r w:rsidR="00C03833">
        <w:rPr>
          <w:rFonts w:hint="eastAsia"/>
          <w:noProof/>
          <w:sz w:val="24"/>
          <w:szCs w:val="24"/>
        </w:rPr>
        <w:t>概率</w:t>
      </w:r>
      <w:r w:rsidR="00C03833">
        <w:rPr>
          <w:noProof/>
          <w:sz w:val="24"/>
          <w:szCs w:val="24"/>
        </w:rPr>
        <w:t>接受比目前</w:t>
      </w:r>
      <w:r w:rsidR="00C03833">
        <w:rPr>
          <w:rFonts w:hint="eastAsia"/>
          <w:noProof/>
          <w:sz w:val="24"/>
          <w:szCs w:val="24"/>
        </w:rPr>
        <w:t>解的效果更差</w:t>
      </w:r>
      <w:r w:rsidR="00C03833">
        <w:rPr>
          <w:noProof/>
          <w:sz w:val="24"/>
          <w:szCs w:val="24"/>
        </w:rPr>
        <w:t>的解，</w:t>
      </w:r>
      <w:r w:rsidR="00C03833">
        <w:rPr>
          <w:rFonts w:hint="eastAsia"/>
          <w:noProof/>
          <w:sz w:val="24"/>
          <w:szCs w:val="24"/>
        </w:rPr>
        <w:t>从而</w:t>
      </w:r>
      <w:r w:rsidR="00C03833">
        <w:rPr>
          <w:noProof/>
          <w:sz w:val="24"/>
          <w:szCs w:val="24"/>
        </w:rPr>
        <w:t>有效</w:t>
      </w:r>
      <w:r w:rsidR="00C03833">
        <w:rPr>
          <w:rFonts w:hint="eastAsia"/>
          <w:noProof/>
          <w:sz w:val="24"/>
          <w:szCs w:val="24"/>
        </w:rPr>
        <w:t>低</w:t>
      </w:r>
      <w:r w:rsidR="00C03833">
        <w:rPr>
          <w:noProof/>
          <w:sz w:val="24"/>
          <w:szCs w:val="24"/>
        </w:rPr>
        <w:t>降低了局部最优的</w:t>
      </w:r>
      <w:r w:rsidR="00C03833">
        <w:rPr>
          <w:rFonts w:hint="eastAsia"/>
          <w:noProof/>
          <w:sz w:val="24"/>
          <w:szCs w:val="24"/>
        </w:rPr>
        <w:t>发生</w:t>
      </w:r>
      <w:r w:rsidR="00C03833">
        <w:rPr>
          <w:noProof/>
          <w:sz w:val="24"/>
          <w:szCs w:val="24"/>
        </w:rPr>
        <w:t>，</w:t>
      </w:r>
      <w:r w:rsidR="00987A1C">
        <w:rPr>
          <w:rFonts w:hint="eastAsia"/>
          <w:noProof/>
          <w:sz w:val="24"/>
          <w:szCs w:val="24"/>
        </w:rPr>
        <w:t>该准则</w:t>
      </w:r>
      <w:r w:rsidR="00987A1C">
        <w:rPr>
          <w:noProof/>
          <w:sz w:val="24"/>
          <w:szCs w:val="24"/>
        </w:rPr>
        <w:t>共</w:t>
      </w:r>
      <w:r w:rsidR="00987A1C">
        <w:rPr>
          <w:rFonts w:hint="eastAsia"/>
          <w:noProof/>
          <w:sz w:val="24"/>
          <w:szCs w:val="24"/>
        </w:rPr>
        <w:t>包括三个过程</w:t>
      </w:r>
      <w:r w:rsidR="00987A1C">
        <w:rPr>
          <w:noProof/>
          <w:sz w:val="24"/>
          <w:szCs w:val="24"/>
        </w:rPr>
        <w:t>：</w:t>
      </w:r>
      <w:r w:rsidR="00987A1C">
        <w:rPr>
          <w:rFonts w:hint="eastAsia"/>
          <w:noProof/>
          <w:sz w:val="24"/>
          <w:szCs w:val="24"/>
        </w:rPr>
        <w:t>升温</w:t>
      </w:r>
      <w:r w:rsidR="00987A1C">
        <w:rPr>
          <w:noProof/>
          <w:sz w:val="24"/>
          <w:szCs w:val="24"/>
        </w:rPr>
        <w:t>、</w:t>
      </w:r>
      <w:r w:rsidR="00C03833">
        <w:rPr>
          <w:rFonts w:hint="eastAsia"/>
          <w:noProof/>
          <w:sz w:val="24"/>
          <w:szCs w:val="24"/>
        </w:rPr>
        <w:t>等温和冷却。</w:t>
      </w:r>
    </w:p>
    <w:p w14:paraId="1DF60354" w14:textId="2321DCC1" w:rsidR="00B12C41" w:rsidRDefault="00B12C41" w:rsidP="00987A1C">
      <w:pPr>
        <w:spacing w:line="400" w:lineRule="exact"/>
        <w:ind w:firstLine="480"/>
        <w:rPr>
          <w:noProof/>
          <w:sz w:val="24"/>
          <w:szCs w:val="24"/>
        </w:rPr>
      </w:pPr>
      <w:r w:rsidRPr="005C67AD">
        <w:rPr>
          <w:rFonts w:hint="eastAsia"/>
          <w:noProof/>
          <w:sz w:val="24"/>
          <w:szCs w:val="24"/>
        </w:rPr>
        <w:t>Metropolis</w:t>
      </w:r>
      <w:r w:rsidR="00987A1C">
        <w:rPr>
          <w:rFonts w:hint="eastAsia"/>
          <w:noProof/>
          <w:sz w:val="24"/>
          <w:szCs w:val="24"/>
        </w:rPr>
        <w:t>的</w:t>
      </w:r>
      <w:r w:rsidR="00C03833">
        <w:rPr>
          <w:rFonts w:hint="eastAsia"/>
          <w:noProof/>
          <w:sz w:val="24"/>
          <w:szCs w:val="24"/>
        </w:rPr>
        <w:t>数学表达</w:t>
      </w:r>
      <w:r w:rsidRPr="005C67AD">
        <w:rPr>
          <w:rFonts w:hint="eastAsia"/>
          <w:noProof/>
          <w:sz w:val="24"/>
          <w:szCs w:val="24"/>
        </w:rPr>
        <w:t>如下</w:t>
      </w:r>
      <w:r>
        <w:rPr>
          <w:rFonts w:hint="eastAsia"/>
          <w:noProof/>
          <w:sz w:val="24"/>
          <w:szCs w:val="24"/>
        </w:rPr>
        <w:t>：</w:t>
      </w:r>
    </w:p>
    <w:p w14:paraId="01EA7B5F" w14:textId="2EA051BE" w:rsidR="00B12C41" w:rsidRPr="00853CB0" w:rsidRDefault="009F4125" w:rsidP="009F4125">
      <w:pPr>
        <w:ind w:firstLineChars="1100" w:firstLine="2640"/>
        <w:rPr>
          <w:noProof/>
          <w:sz w:val="24"/>
          <w:szCs w:val="24"/>
        </w:rPr>
      </w:pPr>
      <w:r w:rsidRPr="009F4125">
        <w:rPr>
          <w:noProof/>
          <w:position w:val="-40"/>
          <w:sz w:val="24"/>
          <w:szCs w:val="24"/>
        </w:rPr>
        <w:object w:dxaOrig="2920" w:dyaOrig="920" w14:anchorId="7A624D50">
          <v:shape id="_x0000_i1092" type="#_x0000_t75" style="width:145.75pt;height:46.1pt" o:ole="">
            <v:imagedata r:id="rId146" o:title=""/>
          </v:shape>
          <o:OLEObject Type="Embed" ProgID="Equation.DSMT4" ShapeID="_x0000_i1092" DrawAspect="Content" ObjectID="_1649608167" r:id="rId147"/>
        </w:object>
      </w:r>
      <w:r w:rsidR="00B12C41">
        <w:rPr>
          <w:rFonts w:hint="eastAsia"/>
          <w:i/>
          <w:noProof/>
          <w:sz w:val="24"/>
          <w:szCs w:val="24"/>
        </w:rPr>
        <w:t xml:space="preserve"> </w:t>
      </w:r>
      <w:r w:rsidR="00B12C41">
        <w:rPr>
          <w:i/>
          <w:noProof/>
          <w:sz w:val="24"/>
          <w:szCs w:val="24"/>
        </w:rPr>
        <w:t xml:space="preserve">          </w:t>
      </w:r>
      <w:r w:rsidR="00B12C41">
        <w:rPr>
          <w:noProof/>
          <w:sz w:val="24"/>
          <w:szCs w:val="24"/>
        </w:rPr>
        <w:t xml:space="preserve">  </w:t>
      </w:r>
      <w:r w:rsidR="00260B30">
        <w:rPr>
          <w:noProof/>
          <w:sz w:val="24"/>
          <w:szCs w:val="24"/>
        </w:rPr>
        <w:t xml:space="preserve"> </w:t>
      </w:r>
      <w:r w:rsidR="00B12C41">
        <w:rPr>
          <w:noProof/>
          <w:sz w:val="24"/>
          <w:szCs w:val="24"/>
        </w:rPr>
        <w:t xml:space="preserve">  </w:t>
      </w:r>
      <w:r w:rsidR="00B12C41">
        <w:rPr>
          <w:rFonts w:hint="eastAsia"/>
          <w:noProof/>
          <w:sz w:val="24"/>
          <w:szCs w:val="24"/>
        </w:rPr>
        <w:t>（</w:t>
      </w:r>
      <w:r w:rsidR="00260B30">
        <w:rPr>
          <w:noProof/>
          <w:sz w:val="24"/>
          <w:szCs w:val="24"/>
        </w:rPr>
        <w:t>2</w:t>
      </w:r>
      <w:r w:rsidR="00C03833">
        <w:rPr>
          <w:noProof/>
          <w:sz w:val="24"/>
          <w:szCs w:val="24"/>
        </w:rPr>
        <w:t>-24</w:t>
      </w:r>
      <w:r w:rsidR="00B12C41">
        <w:rPr>
          <w:rFonts w:hint="eastAsia"/>
          <w:noProof/>
          <w:sz w:val="24"/>
          <w:szCs w:val="24"/>
        </w:rPr>
        <w:t>）</w:t>
      </w:r>
    </w:p>
    <w:p w14:paraId="1B8B946D" w14:textId="17400655" w:rsidR="00B12C41" w:rsidRPr="00853CB0" w:rsidRDefault="00B12C41" w:rsidP="00B12C41">
      <w:pPr>
        <w:spacing w:line="400" w:lineRule="exact"/>
        <w:ind w:firstLine="480"/>
        <w:rPr>
          <w:noProof/>
          <w:sz w:val="24"/>
          <w:szCs w:val="24"/>
        </w:rPr>
      </w:pPr>
      <w:r w:rsidRPr="00853CB0">
        <w:rPr>
          <w:rFonts w:hint="eastAsia"/>
          <w:noProof/>
          <w:sz w:val="24"/>
          <w:szCs w:val="24"/>
        </w:rPr>
        <w:t>其中</w:t>
      </w:r>
      <w:r>
        <w:rPr>
          <w:rFonts w:hint="eastAsia"/>
          <w:noProof/>
          <w:sz w:val="24"/>
          <w:szCs w:val="24"/>
        </w:rPr>
        <w:t>：</w:t>
      </w:r>
      <w:r w:rsidR="00FB7C28" w:rsidRPr="00FB7C28">
        <w:rPr>
          <w:rFonts w:hint="eastAsia"/>
          <w:i/>
          <w:noProof/>
          <w:sz w:val="24"/>
          <w:szCs w:val="24"/>
        </w:rPr>
        <w:t>P</w:t>
      </w:r>
      <w:r w:rsidRPr="00853CB0">
        <w:rPr>
          <w:rFonts w:hint="eastAsia"/>
          <w:noProof/>
          <w:sz w:val="24"/>
          <w:szCs w:val="24"/>
        </w:rPr>
        <w:t>代表当前对新解的接受概率；</w:t>
      </w:r>
      <m:oMath>
        <m:r>
          <w:rPr>
            <w:rFonts w:ascii="Cambria Math" w:hAnsi="Cambria Math"/>
            <w:noProof/>
            <w:sz w:val="24"/>
            <w:szCs w:val="24"/>
          </w:rPr>
          <m:t>∆E</m:t>
        </m:r>
      </m:oMath>
      <w:r w:rsidRPr="00853CB0">
        <w:rPr>
          <w:rFonts w:hint="eastAsia"/>
          <w:noProof/>
          <w:sz w:val="24"/>
          <w:szCs w:val="24"/>
        </w:rPr>
        <w:t>代表当前新解与原有解所对</w:t>
      </w:r>
      <w:bookmarkStart w:id="68" w:name="_GoBack"/>
      <w:bookmarkEnd w:id="68"/>
      <w:r w:rsidRPr="00853CB0">
        <w:rPr>
          <w:rFonts w:hint="eastAsia"/>
          <w:noProof/>
          <w:sz w:val="24"/>
          <w:szCs w:val="24"/>
        </w:rPr>
        <w:t>应的</w:t>
      </w:r>
      <w:r w:rsidR="00C03833">
        <w:rPr>
          <w:rFonts w:hint="eastAsia"/>
          <w:noProof/>
          <w:sz w:val="24"/>
          <w:szCs w:val="24"/>
        </w:rPr>
        <w:t>适</w:t>
      </w:r>
      <w:r w:rsidR="00C03833">
        <w:rPr>
          <w:rFonts w:hint="eastAsia"/>
          <w:noProof/>
          <w:sz w:val="24"/>
          <w:szCs w:val="24"/>
        </w:rPr>
        <w:lastRenderedPageBreak/>
        <w:t>应度</w:t>
      </w:r>
      <w:r w:rsidRPr="00853CB0">
        <w:rPr>
          <w:rFonts w:hint="eastAsia"/>
          <w:noProof/>
          <w:sz w:val="24"/>
          <w:szCs w:val="24"/>
        </w:rPr>
        <w:t>的差值；</w:t>
      </w:r>
      <w:r w:rsidR="00FB7C28" w:rsidRPr="00FB7C28">
        <w:rPr>
          <w:rFonts w:hint="eastAsia"/>
          <w:i/>
          <w:noProof/>
          <w:sz w:val="24"/>
          <w:szCs w:val="24"/>
        </w:rPr>
        <w:t>T</w:t>
      </w:r>
      <w:r w:rsidRPr="00853CB0">
        <w:rPr>
          <w:rFonts w:hint="eastAsia"/>
          <w:noProof/>
          <w:sz w:val="24"/>
          <w:szCs w:val="24"/>
        </w:rPr>
        <w:t>代表在模拟退火算法迭代优化过程中的温度值。</w:t>
      </w:r>
    </w:p>
    <w:p w14:paraId="54C9D3D1" w14:textId="6AEF8245" w:rsidR="00B12C41" w:rsidRDefault="00B12C41" w:rsidP="00B12C41">
      <w:pPr>
        <w:spacing w:line="400" w:lineRule="exact"/>
        <w:ind w:firstLine="480"/>
        <w:rPr>
          <w:noProof/>
          <w:sz w:val="24"/>
          <w:szCs w:val="24"/>
        </w:rPr>
      </w:pPr>
      <w:r>
        <w:rPr>
          <w:rFonts w:hint="eastAsia"/>
          <w:noProof/>
          <w:sz w:val="24"/>
          <w:szCs w:val="24"/>
        </w:rPr>
        <w:t>为了</w:t>
      </w:r>
      <w:r>
        <w:rPr>
          <w:noProof/>
          <w:sz w:val="24"/>
          <w:szCs w:val="24"/>
        </w:rPr>
        <w:t>更加清楚的说明</w:t>
      </w:r>
      <w:r w:rsidR="00C03833">
        <w:rPr>
          <w:rFonts w:hint="eastAsia"/>
          <w:noProof/>
          <w:sz w:val="24"/>
          <w:szCs w:val="24"/>
        </w:rPr>
        <w:t>SA</w:t>
      </w:r>
      <w:r w:rsidR="00C03833">
        <w:rPr>
          <w:rFonts w:hint="eastAsia"/>
          <w:noProof/>
          <w:sz w:val="24"/>
          <w:szCs w:val="24"/>
        </w:rPr>
        <w:t>的</w:t>
      </w:r>
      <w:r>
        <w:rPr>
          <w:noProof/>
          <w:sz w:val="24"/>
          <w:szCs w:val="24"/>
        </w:rPr>
        <w:t>算法过程，对其</w:t>
      </w:r>
      <w:r w:rsidR="00C03833">
        <w:rPr>
          <w:rFonts w:hint="eastAsia"/>
          <w:noProof/>
          <w:sz w:val="24"/>
          <w:szCs w:val="24"/>
        </w:rPr>
        <w:t>步骤</w:t>
      </w:r>
      <w:r w:rsidR="00C03833">
        <w:rPr>
          <w:noProof/>
          <w:sz w:val="24"/>
          <w:szCs w:val="24"/>
        </w:rPr>
        <w:t>进行说明</w:t>
      </w:r>
      <w:r>
        <w:rPr>
          <w:noProof/>
          <w:sz w:val="24"/>
          <w:szCs w:val="24"/>
        </w:rPr>
        <w:t>：</w:t>
      </w:r>
    </w:p>
    <w:p w14:paraId="5DCFEEF0" w14:textId="5E8E869D" w:rsidR="00B12C41" w:rsidRPr="00FE2154" w:rsidRDefault="00B12C41" w:rsidP="00B12C41">
      <w:pPr>
        <w:spacing w:line="400" w:lineRule="exact"/>
        <w:ind w:firstLine="480"/>
        <w:rPr>
          <w:noProof/>
          <w:sz w:val="24"/>
          <w:szCs w:val="24"/>
        </w:rPr>
      </w:pPr>
      <w:r w:rsidRPr="00FE2154">
        <w:rPr>
          <w:rFonts w:hint="eastAsia"/>
          <w:noProof/>
          <w:sz w:val="24"/>
          <w:szCs w:val="24"/>
        </w:rPr>
        <w:t>第一步：进行参数初始化。设置初始温度为</w:t>
      </w:r>
      <w:r w:rsidR="00FB7C28" w:rsidRPr="00FB7C28">
        <w:rPr>
          <w:rFonts w:hint="eastAsia"/>
          <w:i/>
          <w:noProof/>
          <w:sz w:val="24"/>
          <w:szCs w:val="24"/>
        </w:rPr>
        <w:t>T</w:t>
      </w:r>
      <w:r w:rsidR="00FB7C28" w:rsidRPr="00FB7C28">
        <w:rPr>
          <w:rFonts w:hint="eastAsia"/>
          <w:i/>
          <w:noProof/>
          <w:sz w:val="24"/>
          <w:szCs w:val="24"/>
          <w:vertAlign w:val="subscript"/>
        </w:rPr>
        <w:t>0</w:t>
      </w:r>
      <w:r w:rsidRPr="00FE2154">
        <w:rPr>
          <w:rFonts w:hint="eastAsia"/>
          <w:noProof/>
          <w:sz w:val="24"/>
          <w:szCs w:val="24"/>
        </w:rPr>
        <w:t>，初始解集为</w:t>
      </w:r>
      <w:r w:rsidR="00FB7C28" w:rsidRPr="00FB7C28">
        <w:rPr>
          <w:rFonts w:hint="eastAsia"/>
          <w:i/>
          <w:noProof/>
          <w:sz w:val="24"/>
          <w:szCs w:val="24"/>
        </w:rPr>
        <w:t>S</w:t>
      </w:r>
      <w:r w:rsidRPr="00FE2154">
        <w:rPr>
          <w:rFonts w:hint="eastAsia"/>
          <w:noProof/>
          <w:sz w:val="24"/>
          <w:szCs w:val="24"/>
        </w:rPr>
        <w:t>，最大迭代次数为</w:t>
      </w:r>
      <w:r w:rsidR="00FB7C28" w:rsidRPr="00FB7C28">
        <w:rPr>
          <w:rFonts w:hint="eastAsia"/>
          <w:i/>
          <w:noProof/>
          <w:sz w:val="24"/>
          <w:szCs w:val="24"/>
        </w:rPr>
        <w:t>L</w:t>
      </w:r>
      <w:r>
        <w:rPr>
          <w:rFonts w:hint="eastAsia"/>
          <w:noProof/>
          <w:sz w:val="24"/>
          <w:szCs w:val="24"/>
        </w:rPr>
        <w:t>，</w:t>
      </w:r>
      <w:r w:rsidRPr="00FE2154">
        <w:rPr>
          <w:rFonts w:hint="eastAsia"/>
          <w:noProof/>
          <w:sz w:val="24"/>
          <w:szCs w:val="24"/>
        </w:rPr>
        <w:t>温度</w:t>
      </w:r>
      <w:r w:rsidR="00FB7C28" w:rsidRPr="00FB7C28">
        <w:rPr>
          <w:rFonts w:hint="eastAsia"/>
          <w:i/>
          <w:noProof/>
          <w:sz w:val="24"/>
          <w:szCs w:val="24"/>
        </w:rPr>
        <w:t>T</w:t>
      </w:r>
      <w:r w:rsidRPr="00FE2154">
        <w:rPr>
          <w:rFonts w:hint="eastAsia"/>
          <w:noProof/>
          <w:sz w:val="24"/>
          <w:szCs w:val="24"/>
        </w:rPr>
        <w:t>的衰减系数为</w:t>
      </w:r>
      <w:r w:rsidR="00FB7C28" w:rsidRPr="00FB7C28">
        <w:rPr>
          <w:rFonts w:cs="Times New Roman"/>
          <w:i/>
          <w:noProof/>
          <w:sz w:val="24"/>
          <w:szCs w:val="24"/>
        </w:rPr>
        <w:t>α</w:t>
      </w:r>
      <w:r w:rsidRPr="00FE2154">
        <w:rPr>
          <w:rFonts w:hint="eastAsia"/>
          <w:noProof/>
          <w:sz w:val="24"/>
          <w:szCs w:val="24"/>
        </w:rPr>
        <w:t>。</w:t>
      </w:r>
      <w:r w:rsidR="00F83EAA">
        <w:rPr>
          <w:rFonts w:hint="eastAsia"/>
          <w:noProof/>
          <w:sz w:val="24"/>
          <w:szCs w:val="24"/>
        </w:rPr>
        <w:t>需要</w:t>
      </w:r>
      <w:r w:rsidRPr="00FE2154">
        <w:rPr>
          <w:rFonts w:hint="eastAsia"/>
          <w:noProof/>
          <w:sz w:val="24"/>
          <w:szCs w:val="24"/>
        </w:rPr>
        <w:t>注意的是，从随机搜索转到局部搜索时，初始温度</w:t>
      </w:r>
      <w:r w:rsidR="00FB7C28" w:rsidRPr="00FB7C28">
        <w:rPr>
          <w:rFonts w:hint="eastAsia"/>
          <w:i/>
          <w:noProof/>
          <w:sz w:val="24"/>
          <w:szCs w:val="24"/>
        </w:rPr>
        <w:t>T</w:t>
      </w:r>
      <w:r w:rsidR="00FB7C28" w:rsidRPr="00FB7C28">
        <w:rPr>
          <w:rFonts w:hint="eastAsia"/>
          <w:i/>
          <w:noProof/>
          <w:sz w:val="24"/>
          <w:szCs w:val="24"/>
          <w:vertAlign w:val="subscript"/>
        </w:rPr>
        <w:t>0</w:t>
      </w:r>
      <w:r w:rsidRPr="00FE2154">
        <w:rPr>
          <w:rFonts w:hint="eastAsia"/>
          <w:noProof/>
          <w:sz w:val="24"/>
          <w:szCs w:val="24"/>
        </w:rPr>
        <w:t>对于其转换的速度起到了至关重要的作用。衰减系数一般设置成接近</w:t>
      </w:r>
      <w:r w:rsidRPr="00FE2154">
        <w:rPr>
          <w:rFonts w:hint="eastAsia"/>
          <w:noProof/>
          <w:sz w:val="24"/>
          <w:szCs w:val="24"/>
        </w:rPr>
        <w:t>1</w:t>
      </w:r>
      <w:r w:rsidRPr="00FE2154">
        <w:rPr>
          <w:rFonts w:hint="eastAsia"/>
          <w:noProof/>
          <w:sz w:val="24"/>
          <w:szCs w:val="24"/>
        </w:rPr>
        <w:t>的值，</w:t>
      </w:r>
      <w:r w:rsidR="00F83EAA">
        <w:rPr>
          <w:rFonts w:hint="eastAsia"/>
          <w:noProof/>
          <w:sz w:val="24"/>
          <w:szCs w:val="24"/>
        </w:rPr>
        <w:t>它</w:t>
      </w:r>
      <w:r w:rsidRPr="00FE2154">
        <w:rPr>
          <w:rFonts w:hint="eastAsia"/>
          <w:noProof/>
          <w:sz w:val="24"/>
          <w:szCs w:val="24"/>
        </w:rPr>
        <w:t>主要影响算法的搜索精度以及运算速度。</w:t>
      </w:r>
    </w:p>
    <w:p w14:paraId="0D0E4A40" w14:textId="03A825C0" w:rsidR="00B12C41" w:rsidRPr="00FE2154" w:rsidRDefault="00B12C41" w:rsidP="00766BA1">
      <w:pPr>
        <w:spacing w:line="400" w:lineRule="exact"/>
        <w:ind w:firstLine="480"/>
        <w:rPr>
          <w:noProof/>
          <w:sz w:val="24"/>
          <w:szCs w:val="24"/>
        </w:rPr>
      </w:pPr>
      <w:r w:rsidRPr="00FE2154">
        <w:rPr>
          <w:rFonts w:hint="eastAsia"/>
          <w:noProof/>
          <w:sz w:val="24"/>
          <w:szCs w:val="24"/>
        </w:rPr>
        <w:t>第二步：在当前温度</w:t>
      </w:r>
      <w:r w:rsidR="00766BA1" w:rsidRPr="00766BA1">
        <w:rPr>
          <w:noProof/>
          <w:position w:val="-12"/>
          <w:sz w:val="24"/>
          <w:szCs w:val="24"/>
        </w:rPr>
        <w:object w:dxaOrig="499" w:dyaOrig="380" w14:anchorId="20AD972F">
          <v:shape id="_x0000_i1076" type="#_x0000_t75" style="width:24.75pt;height:19pt" o:ole="">
            <v:imagedata r:id="rId148" o:title=""/>
          </v:shape>
          <o:OLEObject Type="Embed" ProgID="Equation.DSMT4" ShapeID="_x0000_i1076" DrawAspect="Content" ObjectID="_1649608168" r:id="rId149"/>
        </w:object>
      </w:r>
      <w:r w:rsidRPr="00FE2154">
        <w:rPr>
          <w:rFonts w:hint="eastAsia"/>
          <w:noProof/>
          <w:sz w:val="24"/>
          <w:szCs w:val="24"/>
        </w:rPr>
        <w:t>下，从</w:t>
      </w:r>
      <w:r w:rsidR="00766BA1" w:rsidRPr="00766BA1">
        <w:rPr>
          <w:rFonts w:hint="eastAsia"/>
          <w:i/>
          <w:noProof/>
          <w:sz w:val="24"/>
          <w:szCs w:val="24"/>
        </w:rPr>
        <w:t>K</w:t>
      </w:r>
      <w:r w:rsidRPr="00FE2154">
        <w:rPr>
          <w:rFonts w:hint="eastAsia"/>
          <w:noProof/>
          <w:sz w:val="24"/>
          <w:szCs w:val="24"/>
        </w:rPr>
        <w:t>=1</w:t>
      </w:r>
      <w:r w:rsidRPr="00FE2154">
        <w:rPr>
          <w:rFonts w:hint="eastAsia"/>
          <w:noProof/>
          <w:sz w:val="24"/>
          <w:szCs w:val="24"/>
        </w:rPr>
        <w:t>开始至最大迭代次数</w:t>
      </w:r>
      <w:r w:rsidR="00766BA1" w:rsidRPr="00FB7C28">
        <w:rPr>
          <w:rFonts w:hint="eastAsia"/>
          <w:i/>
          <w:noProof/>
          <w:sz w:val="24"/>
          <w:szCs w:val="24"/>
        </w:rPr>
        <w:t>L</w:t>
      </w:r>
      <w:r w:rsidRPr="00FE2154">
        <w:rPr>
          <w:rFonts w:hint="eastAsia"/>
          <w:noProof/>
          <w:sz w:val="24"/>
          <w:szCs w:val="24"/>
        </w:rPr>
        <w:t>，分别执行第三步到第五步。</w:t>
      </w:r>
    </w:p>
    <w:p w14:paraId="784343A7" w14:textId="635AAA16" w:rsidR="00B12C41" w:rsidRPr="00FE2154" w:rsidRDefault="00B12C41" w:rsidP="00B12C41">
      <w:pPr>
        <w:spacing w:line="400" w:lineRule="exact"/>
        <w:ind w:firstLine="480"/>
        <w:rPr>
          <w:noProof/>
          <w:sz w:val="24"/>
          <w:szCs w:val="24"/>
        </w:rPr>
      </w:pPr>
      <w:r w:rsidRPr="00FE2154">
        <w:rPr>
          <w:rFonts w:hint="eastAsia"/>
          <w:noProof/>
          <w:sz w:val="24"/>
          <w:szCs w:val="24"/>
        </w:rPr>
        <w:t>第三步：运行算法生成新解</w:t>
      </w:r>
      <w:r w:rsidR="00766BA1" w:rsidRPr="00766BA1">
        <w:rPr>
          <w:rFonts w:hint="eastAsia"/>
          <w:i/>
          <w:noProof/>
          <w:sz w:val="24"/>
          <w:szCs w:val="24"/>
        </w:rPr>
        <w:t>S</w:t>
      </w:r>
      <w:r w:rsidR="00766BA1" w:rsidRPr="00766BA1">
        <w:rPr>
          <w:i/>
          <w:noProof/>
          <w:sz w:val="24"/>
          <w:szCs w:val="24"/>
        </w:rPr>
        <w:t>’</w:t>
      </w:r>
      <w:r w:rsidRPr="00FE2154">
        <w:rPr>
          <w:rFonts w:hint="eastAsia"/>
          <w:noProof/>
          <w:sz w:val="24"/>
          <w:szCs w:val="24"/>
        </w:rPr>
        <w:t>。</w:t>
      </w:r>
    </w:p>
    <w:p w14:paraId="478745AB" w14:textId="3C251DDC" w:rsidR="00B12C41" w:rsidRPr="00FE2154" w:rsidRDefault="00B12C41" w:rsidP="00B12C41">
      <w:pPr>
        <w:spacing w:line="400" w:lineRule="exact"/>
        <w:ind w:firstLine="480"/>
        <w:rPr>
          <w:noProof/>
          <w:sz w:val="24"/>
          <w:szCs w:val="24"/>
        </w:rPr>
      </w:pPr>
      <w:r w:rsidRPr="00FE2154">
        <w:rPr>
          <w:rFonts w:hint="eastAsia"/>
          <w:noProof/>
          <w:sz w:val="24"/>
          <w:szCs w:val="24"/>
        </w:rPr>
        <w:t>第四步：计算当前新解与上一个解的目标函数的差值</w:t>
      </w:r>
      <m:oMath>
        <m:r>
          <w:rPr>
            <w:rFonts w:ascii="Cambria Math" w:hAnsi="Cambria Math"/>
            <w:noProof/>
            <w:sz w:val="24"/>
            <w:szCs w:val="24"/>
          </w:rPr>
          <m:t>∆E</m:t>
        </m:r>
      </m:oMath>
      <w:r w:rsidRPr="00FE2154">
        <w:rPr>
          <w:rFonts w:hint="eastAsia"/>
          <w:noProof/>
          <w:sz w:val="24"/>
          <w:szCs w:val="24"/>
        </w:rPr>
        <w:t>，如果得到的</w:t>
      </w:r>
      <m:oMath>
        <m:r>
          <w:rPr>
            <w:rFonts w:ascii="Cambria Math" w:hAnsi="Cambria Math"/>
            <w:noProof/>
            <w:sz w:val="24"/>
            <w:szCs w:val="24"/>
          </w:rPr>
          <m:t>∆E&lt;0</m:t>
        </m:r>
      </m:oMath>
      <w:r w:rsidRPr="00FE2154">
        <w:rPr>
          <w:rFonts w:hint="eastAsia"/>
          <w:noProof/>
          <w:sz w:val="24"/>
          <w:szCs w:val="24"/>
        </w:rPr>
        <w:t>，那么接受新解</w:t>
      </w:r>
      <w:r w:rsidR="00766BA1" w:rsidRPr="00766BA1">
        <w:rPr>
          <w:rFonts w:hint="eastAsia"/>
          <w:i/>
          <w:noProof/>
          <w:sz w:val="24"/>
          <w:szCs w:val="24"/>
        </w:rPr>
        <w:t>S</w:t>
      </w:r>
      <w:r w:rsidR="00766BA1" w:rsidRPr="00766BA1">
        <w:rPr>
          <w:i/>
          <w:noProof/>
          <w:sz w:val="24"/>
          <w:szCs w:val="24"/>
        </w:rPr>
        <w:t>’</w:t>
      </w:r>
      <w:r w:rsidRPr="00FE2154">
        <w:rPr>
          <w:rFonts w:hint="eastAsia"/>
          <w:noProof/>
          <w:sz w:val="24"/>
          <w:szCs w:val="24"/>
        </w:rPr>
        <w:t>；否则根据根据公式</w:t>
      </w:r>
      <w:r w:rsidR="00260B30">
        <w:rPr>
          <w:rFonts w:hint="eastAsia"/>
          <w:noProof/>
          <w:sz w:val="24"/>
          <w:szCs w:val="24"/>
        </w:rPr>
        <w:t>（</w:t>
      </w:r>
      <w:r w:rsidR="00260B30">
        <w:rPr>
          <w:noProof/>
          <w:sz w:val="24"/>
          <w:szCs w:val="24"/>
        </w:rPr>
        <w:t>2-</w:t>
      </w:r>
      <w:r w:rsidR="00F83EAA">
        <w:rPr>
          <w:noProof/>
          <w:sz w:val="24"/>
          <w:szCs w:val="24"/>
        </w:rPr>
        <w:t>24</w:t>
      </w:r>
      <w:r w:rsidR="00260B30">
        <w:rPr>
          <w:rFonts w:hint="eastAsia"/>
          <w:noProof/>
          <w:sz w:val="24"/>
          <w:szCs w:val="24"/>
        </w:rPr>
        <w:t>）</w:t>
      </w:r>
      <w:r w:rsidRPr="00FE2154">
        <w:rPr>
          <w:rFonts w:hint="eastAsia"/>
          <w:noProof/>
          <w:sz w:val="24"/>
          <w:szCs w:val="24"/>
        </w:rPr>
        <w:t>来判断是否接受新解。</w:t>
      </w:r>
    </w:p>
    <w:p w14:paraId="2B888F75" w14:textId="0781DD9F" w:rsidR="00B12C41" w:rsidRPr="00FE2154" w:rsidRDefault="00B12C41" w:rsidP="00B12C41">
      <w:pPr>
        <w:spacing w:line="400" w:lineRule="exact"/>
        <w:ind w:firstLine="480"/>
        <w:rPr>
          <w:noProof/>
          <w:sz w:val="24"/>
          <w:szCs w:val="24"/>
        </w:rPr>
      </w:pPr>
      <w:r w:rsidRPr="00FE2154">
        <w:rPr>
          <w:rFonts w:hint="eastAsia"/>
          <w:noProof/>
          <w:sz w:val="24"/>
          <w:szCs w:val="24"/>
        </w:rPr>
        <w:t>第五步：判断算法是否</w:t>
      </w:r>
      <w:r w:rsidR="00F83EAA">
        <w:rPr>
          <w:rFonts w:hint="eastAsia"/>
          <w:noProof/>
          <w:sz w:val="24"/>
          <w:szCs w:val="24"/>
        </w:rPr>
        <w:t>需要终止</w:t>
      </w:r>
      <w:r w:rsidRPr="00FE2154">
        <w:rPr>
          <w:rFonts w:hint="eastAsia"/>
          <w:noProof/>
          <w:sz w:val="24"/>
          <w:szCs w:val="24"/>
        </w:rPr>
        <w:t>，如果</w:t>
      </w:r>
      <w:r w:rsidR="00F83EAA">
        <w:rPr>
          <w:rFonts w:hint="eastAsia"/>
          <w:noProof/>
          <w:sz w:val="24"/>
          <w:szCs w:val="24"/>
        </w:rPr>
        <w:t>需要</w:t>
      </w:r>
      <w:r w:rsidRPr="00FE2154">
        <w:rPr>
          <w:rFonts w:hint="eastAsia"/>
          <w:noProof/>
          <w:sz w:val="24"/>
          <w:szCs w:val="24"/>
        </w:rPr>
        <w:t>，那么</w:t>
      </w:r>
      <w:r w:rsidR="00F83EAA">
        <w:rPr>
          <w:rFonts w:hint="eastAsia"/>
          <w:noProof/>
          <w:sz w:val="24"/>
          <w:szCs w:val="24"/>
        </w:rPr>
        <w:t>将</w:t>
      </w:r>
      <w:r w:rsidRPr="00FE2154">
        <w:rPr>
          <w:rFonts w:hint="eastAsia"/>
          <w:noProof/>
          <w:sz w:val="24"/>
          <w:szCs w:val="24"/>
        </w:rPr>
        <w:t>当前解</w:t>
      </w:r>
      <w:r w:rsidR="00766BA1" w:rsidRPr="00766BA1">
        <w:rPr>
          <w:rFonts w:hint="eastAsia"/>
          <w:i/>
          <w:noProof/>
          <w:sz w:val="24"/>
          <w:szCs w:val="24"/>
        </w:rPr>
        <w:t>S</w:t>
      </w:r>
      <w:r w:rsidR="00766BA1" w:rsidRPr="00766BA1">
        <w:rPr>
          <w:i/>
          <w:noProof/>
          <w:sz w:val="24"/>
          <w:szCs w:val="24"/>
        </w:rPr>
        <w:t>’</w:t>
      </w:r>
      <w:r w:rsidRPr="00FE2154">
        <w:rPr>
          <w:rFonts w:hint="eastAsia"/>
          <w:noProof/>
          <w:sz w:val="24"/>
          <w:szCs w:val="24"/>
        </w:rPr>
        <w:t>作为最优解</w:t>
      </w:r>
      <w:r w:rsidR="00F83EAA">
        <w:rPr>
          <w:rFonts w:hint="eastAsia"/>
          <w:noProof/>
          <w:sz w:val="24"/>
          <w:szCs w:val="24"/>
        </w:rPr>
        <w:t>输出</w:t>
      </w:r>
      <w:r w:rsidRPr="00FE2154">
        <w:rPr>
          <w:rFonts w:hint="eastAsia"/>
          <w:noProof/>
          <w:sz w:val="24"/>
          <w:szCs w:val="24"/>
        </w:rPr>
        <w:t>，算法终止；</w:t>
      </w:r>
      <w:r w:rsidR="00F83EAA">
        <w:rPr>
          <w:rFonts w:hint="eastAsia"/>
          <w:noProof/>
          <w:sz w:val="24"/>
          <w:szCs w:val="24"/>
        </w:rPr>
        <w:t>否则，</w:t>
      </w:r>
      <w:r w:rsidRPr="00FE2154">
        <w:rPr>
          <w:rFonts w:hint="eastAsia"/>
          <w:noProof/>
          <w:sz w:val="24"/>
          <w:szCs w:val="24"/>
        </w:rPr>
        <w:t>继续进行第六步。</w:t>
      </w:r>
    </w:p>
    <w:p w14:paraId="30F44948" w14:textId="2F03B7EC" w:rsidR="00B12C41" w:rsidRPr="00C94A7C" w:rsidRDefault="00B12C41" w:rsidP="00B12C41">
      <w:pPr>
        <w:spacing w:line="400" w:lineRule="exact"/>
        <w:ind w:firstLine="480"/>
        <w:rPr>
          <w:noProof/>
          <w:sz w:val="24"/>
          <w:szCs w:val="24"/>
        </w:rPr>
      </w:pPr>
      <w:r w:rsidRPr="00FE2154">
        <w:rPr>
          <w:rFonts w:hint="eastAsia"/>
          <w:noProof/>
          <w:sz w:val="24"/>
          <w:szCs w:val="24"/>
        </w:rPr>
        <w:t>第六步：对目前温度</w:t>
      </w:r>
      <w:r w:rsidR="00766BA1" w:rsidRPr="00766BA1">
        <w:rPr>
          <w:noProof/>
          <w:position w:val="-12"/>
          <w:sz w:val="24"/>
          <w:szCs w:val="24"/>
        </w:rPr>
        <w:object w:dxaOrig="499" w:dyaOrig="380" w14:anchorId="3840F4FF">
          <v:shape id="_x0000_i1077" type="#_x0000_t75" style="width:24.75pt;height:19pt" o:ole="">
            <v:imagedata r:id="rId148" o:title=""/>
          </v:shape>
          <o:OLEObject Type="Embed" ProgID="Equation.DSMT4" ShapeID="_x0000_i1077" DrawAspect="Content" ObjectID="_1649608169" r:id="rId150"/>
        </w:object>
      </w:r>
      <w:r w:rsidRPr="00FE2154">
        <w:rPr>
          <w:rFonts w:hint="eastAsia"/>
          <w:noProof/>
          <w:sz w:val="24"/>
          <w:szCs w:val="24"/>
        </w:rPr>
        <w:t>进行衰减，得到新的温度值，再继续第二步的操作。</w:t>
      </w:r>
    </w:p>
    <w:p w14:paraId="26AC1777" w14:textId="4025B86D" w:rsidR="00B12C41" w:rsidRDefault="00F83EAA" w:rsidP="00B12C41">
      <w:pPr>
        <w:spacing w:line="400" w:lineRule="exact"/>
        <w:ind w:firstLine="480"/>
        <w:rPr>
          <w:noProof/>
          <w:sz w:val="24"/>
          <w:szCs w:val="24"/>
        </w:rPr>
      </w:pPr>
      <w:r>
        <w:rPr>
          <w:rFonts w:hint="eastAsia"/>
          <w:noProof/>
          <w:sz w:val="24"/>
          <w:szCs w:val="24"/>
        </w:rPr>
        <w:t>S</w:t>
      </w:r>
      <w:r>
        <w:rPr>
          <w:noProof/>
          <w:sz w:val="24"/>
          <w:szCs w:val="24"/>
        </w:rPr>
        <w:t>A</w:t>
      </w:r>
      <w:r>
        <w:rPr>
          <w:rFonts w:hint="eastAsia"/>
          <w:noProof/>
          <w:sz w:val="24"/>
          <w:szCs w:val="24"/>
        </w:rPr>
        <w:t>的</w:t>
      </w:r>
      <w:r w:rsidR="00B12C41">
        <w:rPr>
          <w:rFonts w:hint="eastAsia"/>
          <w:noProof/>
          <w:sz w:val="24"/>
          <w:szCs w:val="24"/>
        </w:rPr>
        <w:t>算法</w:t>
      </w:r>
      <w:r>
        <w:rPr>
          <w:noProof/>
          <w:sz w:val="24"/>
          <w:szCs w:val="24"/>
        </w:rPr>
        <w:t>流程</w:t>
      </w:r>
      <w:r w:rsidR="00B12C41">
        <w:rPr>
          <w:noProof/>
          <w:sz w:val="24"/>
          <w:szCs w:val="24"/>
        </w:rPr>
        <w:t>如</w:t>
      </w:r>
      <w:r w:rsidR="00B12C41">
        <w:rPr>
          <w:rFonts w:hint="eastAsia"/>
          <w:noProof/>
          <w:sz w:val="24"/>
          <w:szCs w:val="24"/>
        </w:rPr>
        <w:t>图</w:t>
      </w:r>
      <w:r w:rsidR="008C0665">
        <w:rPr>
          <w:rFonts w:hint="eastAsia"/>
          <w:noProof/>
          <w:sz w:val="24"/>
          <w:szCs w:val="24"/>
        </w:rPr>
        <w:t>2</w:t>
      </w:r>
      <w:r w:rsidR="00260B30">
        <w:rPr>
          <w:noProof/>
          <w:sz w:val="24"/>
          <w:szCs w:val="24"/>
        </w:rPr>
        <w:t>-9</w:t>
      </w:r>
      <w:r w:rsidR="00B12C41">
        <w:rPr>
          <w:rFonts w:hint="eastAsia"/>
          <w:noProof/>
          <w:sz w:val="24"/>
          <w:szCs w:val="24"/>
        </w:rPr>
        <w:t>所示</w:t>
      </w:r>
      <w:r w:rsidR="00B12C41">
        <w:rPr>
          <w:noProof/>
          <w:sz w:val="24"/>
          <w:szCs w:val="24"/>
        </w:rPr>
        <w:t>：</w:t>
      </w:r>
    </w:p>
    <w:p w14:paraId="330CEE92" w14:textId="611C18CA" w:rsidR="00B12C41" w:rsidRPr="00FE2154" w:rsidRDefault="00260B30" w:rsidP="00B12C41">
      <w:pPr>
        <w:jc w:val="center"/>
        <w:rPr>
          <w:noProof/>
          <w:sz w:val="24"/>
          <w:szCs w:val="24"/>
        </w:rPr>
      </w:pPr>
      <w:r>
        <w:t xml:space="preserve">    </w:t>
      </w:r>
      <w:r w:rsidR="00B12C41">
        <w:object w:dxaOrig="6480" w:dyaOrig="6901" w14:anchorId="0EAFADF7">
          <v:shape id="_x0000_i1078" type="#_x0000_t75" style="width:266.7pt;height:280.5pt" o:ole="">
            <v:imagedata r:id="rId151" o:title=""/>
          </v:shape>
          <o:OLEObject Type="Embed" ProgID="Visio.Drawing.15" ShapeID="_x0000_i1078" DrawAspect="Content" ObjectID="_1649608170" r:id="rId152"/>
        </w:object>
      </w:r>
    </w:p>
    <w:p w14:paraId="122935AD" w14:textId="4C85E1EE" w:rsidR="00B12C41" w:rsidRPr="00260B30" w:rsidRDefault="00B12C41" w:rsidP="00260B30">
      <w:pPr>
        <w:ind w:firstLineChars="1250" w:firstLine="2625"/>
        <w:rPr>
          <w:rFonts w:eastAsia="楷体"/>
          <w:noProof/>
          <w:szCs w:val="24"/>
        </w:rPr>
      </w:pPr>
      <w:r w:rsidRPr="00260B30">
        <w:rPr>
          <w:rFonts w:eastAsia="楷体" w:hint="eastAsia"/>
          <w:noProof/>
          <w:szCs w:val="24"/>
        </w:rPr>
        <w:t>图</w:t>
      </w:r>
      <w:r w:rsidR="008C0665" w:rsidRPr="00260B30">
        <w:rPr>
          <w:rFonts w:eastAsia="楷体" w:hint="eastAsia"/>
          <w:noProof/>
          <w:szCs w:val="24"/>
        </w:rPr>
        <w:t>2</w:t>
      </w:r>
      <w:r w:rsidR="00260B30">
        <w:rPr>
          <w:rFonts w:eastAsia="楷体"/>
          <w:noProof/>
          <w:szCs w:val="24"/>
        </w:rPr>
        <w:t>-9</w:t>
      </w:r>
      <w:r w:rsidRPr="00260B30">
        <w:rPr>
          <w:rFonts w:eastAsia="楷体"/>
          <w:noProof/>
          <w:szCs w:val="24"/>
        </w:rPr>
        <w:t xml:space="preserve"> </w:t>
      </w:r>
      <w:r w:rsidRPr="00260B30">
        <w:rPr>
          <w:rFonts w:eastAsia="楷体" w:hint="eastAsia"/>
          <w:noProof/>
          <w:szCs w:val="24"/>
        </w:rPr>
        <w:t>模拟退火算法</w:t>
      </w:r>
      <w:r w:rsidRPr="00260B30">
        <w:rPr>
          <w:rFonts w:eastAsia="楷体"/>
          <w:noProof/>
          <w:szCs w:val="24"/>
        </w:rPr>
        <w:t>的流程</w:t>
      </w:r>
      <w:r w:rsidRPr="00260B30">
        <w:rPr>
          <w:rFonts w:eastAsia="楷体" w:hint="eastAsia"/>
          <w:noProof/>
          <w:szCs w:val="24"/>
        </w:rPr>
        <w:t>示意图</w:t>
      </w:r>
    </w:p>
    <w:p w14:paraId="51FCF122" w14:textId="22047DE2" w:rsidR="00B12C41" w:rsidRDefault="00B12C41" w:rsidP="00B12C41">
      <w:pPr>
        <w:pStyle w:val="3"/>
        <w:rPr>
          <w:noProof/>
        </w:rPr>
      </w:pPr>
      <w:bookmarkStart w:id="69" w:name="_Toc38644603"/>
      <w:r>
        <w:rPr>
          <w:rFonts w:hint="eastAsia"/>
          <w:noProof/>
        </w:rPr>
        <w:t>2.</w:t>
      </w:r>
      <w:r>
        <w:rPr>
          <w:noProof/>
        </w:rPr>
        <w:t>3.4</w:t>
      </w:r>
      <w:r>
        <w:rPr>
          <w:rFonts w:hint="eastAsia"/>
          <w:noProof/>
        </w:rPr>
        <w:t>直接二进制</w:t>
      </w:r>
      <w:r>
        <w:rPr>
          <w:noProof/>
        </w:rPr>
        <w:t>搜索算法</w:t>
      </w:r>
      <w:bookmarkEnd w:id="69"/>
    </w:p>
    <w:p w14:paraId="6FBB8389" w14:textId="28DF6D52" w:rsidR="00B12C41" w:rsidRPr="000B4BD7" w:rsidRDefault="00F83EAA" w:rsidP="00B12C41">
      <w:pPr>
        <w:spacing w:line="400" w:lineRule="exact"/>
        <w:ind w:firstLineChars="200" w:firstLine="480"/>
        <w:rPr>
          <w:noProof/>
          <w:sz w:val="24"/>
          <w:szCs w:val="24"/>
        </w:rPr>
      </w:pPr>
      <w:r>
        <w:rPr>
          <w:rFonts w:hint="eastAsia"/>
          <w:noProof/>
          <w:sz w:val="24"/>
          <w:szCs w:val="24"/>
        </w:rPr>
        <w:t>D</w:t>
      </w:r>
      <w:r>
        <w:rPr>
          <w:noProof/>
          <w:sz w:val="24"/>
          <w:szCs w:val="24"/>
        </w:rPr>
        <w:t>BS</w:t>
      </w:r>
      <w:r w:rsidR="00B12C41" w:rsidRPr="000B4BD7">
        <w:rPr>
          <w:rFonts w:hint="eastAsia"/>
          <w:noProof/>
          <w:sz w:val="24"/>
          <w:szCs w:val="24"/>
        </w:rPr>
        <w:t>算法是一种对于只有“</w:t>
      </w:r>
      <w:r w:rsidR="00B12C41" w:rsidRPr="000B4BD7">
        <w:rPr>
          <w:rFonts w:hint="eastAsia"/>
          <w:noProof/>
          <w:sz w:val="24"/>
          <w:szCs w:val="24"/>
        </w:rPr>
        <w:t>0</w:t>
      </w:r>
      <w:r w:rsidR="00B12C41" w:rsidRPr="000B4BD7">
        <w:rPr>
          <w:rFonts w:hint="eastAsia"/>
          <w:noProof/>
          <w:sz w:val="24"/>
          <w:szCs w:val="24"/>
        </w:rPr>
        <w:t>”和“</w:t>
      </w:r>
      <w:r w:rsidR="00B12C41" w:rsidRPr="000B4BD7">
        <w:rPr>
          <w:rFonts w:hint="eastAsia"/>
          <w:noProof/>
          <w:sz w:val="24"/>
          <w:szCs w:val="24"/>
        </w:rPr>
        <w:t>1</w:t>
      </w:r>
      <w:r w:rsidR="00B12C41" w:rsidRPr="000B4BD7">
        <w:rPr>
          <w:rFonts w:hint="eastAsia"/>
          <w:noProof/>
          <w:sz w:val="24"/>
          <w:szCs w:val="24"/>
        </w:rPr>
        <w:t>”这两种离散值的实际问题进行算法优化，进而寻找到最优解的方法，它在是一种暴力搜索算法，会逐一的对参数空间中的</w:t>
      </w:r>
      <w:r w:rsidR="005A3615">
        <w:rPr>
          <w:rFonts w:hint="eastAsia"/>
          <w:noProof/>
          <w:sz w:val="24"/>
          <w:szCs w:val="24"/>
        </w:rPr>
        <w:t>每一个数据都进行搜索，然后进行比较，从而得到效果最佳的解空间。</w:t>
      </w:r>
      <w:r w:rsidR="005A3615">
        <w:rPr>
          <w:rFonts w:hint="eastAsia"/>
          <w:noProof/>
          <w:sz w:val="24"/>
          <w:szCs w:val="24"/>
        </w:rPr>
        <w:t>D</w:t>
      </w:r>
      <w:r w:rsidR="005A3615">
        <w:rPr>
          <w:noProof/>
          <w:sz w:val="24"/>
          <w:szCs w:val="24"/>
        </w:rPr>
        <w:t>BS</w:t>
      </w:r>
      <w:r w:rsidR="00B12C41" w:rsidRPr="000B4BD7">
        <w:rPr>
          <w:rFonts w:hint="eastAsia"/>
          <w:noProof/>
          <w:sz w:val="24"/>
          <w:szCs w:val="24"/>
        </w:rPr>
        <w:t>算法</w:t>
      </w:r>
      <w:r w:rsidR="005A3615">
        <w:rPr>
          <w:rFonts w:hint="eastAsia"/>
          <w:noProof/>
          <w:sz w:val="24"/>
          <w:szCs w:val="24"/>
        </w:rPr>
        <w:t>由于</w:t>
      </w:r>
      <w:r w:rsidR="00B12C41" w:rsidRPr="000B4BD7">
        <w:rPr>
          <w:rFonts w:hint="eastAsia"/>
          <w:noProof/>
          <w:sz w:val="24"/>
          <w:szCs w:val="24"/>
        </w:rPr>
        <w:t>原理比较简单，</w:t>
      </w:r>
      <w:r w:rsidR="005A3615">
        <w:rPr>
          <w:rFonts w:hint="eastAsia"/>
          <w:noProof/>
          <w:sz w:val="24"/>
          <w:szCs w:val="24"/>
        </w:rPr>
        <w:t>且</w:t>
      </w:r>
      <w:r w:rsidR="00B12C41" w:rsidRPr="000B4BD7">
        <w:rPr>
          <w:rFonts w:hint="eastAsia"/>
          <w:noProof/>
          <w:sz w:val="24"/>
          <w:szCs w:val="24"/>
        </w:rPr>
        <w:t>易于实现而被广泛应用于集成光学器件</w:t>
      </w:r>
      <w:r w:rsidR="005A3615">
        <w:rPr>
          <w:rFonts w:hint="eastAsia"/>
          <w:noProof/>
          <w:sz w:val="24"/>
          <w:szCs w:val="24"/>
        </w:rPr>
        <w:t>的</w:t>
      </w:r>
      <w:r w:rsidR="005A3615">
        <w:rPr>
          <w:noProof/>
          <w:sz w:val="24"/>
          <w:szCs w:val="24"/>
        </w:rPr>
        <w:t>设计</w:t>
      </w:r>
      <w:r w:rsidR="00B12C41" w:rsidRPr="000B4BD7">
        <w:rPr>
          <w:rFonts w:hint="eastAsia"/>
          <w:noProof/>
          <w:sz w:val="24"/>
          <w:szCs w:val="24"/>
        </w:rPr>
        <w:t>中。比</w:t>
      </w:r>
      <w:r w:rsidR="00B12C41" w:rsidRPr="000B4BD7">
        <w:rPr>
          <w:rFonts w:hint="eastAsia"/>
          <w:noProof/>
          <w:sz w:val="24"/>
          <w:szCs w:val="24"/>
        </w:rPr>
        <w:lastRenderedPageBreak/>
        <w:t>如犹他大学的科研工作者们就利用</w:t>
      </w:r>
      <w:r w:rsidR="005A3615">
        <w:rPr>
          <w:noProof/>
          <w:sz w:val="24"/>
          <w:szCs w:val="24"/>
        </w:rPr>
        <w:t>DBS</w:t>
      </w:r>
      <w:r w:rsidR="00B12C41" w:rsidRPr="000B4BD7">
        <w:rPr>
          <w:rFonts w:hint="eastAsia"/>
          <w:noProof/>
          <w:sz w:val="24"/>
          <w:szCs w:val="24"/>
        </w:rPr>
        <w:t>算法，制备了一种超小尺寸的光极化分束器</w:t>
      </w:r>
      <w:r w:rsidR="00B12C41" w:rsidRPr="00290B5C">
        <w:rPr>
          <w:rFonts w:hint="eastAsia"/>
          <w:noProof/>
          <w:sz w:val="24"/>
          <w:szCs w:val="24"/>
          <w:vertAlign w:val="superscript"/>
        </w:rPr>
        <w:t>[</w:t>
      </w:r>
      <w:r w:rsidR="00290B5C" w:rsidRPr="00290B5C">
        <w:rPr>
          <w:noProof/>
          <w:sz w:val="24"/>
          <w:szCs w:val="24"/>
          <w:vertAlign w:val="superscript"/>
        </w:rPr>
        <w:t>21</w:t>
      </w:r>
      <w:r w:rsidR="00B12C41" w:rsidRPr="00290B5C">
        <w:rPr>
          <w:rFonts w:hint="eastAsia"/>
          <w:noProof/>
          <w:sz w:val="24"/>
          <w:szCs w:val="24"/>
          <w:vertAlign w:val="superscript"/>
        </w:rPr>
        <w:t>]</w:t>
      </w:r>
      <w:r w:rsidR="00B12C41" w:rsidRPr="000B4BD7">
        <w:rPr>
          <w:rFonts w:hint="eastAsia"/>
          <w:noProof/>
          <w:sz w:val="24"/>
          <w:szCs w:val="24"/>
        </w:rPr>
        <w:t>，最终达到了较好的</w:t>
      </w:r>
      <w:r w:rsidR="00B12C41" w:rsidRPr="000B4BD7">
        <w:rPr>
          <w:rFonts w:hint="eastAsia"/>
          <w:noProof/>
          <w:sz w:val="24"/>
          <w:szCs w:val="24"/>
        </w:rPr>
        <w:t>TM</w:t>
      </w:r>
      <w:r w:rsidR="00B12C41" w:rsidRPr="000B4BD7">
        <w:rPr>
          <w:rFonts w:hint="eastAsia"/>
          <w:noProof/>
          <w:sz w:val="24"/>
          <w:szCs w:val="24"/>
        </w:rPr>
        <w:t>和</w:t>
      </w:r>
      <w:r w:rsidR="00B12C41" w:rsidRPr="000B4BD7">
        <w:rPr>
          <w:rFonts w:hint="eastAsia"/>
          <w:noProof/>
          <w:sz w:val="24"/>
          <w:szCs w:val="24"/>
        </w:rPr>
        <w:t>TE</w:t>
      </w:r>
      <w:r w:rsidR="00B12C41" w:rsidRPr="000B4BD7">
        <w:rPr>
          <w:rFonts w:hint="eastAsia"/>
          <w:noProof/>
          <w:sz w:val="24"/>
          <w:szCs w:val="24"/>
        </w:rPr>
        <w:t>偏振光极化分束的效果。</w:t>
      </w:r>
    </w:p>
    <w:p w14:paraId="07B204FA" w14:textId="4879ED36" w:rsidR="00B12C41" w:rsidRDefault="005A3615" w:rsidP="00C94700">
      <w:pPr>
        <w:spacing w:line="400" w:lineRule="exact"/>
        <w:ind w:firstLineChars="200" w:firstLine="480"/>
        <w:rPr>
          <w:noProof/>
          <w:sz w:val="24"/>
          <w:szCs w:val="24"/>
        </w:rPr>
      </w:pPr>
      <w:r>
        <w:rPr>
          <w:rFonts w:hint="eastAsia"/>
          <w:noProof/>
          <w:sz w:val="24"/>
          <w:szCs w:val="24"/>
        </w:rPr>
        <w:t>D</w:t>
      </w:r>
      <w:r>
        <w:rPr>
          <w:noProof/>
          <w:sz w:val="24"/>
          <w:szCs w:val="24"/>
        </w:rPr>
        <w:t>BS</w:t>
      </w:r>
      <w:r w:rsidR="00B12C41" w:rsidRPr="000B4BD7">
        <w:rPr>
          <w:rFonts w:hint="eastAsia"/>
          <w:noProof/>
          <w:sz w:val="24"/>
          <w:szCs w:val="24"/>
        </w:rPr>
        <w:t>算法</w:t>
      </w:r>
      <w:r w:rsidR="00987A1C">
        <w:rPr>
          <w:rFonts w:hint="eastAsia"/>
          <w:noProof/>
          <w:sz w:val="24"/>
          <w:szCs w:val="24"/>
        </w:rPr>
        <w:t>运行</w:t>
      </w:r>
      <w:r w:rsidR="00987A1C">
        <w:rPr>
          <w:noProof/>
          <w:sz w:val="24"/>
          <w:szCs w:val="24"/>
        </w:rPr>
        <w:t>时</w:t>
      </w:r>
      <w:r w:rsidR="00B12C41" w:rsidRPr="000B4BD7">
        <w:rPr>
          <w:rFonts w:hint="eastAsia"/>
          <w:noProof/>
          <w:sz w:val="24"/>
          <w:szCs w:val="24"/>
        </w:rPr>
        <w:t>，</w:t>
      </w:r>
      <w:r w:rsidR="00987A1C">
        <w:rPr>
          <w:rFonts w:hint="eastAsia"/>
          <w:noProof/>
          <w:sz w:val="24"/>
          <w:szCs w:val="24"/>
        </w:rPr>
        <w:t>首先</w:t>
      </w:r>
      <w:r w:rsidR="00B12C41" w:rsidRPr="000B4BD7">
        <w:rPr>
          <w:rFonts w:hint="eastAsia"/>
          <w:noProof/>
          <w:sz w:val="24"/>
          <w:szCs w:val="24"/>
        </w:rPr>
        <w:t>初始化随机生成一个由“</w:t>
      </w:r>
      <w:r w:rsidR="00B12C41" w:rsidRPr="000B4BD7">
        <w:rPr>
          <w:rFonts w:hint="eastAsia"/>
          <w:noProof/>
          <w:sz w:val="24"/>
          <w:szCs w:val="24"/>
        </w:rPr>
        <w:t>0</w:t>
      </w:r>
      <w:r w:rsidR="00B12C41" w:rsidRPr="000B4BD7">
        <w:rPr>
          <w:rFonts w:hint="eastAsia"/>
          <w:noProof/>
          <w:sz w:val="24"/>
          <w:szCs w:val="24"/>
        </w:rPr>
        <w:t>”和“</w:t>
      </w:r>
      <w:r w:rsidR="00B12C41" w:rsidRPr="000B4BD7">
        <w:rPr>
          <w:rFonts w:hint="eastAsia"/>
          <w:noProof/>
          <w:sz w:val="24"/>
          <w:szCs w:val="24"/>
        </w:rPr>
        <w:t>1</w:t>
      </w:r>
      <w:r w:rsidR="00B12C41" w:rsidRPr="000B4BD7">
        <w:rPr>
          <w:rFonts w:hint="eastAsia"/>
          <w:noProof/>
          <w:sz w:val="24"/>
          <w:szCs w:val="24"/>
        </w:rPr>
        <w:t>”数值组成的</w:t>
      </w:r>
      <w:r w:rsidR="00987A1C" w:rsidRPr="000B4BD7">
        <w:rPr>
          <w:rFonts w:hint="eastAsia"/>
          <w:noProof/>
          <w:sz w:val="24"/>
          <w:szCs w:val="24"/>
        </w:rPr>
        <w:t>i</w:t>
      </w:r>
      <w:r w:rsidR="00987A1C" w:rsidRPr="000B4BD7">
        <w:rPr>
          <w:rFonts w:hint="eastAsia"/>
          <w:noProof/>
          <w:sz w:val="24"/>
          <w:szCs w:val="24"/>
        </w:rPr>
        <w:t>行</w:t>
      </w:r>
      <w:r w:rsidR="00987A1C" w:rsidRPr="000B4BD7">
        <w:rPr>
          <w:rFonts w:hint="eastAsia"/>
          <w:noProof/>
          <w:sz w:val="24"/>
          <w:szCs w:val="24"/>
        </w:rPr>
        <w:t>j</w:t>
      </w:r>
      <w:r w:rsidR="00987A1C" w:rsidRPr="000B4BD7">
        <w:rPr>
          <w:rFonts w:hint="eastAsia"/>
          <w:noProof/>
          <w:sz w:val="24"/>
          <w:szCs w:val="24"/>
        </w:rPr>
        <w:t>列</w:t>
      </w:r>
      <w:r w:rsidR="00987A1C">
        <w:rPr>
          <w:rFonts w:hint="eastAsia"/>
          <w:noProof/>
          <w:sz w:val="24"/>
          <w:szCs w:val="24"/>
        </w:rPr>
        <w:t>的</w:t>
      </w:r>
      <w:r w:rsidR="00B12C41" w:rsidRPr="000B4BD7">
        <w:rPr>
          <w:rFonts w:hint="eastAsia"/>
          <w:noProof/>
          <w:sz w:val="24"/>
          <w:szCs w:val="24"/>
        </w:rPr>
        <w:t>解空间，求出当前解与目标函数的差值，记为</w:t>
      </w:r>
      <w:r w:rsidR="00C94700" w:rsidRPr="00C94700">
        <w:rPr>
          <w:rFonts w:hint="eastAsia"/>
          <w:i/>
          <w:noProof/>
          <w:sz w:val="24"/>
          <w:szCs w:val="24"/>
        </w:rPr>
        <w:t>D</w:t>
      </w:r>
      <w:r w:rsidR="00C94700" w:rsidRPr="00C94700">
        <w:rPr>
          <w:rFonts w:hint="eastAsia"/>
          <w:i/>
          <w:noProof/>
          <w:sz w:val="24"/>
          <w:szCs w:val="24"/>
          <w:vertAlign w:val="subscript"/>
        </w:rPr>
        <w:t>1</w:t>
      </w:r>
      <w:r w:rsidR="00B12C41" w:rsidRPr="000B4BD7">
        <w:rPr>
          <w:rFonts w:hint="eastAsia"/>
          <w:noProof/>
          <w:sz w:val="24"/>
          <w:szCs w:val="24"/>
        </w:rPr>
        <w:t>；接着改变矩阵空间中的第一行第一例的值，如果之前此位置的值为“</w:t>
      </w:r>
      <w:r w:rsidR="00B12C41" w:rsidRPr="000B4BD7">
        <w:rPr>
          <w:rFonts w:hint="eastAsia"/>
          <w:noProof/>
          <w:sz w:val="24"/>
          <w:szCs w:val="24"/>
        </w:rPr>
        <w:t>0</w:t>
      </w:r>
      <w:r w:rsidR="00B12C41" w:rsidRPr="000B4BD7">
        <w:rPr>
          <w:rFonts w:hint="eastAsia"/>
          <w:noProof/>
          <w:sz w:val="24"/>
          <w:szCs w:val="24"/>
        </w:rPr>
        <w:t>”，那么就将它替换成“</w:t>
      </w:r>
      <w:r w:rsidR="00B12C41" w:rsidRPr="000B4BD7">
        <w:rPr>
          <w:rFonts w:hint="eastAsia"/>
          <w:noProof/>
          <w:sz w:val="24"/>
          <w:szCs w:val="24"/>
        </w:rPr>
        <w:t>1</w:t>
      </w:r>
      <w:r w:rsidR="00B12C41" w:rsidRPr="000B4BD7">
        <w:rPr>
          <w:rFonts w:hint="eastAsia"/>
          <w:noProof/>
          <w:sz w:val="24"/>
          <w:szCs w:val="24"/>
        </w:rPr>
        <w:t>”；如果之前的值为“</w:t>
      </w:r>
      <w:r w:rsidR="00B12C41" w:rsidRPr="000B4BD7">
        <w:rPr>
          <w:rFonts w:hint="eastAsia"/>
          <w:noProof/>
          <w:sz w:val="24"/>
          <w:szCs w:val="24"/>
        </w:rPr>
        <w:t>1</w:t>
      </w:r>
      <w:r w:rsidR="00B12C41" w:rsidRPr="000B4BD7">
        <w:rPr>
          <w:rFonts w:hint="eastAsia"/>
          <w:noProof/>
          <w:sz w:val="24"/>
          <w:szCs w:val="24"/>
        </w:rPr>
        <w:t>”，那么就将它替换成“</w:t>
      </w:r>
      <w:r w:rsidR="00B12C41" w:rsidRPr="000B4BD7">
        <w:rPr>
          <w:rFonts w:hint="eastAsia"/>
          <w:noProof/>
          <w:sz w:val="24"/>
          <w:szCs w:val="24"/>
        </w:rPr>
        <w:t>0</w:t>
      </w:r>
      <w:r w:rsidR="00B12C41" w:rsidRPr="000B4BD7">
        <w:rPr>
          <w:rFonts w:hint="eastAsia"/>
          <w:noProof/>
          <w:sz w:val="24"/>
          <w:szCs w:val="24"/>
        </w:rPr>
        <w:t>”，</w:t>
      </w:r>
      <w:r>
        <w:rPr>
          <w:rFonts w:hint="eastAsia"/>
          <w:noProof/>
          <w:sz w:val="24"/>
          <w:szCs w:val="24"/>
        </w:rPr>
        <w:t>如此</w:t>
      </w:r>
      <w:r w:rsidR="00B12C41" w:rsidRPr="000B4BD7">
        <w:rPr>
          <w:rFonts w:hint="eastAsia"/>
          <w:noProof/>
          <w:sz w:val="24"/>
          <w:szCs w:val="24"/>
        </w:rPr>
        <w:t>得到新解。计算</w:t>
      </w:r>
      <w:r>
        <w:rPr>
          <w:rFonts w:hint="eastAsia"/>
          <w:noProof/>
          <w:sz w:val="24"/>
          <w:szCs w:val="24"/>
        </w:rPr>
        <w:t>新</w:t>
      </w:r>
      <w:r w:rsidR="00B12C41" w:rsidRPr="000B4BD7">
        <w:rPr>
          <w:rFonts w:hint="eastAsia"/>
          <w:noProof/>
          <w:sz w:val="24"/>
          <w:szCs w:val="24"/>
        </w:rPr>
        <w:t>解与目标函数的差值，记为</w:t>
      </w:r>
      <w:r w:rsidR="00C94700" w:rsidRPr="00C94700">
        <w:rPr>
          <w:rFonts w:hint="eastAsia"/>
          <w:i/>
          <w:noProof/>
          <w:sz w:val="24"/>
          <w:szCs w:val="24"/>
        </w:rPr>
        <w:t>D</w:t>
      </w:r>
      <w:r w:rsidR="00C94700" w:rsidRPr="00C94700">
        <w:rPr>
          <w:rFonts w:hint="eastAsia"/>
          <w:i/>
          <w:noProof/>
          <w:sz w:val="24"/>
          <w:szCs w:val="24"/>
          <w:vertAlign w:val="subscript"/>
        </w:rPr>
        <w:t>2</w:t>
      </w:r>
      <w:r w:rsidR="00B12C41" w:rsidRPr="000B4BD7">
        <w:rPr>
          <w:rFonts w:hint="eastAsia"/>
          <w:noProof/>
          <w:sz w:val="24"/>
          <w:szCs w:val="24"/>
        </w:rPr>
        <w:t>，比较</w:t>
      </w:r>
      <w:r w:rsidR="00C94700" w:rsidRPr="00C94700">
        <w:rPr>
          <w:rFonts w:hint="eastAsia"/>
          <w:i/>
          <w:noProof/>
          <w:sz w:val="24"/>
          <w:szCs w:val="24"/>
        </w:rPr>
        <w:t>D</w:t>
      </w:r>
      <w:r w:rsidR="00C94700" w:rsidRPr="00C94700">
        <w:rPr>
          <w:rFonts w:hint="eastAsia"/>
          <w:i/>
          <w:noProof/>
          <w:sz w:val="24"/>
          <w:szCs w:val="24"/>
          <w:vertAlign w:val="subscript"/>
        </w:rPr>
        <w:t>1</w:t>
      </w:r>
      <w:r w:rsidR="00B12C41" w:rsidRPr="000B4BD7">
        <w:rPr>
          <w:rFonts w:hint="eastAsia"/>
          <w:noProof/>
          <w:sz w:val="24"/>
          <w:szCs w:val="24"/>
        </w:rPr>
        <w:t>与</w:t>
      </w:r>
      <w:r w:rsidR="00C94700" w:rsidRPr="00C94700">
        <w:rPr>
          <w:rFonts w:hint="eastAsia"/>
          <w:i/>
          <w:noProof/>
          <w:sz w:val="24"/>
          <w:szCs w:val="24"/>
        </w:rPr>
        <w:t>D</w:t>
      </w:r>
      <w:r w:rsidR="00C94700" w:rsidRPr="00C94700">
        <w:rPr>
          <w:rFonts w:hint="eastAsia"/>
          <w:i/>
          <w:noProof/>
          <w:sz w:val="24"/>
          <w:szCs w:val="24"/>
          <w:vertAlign w:val="subscript"/>
        </w:rPr>
        <w:t>2</w:t>
      </w:r>
      <w:r w:rsidR="00B12C41" w:rsidRPr="000B4BD7">
        <w:rPr>
          <w:rFonts w:hint="eastAsia"/>
          <w:noProof/>
          <w:sz w:val="24"/>
          <w:szCs w:val="24"/>
        </w:rPr>
        <w:t>的大小，如果</w:t>
      </w:r>
      <w:r w:rsidR="00C94700" w:rsidRPr="00C94700">
        <w:rPr>
          <w:rFonts w:hint="eastAsia"/>
          <w:i/>
          <w:noProof/>
          <w:sz w:val="24"/>
          <w:szCs w:val="24"/>
        </w:rPr>
        <w:t>D</w:t>
      </w:r>
      <w:r w:rsidR="00C94700" w:rsidRPr="00C94700">
        <w:rPr>
          <w:rFonts w:hint="eastAsia"/>
          <w:i/>
          <w:noProof/>
          <w:sz w:val="24"/>
          <w:szCs w:val="24"/>
          <w:vertAlign w:val="subscript"/>
        </w:rPr>
        <w:t>1</w:t>
      </w:r>
      <w:r w:rsidR="00B12C41" w:rsidRPr="000B4BD7">
        <w:rPr>
          <w:rFonts w:hint="eastAsia"/>
          <w:noProof/>
          <w:sz w:val="24"/>
          <w:szCs w:val="24"/>
        </w:rPr>
        <w:t>大于</w:t>
      </w:r>
      <w:r w:rsidR="00C94700" w:rsidRPr="00C94700">
        <w:rPr>
          <w:rFonts w:hint="eastAsia"/>
          <w:i/>
          <w:noProof/>
          <w:sz w:val="24"/>
          <w:szCs w:val="24"/>
        </w:rPr>
        <w:t>D</w:t>
      </w:r>
      <w:r w:rsidR="00C94700" w:rsidRPr="00C94700">
        <w:rPr>
          <w:rFonts w:hint="eastAsia"/>
          <w:i/>
          <w:noProof/>
          <w:sz w:val="24"/>
          <w:szCs w:val="24"/>
          <w:vertAlign w:val="subscript"/>
        </w:rPr>
        <w:t>2</w:t>
      </w:r>
      <w:r w:rsidR="00B12C41">
        <w:rPr>
          <w:rFonts w:hint="eastAsia"/>
          <w:noProof/>
          <w:sz w:val="24"/>
          <w:szCs w:val="24"/>
        </w:rPr>
        <w:t>，</w:t>
      </w:r>
      <w:r w:rsidR="00B12C41" w:rsidRPr="000B4BD7">
        <w:rPr>
          <w:rFonts w:hint="eastAsia"/>
          <w:noProof/>
          <w:sz w:val="24"/>
          <w:szCs w:val="24"/>
        </w:rPr>
        <w:t>则接受新的解空间，</w:t>
      </w:r>
      <w:r>
        <w:rPr>
          <w:rFonts w:hint="eastAsia"/>
          <w:noProof/>
          <w:sz w:val="24"/>
          <w:szCs w:val="24"/>
        </w:rPr>
        <w:t>并</w:t>
      </w:r>
      <w:r w:rsidR="00B12C41">
        <w:rPr>
          <w:rFonts w:hint="eastAsia"/>
          <w:noProof/>
          <w:sz w:val="24"/>
          <w:szCs w:val="24"/>
        </w:rPr>
        <w:t>将其</w:t>
      </w:r>
      <w:r w:rsidR="00B12C41">
        <w:rPr>
          <w:noProof/>
          <w:sz w:val="24"/>
          <w:szCs w:val="24"/>
        </w:rPr>
        <w:t>作为目前最优的解</w:t>
      </w:r>
      <w:r w:rsidR="00B12C41">
        <w:rPr>
          <w:rFonts w:hint="eastAsia"/>
          <w:noProof/>
          <w:sz w:val="24"/>
          <w:szCs w:val="24"/>
        </w:rPr>
        <w:t>，</w:t>
      </w:r>
      <w:r w:rsidR="00B12C41">
        <w:rPr>
          <w:noProof/>
          <w:sz w:val="24"/>
          <w:szCs w:val="24"/>
        </w:rPr>
        <w:t>同时</w:t>
      </w:r>
      <w:r w:rsidR="00B12C41">
        <w:rPr>
          <w:rFonts w:hint="eastAsia"/>
          <w:noProof/>
          <w:sz w:val="24"/>
          <w:szCs w:val="24"/>
        </w:rPr>
        <w:t>更新</w:t>
      </w:r>
      <w:r w:rsidR="00B12C41">
        <w:rPr>
          <w:noProof/>
          <w:sz w:val="24"/>
          <w:szCs w:val="24"/>
        </w:rPr>
        <w:t>目标差值</w:t>
      </w:r>
      <w:r w:rsidR="00C94700" w:rsidRPr="00C94700">
        <w:rPr>
          <w:rFonts w:hint="eastAsia"/>
          <w:i/>
          <w:noProof/>
          <w:sz w:val="24"/>
          <w:szCs w:val="24"/>
        </w:rPr>
        <w:t>D</w:t>
      </w:r>
      <w:r w:rsidR="00C94700" w:rsidRPr="00C94700">
        <w:rPr>
          <w:rFonts w:hint="eastAsia"/>
          <w:i/>
          <w:noProof/>
          <w:sz w:val="24"/>
          <w:szCs w:val="24"/>
          <w:vertAlign w:val="subscript"/>
        </w:rPr>
        <w:t>1</w:t>
      </w:r>
      <w:r w:rsidR="00B12C41">
        <w:rPr>
          <w:noProof/>
          <w:sz w:val="24"/>
          <w:szCs w:val="24"/>
        </w:rPr>
        <w:t>，</w:t>
      </w:r>
      <w:r w:rsidR="00B12C41">
        <w:rPr>
          <w:rFonts w:hint="eastAsia"/>
          <w:noProof/>
          <w:sz w:val="24"/>
          <w:szCs w:val="24"/>
        </w:rPr>
        <w:t>将</w:t>
      </w:r>
      <w:r w:rsidR="00C94700" w:rsidRPr="00C94700">
        <w:rPr>
          <w:rFonts w:hint="eastAsia"/>
          <w:i/>
          <w:noProof/>
          <w:sz w:val="24"/>
          <w:szCs w:val="24"/>
        </w:rPr>
        <w:t>D</w:t>
      </w:r>
      <w:r w:rsidR="00C94700" w:rsidRPr="00C94700">
        <w:rPr>
          <w:rFonts w:hint="eastAsia"/>
          <w:i/>
          <w:noProof/>
          <w:sz w:val="24"/>
          <w:szCs w:val="24"/>
          <w:vertAlign w:val="subscript"/>
        </w:rPr>
        <w:t>2</w:t>
      </w:r>
      <w:r w:rsidR="00B12C41">
        <w:rPr>
          <w:rFonts w:hint="eastAsia"/>
          <w:noProof/>
          <w:sz w:val="24"/>
          <w:szCs w:val="24"/>
        </w:rPr>
        <w:t>的</w:t>
      </w:r>
      <w:r w:rsidR="00B12C41">
        <w:rPr>
          <w:noProof/>
          <w:sz w:val="24"/>
          <w:szCs w:val="24"/>
        </w:rPr>
        <w:t>值</w:t>
      </w:r>
      <w:r w:rsidR="00B12C41">
        <w:rPr>
          <w:rFonts w:hint="eastAsia"/>
          <w:noProof/>
          <w:sz w:val="24"/>
          <w:szCs w:val="24"/>
        </w:rPr>
        <w:t>赋给</w:t>
      </w:r>
      <w:r w:rsidR="00B12C41">
        <w:rPr>
          <w:noProof/>
          <w:sz w:val="24"/>
          <w:szCs w:val="24"/>
        </w:rPr>
        <w:t>它</w:t>
      </w:r>
      <w:r w:rsidR="00B12C41">
        <w:rPr>
          <w:rFonts w:hint="eastAsia"/>
          <w:noProof/>
          <w:sz w:val="24"/>
          <w:szCs w:val="24"/>
        </w:rPr>
        <w:t>；</w:t>
      </w:r>
      <w:r w:rsidR="00B12C41" w:rsidRPr="000B4BD7">
        <w:rPr>
          <w:rFonts w:hint="eastAsia"/>
          <w:noProof/>
          <w:sz w:val="24"/>
          <w:szCs w:val="24"/>
        </w:rPr>
        <w:t>否则，</w:t>
      </w:r>
      <w:r>
        <w:rPr>
          <w:rFonts w:hint="eastAsia"/>
          <w:noProof/>
          <w:sz w:val="24"/>
          <w:szCs w:val="24"/>
        </w:rPr>
        <w:t>保持</w:t>
      </w:r>
      <w:r w:rsidR="00B12C41" w:rsidRPr="000B4BD7">
        <w:rPr>
          <w:rFonts w:hint="eastAsia"/>
          <w:noProof/>
          <w:sz w:val="24"/>
          <w:szCs w:val="24"/>
        </w:rPr>
        <w:t>原有解空间</w:t>
      </w:r>
      <w:r>
        <w:rPr>
          <w:rFonts w:hint="eastAsia"/>
          <w:noProof/>
          <w:sz w:val="24"/>
          <w:szCs w:val="24"/>
        </w:rPr>
        <w:t>与</w:t>
      </w:r>
      <w:r w:rsidR="00C94700" w:rsidRPr="00C94700">
        <w:rPr>
          <w:rFonts w:hint="eastAsia"/>
          <w:i/>
          <w:noProof/>
          <w:sz w:val="24"/>
          <w:szCs w:val="24"/>
        </w:rPr>
        <w:t>D</w:t>
      </w:r>
      <w:r w:rsidR="00C94700" w:rsidRPr="00C94700">
        <w:rPr>
          <w:rFonts w:hint="eastAsia"/>
          <w:i/>
          <w:noProof/>
          <w:sz w:val="24"/>
          <w:szCs w:val="24"/>
          <w:vertAlign w:val="subscript"/>
        </w:rPr>
        <w:t>1</w:t>
      </w:r>
      <w:r w:rsidR="00CD1CCE">
        <w:rPr>
          <w:rFonts w:hint="eastAsia"/>
          <w:noProof/>
          <w:sz w:val="24"/>
          <w:szCs w:val="24"/>
        </w:rPr>
        <w:t>不变。接着</w:t>
      </w:r>
      <w:r w:rsidR="00B12C41" w:rsidRPr="000B4BD7">
        <w:rPr>
          <w:rFonts w:hint="eastAsia"/>
          <w:noProof/>
          <w:sz w:val="24"/>
          <w:szCs w:val="24"/>
        </w:rPr>
        <w:t>按照此种方法，改变矩阵空间中第一行第二列的值，直到将矩阵的每一个元素全部遍历，</w:t>
      </w:r>
      <w:r w:rsidR="00CD1CCE">
        <w:rPr>
          <w:rFonts w:hint="eastAsia"/>
          <w:noProof/>
          <w:sz w:val="24"/>
          <w:szCs w:val="24"/>
        </w:rPr>
        <w:t>共</w:t>
      </w:r>
      <w:r w:rsidR="00B12C41">
        <w:rPr>
          <w:rFonts w:hint="eastAsia"/>
          <w:noProof/>
          <w:sz w:val="24"/>
          <w:szCs w:val="24"/>
        </w:rPr>
        <w:t>迭代</w:t>
      </w:r>
      <w:r w:rsidR="00C94700" w:rsidRPr="00C94700">
        <w:rPr>
          <w:rFonts w:hint="eastAsia"/>
          <w:i/>
          <w:noProof/>
          <w:sz w:val="24"/>
          <w:szCs w:val="24"/>
        </w:rPr>
        <w:t>i</w:t>
      </w:r>
      <w:r w:rsidR="00C94700" w:rsidRPr="00C94700">
        <w:rPr>
          <w:rFonts w:hint="eastAsia"/>
          <w:noProof/>
          <w:sz w:val="24"/>
          <w:szCs w:val="24"/>
        </w:rPr>
        <w:t>×</w:t>
      </w:r>
      <w:r w:rsidR="00C94700" w:rsidRPr="00C94700">
        <w:rPr>
          <w:rFonts w:hint="eastAsia"/>
          <w:i/>
          <w:noProof/>
          <w:sz w:val="24"/>
          <w:szCs w:val="24"/>
        </w:rPr>
        <w:t>j</w:t>
      </w:r>
      <w:r w:rsidR="00B12C41">
        <w:rPr>
          <w:noProof/>
          <w:sz w:val="24"/>
          <w:szCs w:val="24"/>
        </w:rPr>
        <w:t>次</w:t>
      </w:r>
      <w:r w:rsidR="00B12C41">
        <w:rPr>
          <w:rFonts w:hint="eastAsia"/>
          <w:noProof/>
          <w:sz w:val="24"/>
          <w:szCs w:val="24"/>
        </w:rPr>
        <w:t>，</w:t>
      </w:r>
      <w:r w:rsidR="00B12C41">
        <w:rPr>
          <w:noProof/>
          <w:sz w:val="24"/>
          <w:szCs w:val="24"/>
        </w:rPr>
        <w:t>此时算法停止，</w:t>
      </w:r>
      <w:r w:rsidR="00B12C41">
        <w:rPr>
          <w:rFonts w:hint="eastAsia"/>
          <w:noProof/>
          <w:sz w:val="24"/>
          <w:szCs w:val="24"/>
        </w:rPr>
        <w:t>由此</w:t>
      </w:r>
      <w:r w:rsidR="00B12C41">
        <w:rPr>
          <w:noProof/>
          <w:sz w:val="24"/>
          <w:szCs w:val="24"/>
        </w:rPr>
        <w:t>得到的</w:t>
      </w:r>
      <w:r w:rsidR="00B12C41">
        <w:rPr>
          <w:rFonts w:hint="eastAsia"/>
          <w:noProof/>
          <w:sz w:val="24"/>
          <w:szCs w:val="24"/>
        </w:rPr>
        <w:t>解即为</w:t>
      </w:r>
      <w:r w:rsidR="00B12C41">
        <w:rPr>
          <w:noProof/>
          <w:sz w:val="24"/>
          <w:szCs w:val="24"/>
        </w:rPr>
        <w:t>通过</w:t>
      </w:r>
      <w:r w:rsidR="00CD1CCE">
        <w:rPr>
          <w:rFonts w:hint="eastAsia"/>
          <w:noProof/>
          <w:sz w:val="24"/>
          <w:szCs w:val="24"/>
        </w:rPr>
        <w:t>D</w:t>
      </w:r>
      <w:r w:rsidR="00CD1CCE">
        <w:rPr>
          <w:noProof/>
          <w:sz w:val="24"/>
          <w:szCs w:val="24"/>
        </w:rPr>
        <w:t>BS</w:t>
      </w:r>
      <w:r w:rsidR="00B12C41" w:rsidRPr="000B4BD7">
        <w:rPr>
          <w:rFonts w:hint="eastAsia"/>
          <w:noProof/>
          <w:sz w:val="24"/>
          <w:szCs w:val="24"/>
        </w:rPr>
        <w:t>算法</w:t>
      </w:r>
      <w:r w:rsidR="00B12C41">
        <w:rPr>
          <w:rFonts w:hint="eastAsia"/>
          <w:noProof/>
          <w:sz w:val="24"/>
          <w:szCs w:val="24"/>
        </w:rPr>
        <w:t>寻找</w:t>
      </w:r>
      <w:r w:rsidR="00CD1CCE">
        <w:rPr>
          <w:rFonts w:hint="eastAsia"/>
          <w:noProof/>
          <w:sz w:val="24"/>
          <w:szCs w:val="24"/>
        </w:rPr>
        <w:t>到</w:t>
      </w:r>
      <w:r w:rsidR="00B12C41">
        <w:rPr>
          <w:noProof/>
          <w:sz w:val="24"/>
          <w:szCs w:val="24"/>
        </w:rPr>
        <w:t>的最优解。</w:t>
      </w:r>
    </w:p>
    <w:p w14:paraId="0B2710A3" w14:textId="77777777" w:rsidR="00AB3C95" w:rsidRDefault="00AB3C95" w:rsidP="00AB3C95">
      <w:pPr>
        <w:jc w:val="center"/>
        <w:rPr>
          <w:noProof/>
          <w:sz w:val="24"/>
          <w:szCs w:val="24"/>
        </w:rPr>
      </w:pPr>
      <w:r>
        <w:object w:dxaOrig="7845" w:dyaOrig="7726" w14:anchorId="29DC7FFF">
          <v:shape id="_x0000_i1079" type="#_x0000_t75" style="width:338.7pt;height:339.85pt" o:ole="">
            <v:imagedata r:id="rId153" o:title=""/>
          </v:shape>
          <o:OLEObject Type="Embed" ProgID="Visio.Drawing.15" ShapeID="_x0000_i1079" DrawAspect="Content" ObjectID="_1649608171" r:id="rId154"/>
        </w:object>
      </w:r>
    </w:p>
    <w:p w14:paraId="1AB283E9" w14:textId="04BCB282" w:rsidR="00AB3C95" w:rsidRPr="00AB3C95" w:rsidRDefault="00AB3C95" w:rsidP="00AB3C95">
      <w:pPr>
        <w:ind w:firstLineChars="900" w:firstLine="1890"/>
        <w:rPr>
          <w:rFonts w:eastAsia="楷体"/>
          <w:noProof/>
          <w:szCs w:val="24"/>
        </w:rPr>
      </w:pPr>
      <w:r w:rsidRPr="00260B30">
        <w:rPr>
          <w:rFonts w:eastAsia="楷体" w:hint="eastAsia"/>
          <w:noProof/>
          <w:szCs w:val="24"/>
        </w:rPr>
        <w:t>图</w:t>
      </w:r>
      <w:r w:rsidRPr="00260B30">
        <w:rPr>
          <w:rFonts w:eastAsia="楷体" w:hint="eastAsia"/>
          <w:noProof/>
          <w:szCs w:val="24"/>
        </w:rPr>
        <w:t>2</w:t>
      </w:r>
      <w:r>
        <w:rPr>
          <w:rFonts w:eastAsia="楷体"/>
          <w:noProof/>
          <w:szCs w:val="24"/>
        </w:rPr>
        <w:t>-10</w:t>
      </w:r>
      <w:r w:rsidRPr="00260B30">
        <w:rPr>
          <w:rFonts w:eastAsia="楷体"/>
          <w:noProof/>
          <w:szCs w:val="24"/>
        </w:rPr>
        <w:t xml:space="preserve"> </w:t>
      </w:r>
      <w:r w:rsidRPr="00260B30">
        <w:rPr>
          <w:rFonts w:eastAsia="楷体" w:hint="eastAsia"/>
          <w:noProof/>
          <w:szCs w:val="24"/>
        </w:rPr>
        <w:t>直接二进制搜索算法</w:t>
      </w:r>
      <w:r w:rsidRPr="00260B30">
        <w:rPr>
          <w:rFonts w:eastAsia="楷体"/>
          <w:noProof/>
          <w:szCs w:val="24"/>
        </w:rPr>
        <w:t>流程</w:t>
      </w:r>
      <w:r w:rsidRPr="00260B30">
        <w:rPr>
          <w:rFonts w:eastAsia="楷体" w:hint="eastAsia"/>
          <w:noProof/>
          <w:szCs w:val="24"/>
        </w:rPr>
        <w:t>示意图</w:t>
      </w:r>
    </w:p>
    <w:p w14:paraId="53759501" w14:textId="5DB0428D" w:rsidR="00B12C41" w:rsidRDefault="0045774F" w:rsidP="0045774F">
      <w:pPr>
        <w:spacing w:line="400" w:lineRule="exact"/>
        <w:ind w:firstLine="480"/>
        <w:rPr>
          <w:noProof/>
          <w:sz w:val="24"/>
          <w:szCs w:val="24"/>
        </w:rPr>
      </w:pPr>
      <w:r>
        <w:rPr>
          <w:rFonts w:hint="eastAsia"/>
          <w:noProof/>
          <w:sz w:val="24"/>
          <w:szCs w:val="24"/>
        </w:rPr>
        <w:t>D</w:t>
      </w:r>
      <w:r>
        <w:rPr>
          <w:noProof/>
          <w:sz w:val="24"/>
          <w:szCs w:val="24"/>
        </w:rPr>
        <w:t>BS</w:t>
      </w:r>
      <w:r w:rsidRPr="000B4BD7">
        <w:rPr>
          <w:rFonts w:hint="eastAsia"/>
          <w:noProof/>
          <w:sz w:val="24"/>
          <w:szCs w:val="24"/>
        </w:rPr>
        <w:t>算法</w:t>
      </w:r>
      <w:r>
        <w:rPr>
          <w:rFonts w:hint="eastAsia"/>
          <w:noProof/>
          <w:sz w:val="24"/>
          <w:szCs w:val="24"/>
        </w:rPr>
        <w:t>的</w:t>
      </w:r>
      <w:r>
        <w:rPr>
          <w:noProof/>
          <w:sz w:val="24"/>
          <w:szCs w:val="24"/>
        </w:rPr>
        <w:t>流程</w:t>
      </w:r>
      <w:r>
        <w:rPr>
          <w:rFonts w:hint="eastAsia"/>
          <w:noProof/>
          <w:sz w:val="24"/>
          <w:szCs w:val="24"/>
        </w:rPr>
        <w:t>如</w:t>
      </w:r>
      <w:r>
        <w:rPr>
          <w:noProof/>
          <w:sz w:val="24"/>
          <w:szCs w:val="24"/>
        </w:rPr>
        <w:t>图</w:t>
      </w:r>
      <w:r>
        <w:rPr>
          <w:rFonts w:hint="eastAsia"/>
          <w:noProof/>
          <w:sz w:val="24"/>
          <w:szCs w:val="24"/>
        </w:rPr>
        <w:t>2</w:t>
      </w:r>
      <w:r>
        <w:rPr>
          <w:noProof/>
          <w:sz w:val="24"/>
          <w:szCs w:val="24"/>
        </w:rPr>
        <w:t>-10</w:t>
      </w:r>
      <w:r>
        <w:rPr>
          <w:rFonts w:hint="eastAsia"/>
          <w:noProof/>
          <w:sz w:val="24"/>
          <w:szCs w:val="24"/>
        </w:rPr>
        <w:t>所示，</w:t>
      </w:r>
      <w:r w:rsidR="00B12C41">
        <w:rPr>
          <w:rFonts w:hint="eastAsia"/>
          <w:noProof/>
          <w:sz w:val="24"/>
          <w:szCs w:val="24"/>
        </w:rPr>
        <w:t>为了</w:t>
      </w:r>
      <w:r w:rsidR="00B12C41">
        <w:rPr>
          <w:noProof/>
          <w:sz w:val="24"/>
          <w:szCs w:val="24"/>
        </w:rPr>
        <w:t>更加清楚的描述</w:t>
      </w:r>
      <w:r w:rsidR="00CD1CCE">
        <w:rPr>
          <w:rFonts w:hint="eastAsia"/>
          <w:noProof/>
          <w:sz w:val="24"/>
          <w:szCs w:val="24"/>
        </w:rPr>
        <w:t>D</w:t>
      </w:r>
      <w:r w:rsidR="00CD1CCE">
        <w:rPr>
          <w:noProof/>
          <w:sz w:val="24"/>
          <w:szCs w:val="24"/>
        </w:rPr>
        <w:t>BS</w:t>
      </w:r>
      <w:r w:rsidR="00B12C41" w:rsidRPr="000B4BD7">
        <w:rPr>
          <w:rFonts w:hint="eastAsia"/>
          <w:noProof/>
          <w:sz w:val="24"/>
          <w:szCs w:val="24"/>
        </w:rPr>
        <w:t>算法</w:t>
      </w:r>
      <w:r w:rsidR="00B12C41">
        <w:rPr>
          <w:rFonts w:hint="eastAsia"/>
          <w:noProof/>
          <w:sz w:val="24"/>
          <w:szCs w:val="24"/>
        </w:rPr>
        <w:t>的</w:t>
      </w:r>
      <w:r w:rsidR="00CD1CCE">
        <w:rPr>
          <w:noProof/>
          <w:sz w:val="24"/>
          <w:szCs w:val="24"/>
        </w:rPr>
        <w:t>实现</w:t>
      </w:r>
      <w:r w:rsidR="00B12C41">
        <w:rPr>
          <w:noProof/>
          <w:sz w:val="24"/>
          <w:szCs w:val="24"/>
        </w:rPr>
        <w:t>过程，</w:t>
      </w:r>
      <w:r w:rsidR="00B12C41">
        <w:rPr>
          <w:rFonts w:hint="eastAsia"/>
          <w:noProof/>
          <w:sz w:val="24"/>
          <w:szCs w:val="24"/>
        </w:rPr>
        <w:t>将</w:t>
      </w:r>
      <w:r w:rsidR="00B12C41">
        <w:rPr>
          <w:noProof/>
          <w:sz w:val="24"/>
          <w:szCs w:val="24"/>
        </w:rPr>
        <w:t>其分步骤描述，如下：</w:t>
      </w:r>
    </w:p>
    <w:p w14:paraId="60E22B51" w14:textId="08AFBC4F" w:rsidR="00B12C41" w:rsidRDefault="00B12C41" w:rsidP="00B12C41">
      <w:pPr>
        <w:spacing w:line="400" w:lineRule="exact"/>
        <w:ind w:firstLineChars="200" w:firstLine="480"/>
        <w:rPr>
          <w:noProof/>
          <w:sz w:val="24"/>
          <w:szCs w:val="24"/>
        </w:rPr>
      </w:pPr>
      <w:r>
        <w:rPr>
          <w:rFonts w:hint="eastAsia"/>
          <w:noProof/>
          <w:sz w:val="24"/>
          <w:szCs w:val="24"/>
        </w:rPr>
        <w:t>第一步</w:t>
      </w:r>
      <w:r>
        <w:rPr>
          <w:noProof/>
          <w:sz w:val="24"/>
          <w:szCs w:val="24"/>
        </w:rPr>
        <w:t>：对解空间进行</w:t>
      </w:r>
      <w:r>
        <w:rPr>
          <w:rFonts w:hint="eastAsia"/>
          <w:noProof/>
          <w:sz w:val="24"/>
          <w:szCs w:val="24"/>
        </w:rPr>
        <w:t>初始化</w:t>
      </w:r>
      <w:r>
        <w:rPr>
          <w:noProof/>
          <w:sz w:val="24"/>
          <w:szCs w:val="24"/>
        </w:rPr>
        <w:t>，随机生成一个</w:t>
      </w:r>
      <w:r w:rsidR="00C94700" w:rsidRPr="00C94700">
        <w:rPr>
          <w:rFonts w:hint="eastAsia"/>
          <w:i/>
          <w:noProof/>
          <w:sz w:val="24"/>
          <w:szCs w:val="24"/>
        </w:rPr>
        <w:t>i</w:t>
      </w:r>
      <w:r w:rsidR="00C94700" w:rsidRPr="00C94700">
        <w:rPr>
          <w:rFonts w:hint="eastAsia"/>
          <w:noProof/>
          <w:sz w:val="24"/>
          <w:szCs w:val="24"/>
        </w:rPr>
        <w:t>×</w:t>
      </w:r>
      <w:r w:rsidR="00C94700" w:rsidRPr="00C94700">
        <w:rPr>
          <w:rFonts w:hint="eastAsia"/>
          <w:i/>
          <w:noProof/>
          <w:sz w:val="24"/>
          <w:szCs w:val="24"/>
        </w:rPr>
        <w:t>j</w:t>
      </w:r>
      <w:r>
        <w:rPr>
          <w:rFonts w:hint="eastAsia"/>
          <w:noProof/>
          <w:sz w:val="24"/>
          <w:szCs w:val="24"/>
        </w:rPr>
        <w:t>维</w:t>
      </w:r>
      <w:r>
        <w:rPr>
          <w:noProof/>
          <w:sz w:val="24"/>
          <w:szCs w:val="24"/>
        </w:rPr>
        <w:t>的解空间</w:t>
      </w:r>
      <w:r w:rsidR="00C94700" w:rsidRPr="00C94700">
        <w:rPr>
          <w:rFonts w:hint="eastAsia"/>
          <w:i/>
          <w:noProof/>
          <w:sz w:val="24"/>
          <w:szCs w:val="24"/>
        </w:rPr>
        <w:t>v</w:t>
      </w:r>
      <w:r w:rsidR="00C94700" w:rsidRPr="00C94700">
        <w:rPr>
          <w:rFonts w:hint="eastAsia"/>
          <w:i/>
          <w:noProof/>
          <w:sz w:val="24"/>
          <w:szCs w:val="24"/>
          <w:vertAlign w:val="subscript"/>
        </w:rPr>
        <w:t>1</w:t>
      </w:r>
      <w:r>
        <w:rPr>
          <w:rFonts w:hint="eastAsia"/>
          <w:noProof/>
          <w:sz w:val="24"/>
          <w:szCs w:val="24"/>
        </w:rPr>
        <w:t>，</w:t>
      </w:r>
      <w:r>
        <w:rPr>
          <w:noProof/>
          <w:sz w:val="24"/>
          <w:szCs w:val="24"/>
        </w:rPr>
        <w:t>将其</w:t>
      </w:r>
      <w:r>
        <w:rPr>
          <w:rFonts w:hint="eastAsia"/>
          <w:noProof/>
          <w:sz w:val="24"/>
          <w:szCs w:val="24"/>
        </w:rPr>
        <w:t>当做</w:t>
      </w:r>
      <w:r>
        <w:rPr>
          <w:noProof/>
          <w:sz w:val="24"/>
          <w:szCs w:val="24"/>
        </w:rPr>
        <w:t>目前</w:t>
      </w:r>
      <w:r>
        <w:rPr>
          <w:rFonts w:hint="eastAsia"/>
          <w:noProof/>
          <w:sz w:val="24"/>
          <w:szCs w:val="24"/>
        </w:rPr>
        <w:t>最优的解</w:t>
      </w:r>
      <w:r>
        <w:rPr>
          <w:noProof/>
          <w:sz w:val="24"/>
          <w:szCs w:val="24"/>
        </w:rPr>
        <w:t>。</w:t>
      </w:r>
    </w:p>
    <w:p w14:paraId="5FA4A81A" w14:textId="62E46B56" w:rsidR="00B12C41" w:rsidRPr="000B4BD7" w:rsidRDefault="00B12C41" w:rsidP="00B12C41">
      <w:pPr>
        <w:spacing w:line="400" w:lineRule="exact"/>
        <w:ind w:firstLineChars="200" w:firstLine="480"/>
        <w:rPr>
          <w:noProof/>
          <w:sz w:val="24"/>
          <w:szCs w:val="24"/>
        </w:rPr>
      </w:pPr>
      <w:r>
        <w:rPr>
          <w:rFonts w:hint="eastAsia"/>
          <w:noProof/>
          <w:sz w:val="24"/>
          <w:szCs w:val="24"/>
        </w:rPr>
        <w:t>第二步</w:t>
      </w:r>
      <w:r>
        <w:rPr>
          <w:noProof/>
          <w:sz w:val="24"/>
          <w:szCs w:val="24"/>
        </w:rPr>
        <w:t>：</w:t>
      </w:r>
      <w:r>
        <w:rPr>
          <w:rFonts w:hint="eastAsia"/>
          <w:noProof/>
          <w:sz w:val="24"/>
          <w:szCs w:val="24"/>
        </w:rPr>
        <w:t>计算</w:t>
      </w:r>
      <w:r>
        <w:rPr>
          <w:noProof/>
          <w:sz w:val="24"/>
          <w:szCs w:val="24"/>
        </w:rPr>
        <w:t>解空间</w:t>
      </w:r>
      <w:r w:rsidR="00C94700" w:rsidRPr="00C94700">
        <w:rPr>
          <w:rFonts w:hint="eastAsia"/>
          <w:i/>
          <w:noProof/>
          <w:sz w:val="24"/>
          <w:szCs w:val="24"/>
        </w:rPr>
        <w:t>v</w:t>
      </w:r>
      <w:r w:rsidR="00C94700" w:rsidRPr="00C94700">
        <w:rPr>
          <w:rFonts w:hint="eastAsia"/>
          <w:i/>
          <w:noProof/>
          <w:sz w:val="24"/>
          <w:szCs w:val="24"/>
          <w:vertAlign w:val="subscript"/>
        </w:rPr>
        <w:t>1</w:t>
      </w:r>
      <w:r>
        <w:rPr>
          <w:rFonts w:hint="eastAsia"/>
          <w:noProof/>
          <w:sz w:val="24"/>
          <w:szCs w:val="24"/>
        </w:rPr>
        <w:t>与</w:t>
      </w:r>
      <w:r>
        <w:rPr>
          <w:noProof/>
          <w:sz w:val="24"/>
          <w:szCs w:val="24"/>
        </w:rPr>
        <w:t>目标</w:t>
      </w:r>
      <w:r>
        <w:rPr>
          <w:rFonts w:hint="eastAsia"/>
          <w:noProof/>
          <w:sz w:val="24"/>
          <w:szCs w:val="24"/>
        </w:rPr>
        <w:t>函数</w:t>
      </w:r>
      <w:r>
        <w:rPr>
          <w:noProof/>
          <w:sz w:val="24"/>
          <w:szCs w:val="24"/>
        </w:rPr>
        <w:t>的差值，</w:t>
      </w:r>
      <w:r>
        <w:rPr>
          <w:rFonts w:hint="eastAsia"/>
          <w:noProof/>
          <w:sz w:val="24"/>
          <w:szCs w:val="24"/>
        </w:rPr>
        <w:t>记为</w:t>
      </w:r>
      <w:r w:rsidR="00C94700" w:rsidRPr="00C94700">
        <w:rPr>
          <w:rFonts w:hint="eastAsia"/>
          <w:i/>
          <w:noProof/>
          <w:sz w:val="24"/>
          <w:szCs w:val="24"/>
        </w:rPr>
        <w:t>D</w:t>
      </w:r>
      <w:r w:rsidR="00C94700" w:rsidRPr="00C94700">
        <w:rPr>
          <w:rFonts w:hint="eastAsia"/>
          <w:i/>
          <w:noProof/>
          <w:sz w:val="24"/>
          <w:szCs w:val="24"/>
          <w:vertAlign w:val="subscript"/>
        </w:rPr>
        <w:t>1</w:t>
      </w:r>
      <w:r>
        <w:rPr>
          <w:rFonts w:hint="eastAsia"/>
          <w:noProof/>
          <w:sz w:val="24"/>
          <w:szCs w:val="24"/>
        </w:rPr>
        <w:t>。</w:t>
      </w:r>
    </w:p>
    <w:p w14:paraId="4AD1D9F1" w14:textId="269F4F28" w:rsidR="00B12C41" w:rsidRDefault="00B12C41" w:rsidP="00B12C41">
      <w:pPr>
        <w:spacing w:line="400" w:lineRule="exact"/>
        <w:ind w:firstLineChars="200" w:firstLine="480"/>
        <w:rPr>
          <w:noProof/>
          <w:sz w:val="24"/>
          <w:szCs w:val="24"/>
        </w:rPr>
      </w:pPr>
      <w:r>
        <w:rPr>
          <w:rFonts w:hint="eastAsia"/>
          <w:noProof/>
          <w:sz w:val="24"/>
          <w:szCs w:val="24"/>
        </w:rPr>
        <w:lastRenderedPageBreak/>
        <w:t>第三步</w:t>
      </w:r>
      <w:r>
        <w:rPr>
          <w:noProof/>
          <w:sz w:val="24"/>
          <w:szCs w:val="24"/>
        </w:rPr>
        <w:t>：</w:t>
      </w:r>
      <w:r>
        <w:rPr>
          <w:rFonts w:hint="eastAsia"/>
          <w:noProof/>
          <w:sz w:val="24"/>
          <w:szCs w:val="24"/>
        </w:rPr>
        <w:t>按照</w:t>
      </w:r>
      <w:r>
        <w:rPr>
          <w:noProof/>
          <w:sz w:val="24"/>
          <w:szCs w:val="24"/>
        </w:rPr>
        <w:t>顺序，</w:t>
      </w:r>
      <w:r>
        <w:rPr>
          <w:rFonts w:hint="eastAsia"/>
          <w:noProof/>
          <w:sz w:val="24"/>
          <w:szCs w:val="24"/>
        </w:rPr>
        <w:t>改变</w:t>
      </w:r>
      <w:r>
        <w:rPr>
          <w:noProof/>
          <w:sz w:val="24"/>
          <w:szCs w:val="24"/>
        </w:rPr>
        <w:t>解空间</w:t>
      </w:r>
      <w:r w:rsidR="00C94700" w:rsidRPr="00C94700">
        <w:rPr>
          <w:rFonts w:hint="eastAsia"/>
          <w:i/>
          <w:noProof/>
          <w:sz w:val="24"/>
          <w:szCs w:val="24"/>
        </w:rPr>
        <w:t>v</w:t>
      </w:r>
      <w:r w:rsidR="00C94700" w:rsidRPr="00C94700">
        <w:rPr>
          <w:rFonts w:hint="eastAsia"/>
          <w:i/>
          <w:noProof/>
          <w:sz w:val="24"/>
          <w:szCs w:val="24"/>
          <w:vertAlign w:val="subscript"/>
        </w:rPr>
        <w:t>1</w:t>
      </w:r>
      <w:r>
        <w:rPr>
          <w:rFonts w:hint="eastAsia"/>
          <w:noProof/>
          <w:sz w:val="24"/>
          <w:szCs w:val="24"/>
        </w:rPr>
        <w:t>中第</w:t>
      </w:r>
      <w:r w:rsidR="00C94700" w:rsidRPr="00C94700">
        <w:rPr>
          <w:rFonts w:hint="eastAsia"/>
          <w:i/>
          <w:noProof/>
          <w:sz w:val="24"/>
          <w:szCs w:val="24"/>
        </w:rPr>
        <w:t>i</w:t>
      </w:r>
      <w:r>
        <w:rPr>
          <w:noProof/>
          <w:sz w:val="24"/>
          <w:szCs w:val="24"/>
        </w:rPr>
        <w:t>行第</w:t>
      </w:r>
      <w:r w:rsidR="00C94700" w:rsidRPr="00C94700">
        <w:rPr>
          <w:rFonts w:hint="eastAsia"/>
          <w:i/>
          <w:noProof/>
          <w:sz w:val="24"/>
          <w:szCs w:val="24"/>
        </w:rPr>
        <w:t>j</w:t>
      </w:r>
      <w:r>
        <w:rPr>
          <w:rFonts w:hint="eastAsia"/>
          <w:noProof/>
          <w:sz w:val="24"/>
          <w:szCs w:val="24"/>
        </w:rPr>
        <w:t>列</w:t>
      </w:r>
      <w:r>
        <w:rPr>
          <w:noProof/>
          <w:sz w:val="24"/>
          <w:szCs w:val="24"/>
        </w:rPr>
        <w:t>的值，</w:t>
      </w:r>
      <w:r>
        <w:rPr>
          <w:rFonts w:hint="eastAsia"/>
          <w:noProof/>
          <w:sz w:val="24"/>
          <w:szCs w:val="24"/>
        </w:rPr>
        <w:t>将其</w:t>
      </w:r>
      <w:r>
        <w:rPr>
          <w:noProof/>
          <w:sz w:val="24"/>
          <w:szCs w:val="24"/>
        </w:rPr>
        <w:t>数值进行翻转，如果</w:t>
      </w:r>
      <w:r>
        <w:rPr>
          <w:rFonts w:hint="eastAsia"/>
          <w:noProof/>
          <w:sz w:val="24"/>
          <w:szCs w:val="24"/>
        </w:rPr>
        <w:t>原位置的</w:t>
      </w:r>
      <w:r>
        <w:rPr>
          <w:noProof/>
          <w:sz w:val="24"/>
          <w:szCs w:val="24"/>
        </w:rPr>
        <w:t>数值为</w:t>
      </w:r>
      <w:r w:rsidR="00CD1CCE" w:rsidRPr="00CD1CCE">
        <w:rPr>
          <w:rFonts w:ascii="宋体" w:eastAsia="宋体" w:hAnsi="宋体"/>
          <w:noProof/>
          <w:sz w:val="24"/>
          <w:szCs w:val="24"/>
        </w:rPr>
        <w:t>“</w:t>
      </w:r>
      <w:r w:rsidR="00CD1CCE">
        <w:rPr>
          <w:noProof/>
          <w:sz w:val="24"/>
          <w:szCs w:val="24"/>
        </w:rPr>
        <w:t>0</w:t>
      </w:r>
      <w:r w:rsidR="00CD1CCE" w:rsidRPr="00CD1CCE">
        <w:rPr>
          <w:rFonts w:ascii="宋体" w:eastAsia="宋体" w:hAnsi="宋体"/>
          <w:noProof/>
          <w:sz w:val="24"/>
          <w:szCs w:val="24"/>
        </w:rPr>
        <w:t>”</w:t>
      </w:r>
      <w:r>
        <w:rPr>
          <w:rFonts w:hint="eastAsia"/>
          <w:noProof/>
          <w:sz w:val="24"/>
          <w:szCs w:val="24"/>
        </w:rPr>
        <w:t>，</w:t>
      </w:r>
      <w:r>
        <w:rPr>
          <w:noProof/>
          <w:sz w:val="24"/>
          <w:szCs w:val="24"/>
        </w:rPr>
        <w:t>则将其改变成</w:t>
      </w:r>
      <w:r>
        <w:rPr>
          <w:rFonts w:hint="eastAsia"/>
          <w:noProof/>
          <w:sz w:val="24"/>
          <w:szCs w:val="24"/>
        </w:rPr>
        <w:t>“</w:t>
      </w:r>
      <w:r>
        <w:rPr>
          <w:rFonts w:hint="eastAsia"/>
          <w:noProof/>
          <w:sz w:val="24"/>
          <w:szCs w:val="24"/>
        </w:rPr>
        <w:t>1</w:t>
      </w:r>
      <w:r>
        <w:rPr>
          <w:rFonts w:hint="eastAsia"/>
          <w:noProof/>
          <w:sz w:val="24"/>
          <w:szCs w:val="24"/>
        </w:rPr>
        <w:t>”，</w:t>
      </w:r>
      <w:r>
        <w:rPr>
          <w:noProof/>
          <w:sz w:val="24"/>
          <w:szCs w:val="24"/>
        </w:rPr>
        <w:t>反之亦然</w:t>
      </w:r>
      <w:r>
        <w:rPr>
          <w:rFonts w:hint="eastAsia"/>
          <w:noProof/>
          <w:sz w:val="24"/>
          <w:szCs w:val="24"/>
        </w:rPr>
        <w:t>，</w:t>
      </w:r>
      <w:r>
        <w:rPr>
          <w:noProof/>
          <w:sz w:val="24"/>
          <w:szCs w:val="24"/>
        </w:rPr>
        <w:t>得到新解</w:t>
      </w:r>
      <w:r w:rsidR="00C94700" w:rsidRPr="00C94700">
        <w:rPr>
          <w:rFonts w:hint="eastAsia"/>
          <w:i/>
          <w:noProof/>
          <w:sz w:val="24"/>
          <w:szCs w:val="24"/>
        </w:rPr>
        <w:t>v</w:t>
      </w:r>
      <w:r w:rsidR="00C94700">
        <w:rPr>
          <w:rFonts w:hint="eastAsia"/>
          <w:i/>
          <w:noProof/>
          <w:sz w:val="24"/>
          <w:szCs w:val="24"/>
          <w:vertAlign w:val="subscript"/>
        </w:rPr>
        <w:t>2</w:t>
      </w:r>
      <w:r>
        <w:rPr>
          <w:rFonts w:hint="eastAsia"/>
          <w:noProof/>
          <w:sz w:val="24"/>
          <w:szCs w:val="24"/>
        </w:rPr>
        <w:t>。</w:t>
      </w:r>
    </w:p>
    <w:p w14:paraId="6FA2CCFD" w14:textId="76154F3E" w:rsidR="00B12C41" w:rsidRDefault="00B12C41" w:rsidP="00B12C41">
      <w:pPr>
        <w:spacing w:line="400" w:lineRule="exact"/>
        <w:ind w:firstLineChars="200" w:firstLine="480"/>
        <w:rPr>
          <w:noProof/>
          <w:sz w:val="24"/>
          <w:szCs w:val="24"/>
        </w:rPr>
      </w:pPr>
      <w:r>
        <w:rPr>
          <w:rFonts w:hint="eastAsia"/>
          <w:noProof/>
          <w:sz w:val="24"/>
          <w:szCs w:val="24"/>
        </w:rPr>
        <w:t>第四步</w:t>
      </w:r>
      <w:r>
        <w:rPr>
          <w:noProof/>
          <w:sz w:val="24"/>
          <w:szCs w:val="24"/>
        </w:rPr>
        <w:t>：</w:t>
      </w:r>
      <w:r>
        <w:rPr>
          <w:rFonts w:hint="eastAsia"/>
          <w:noProof/>
          <w:sz w:val="24"/>
          <w:szCs w:val="24"/>
        </w:rPr>
        <w:t>计算</w:t>
      </w:r>
      <w:r>
        <w:rPr>
          <w:noProof/>
          <w:sz w:val="24"/>
          <w:szCs w:val="24"/>
        </w:rPr>
        <w:t>新的</w:t>
      </w:r>
      <w:r>
        <w:rPr>
          <w:rFonts w:hint="eastAsia"/>
          <w:noProof/>
          <w:sz w:val="24"/>
          <w:szCs w:val="24"/>
        </w:rPr>
        <w:t>解空间</w:t>
      </w:r>
      <w:r>
        <w:rPr>
          <w:noProof/>
          <w:sz w:val="24"/>
          <w:szCs w:val="24"/>
        </w:rPr>
        <w:t>与目标</w:t>
      </w:r>
      <w:r>
        <w:rPr>
          <w:rFonts w:hint="eastAsia"/>
          <w:noProof/>
          <w:sz w:val="24"/>
          <w:szCs w:val="24"/>
        </w:rPr>
        <w:t>函数</w:t>
      </w:r>
      <w:r>
        <w:rPr>
          <w:noProof/>
          <w:sz w:val="24"/>
          <w:szCs w:val="24"/>
        </w:rPr>
        <w:t>的差值，</w:t>
      </w:r>
      <w:r>
        <w:rPr>
          <w:rFonts w:hint="eastAsia"/>
          <w:noProof/>
          <w:sz w:val="24"/>
          <w:szCs w:val="24"/>
        </w:rPr>
        <w:t>记为</w:t>
      </w:r>
      <w:r w:rsidR="00C94700" w:rsidRPr="00C94700">
        <w:rPr>
          <w:rFonts w:hint="eastAsia"/>
          <w:i/>
          <w:noProof/>
          <w:sz w:val="24"/>
          <w:szCs w:val="24"/>
        </w:rPr>
        <w:t>D</w:t>
      </w:r>
      <w:r w:rsidR="00C94700" w:rsidRPr="00C94700">
        <w:rPr>
          <w:rFonts w:hint="eastAsia"/>
          <w:i/>
          <w:noProof/>
          <w:sz w:val="24"/>
          <w:szCs w:val="24"/>
          <w:vertAlign w:val="subscript"/>
        </w:rPr>
        <w:t>2</w:t>
      </w:r>
      <w:r>
        <w:rPr>
          <w:rFonts w:hint="eastAsia"/>
          <w:noProof/>
          <w:sz w:val="24"/>
          <w:szCs w:val="24"/>
        </w:rPr>
        <w:t>。</w:t>
      </w:r>
    </w:p>
    <w:p w14:paraId="539EE8F7" w14:textId="1A22F13B" w:rsidR="00B12C41" w:rsidRPr="00B35D45" w:rsidRDefault="00B12C41" w:rsidP="00B12C41">
      <w:pPr>
        <w:spacing w:line="400" w:lineRule="exact"/>
        <w:ind w:firstLineChars="200" w:firstLine="480"/>
        <w:rPr>
          <w:noProof/>
          <w:sz w:val="24"/>
          <w:szCs w:val="24"/>
        </w:rPr>
      </w:pPr>
      <w:r>
        <w:rPr>
          <w:rFonts w:hint="eastAsia"/>
          <w:noProof/>
          <w:sz w:val="24"/>
          <w:szCs w:val="24"/>
        </w:rPr>
        <w:t>第五步</w:t>
      </w:r>
      <w:r>
        <w:rPr>
          <w:noProof/>
          <w:sz w:val="24"/>
          <w:szCs w:val="24"/>
        </w:rPr>
        <w:t>：</w:t>
      </w:r>
      <w:r>
        <w:rPr>
          <w:rFonts w:hint="eastAsia"/>
          <w:noProof/>
          <w:sz w:val="24"/>
          <w:szCs w:val="24"/>
        </w:rPr>
        <w:t>判断</w:t>
      </w:r>
      <w:r w:rsidR="00C94700" w:rsidRPr="00C94700">
        <w:rPr>
          <w:rFonts w:hint="eastAsia"/>
          <w:i/>
          <w:noProof/>
          <w:sz w:val="24"/>
          <w:szCs w:val="24"/>
        </w:rPr>
        <w:t>D</w:t>
      </w:r>
      <w:r w:rsidR="00C94700" w:rsidRPr="00C94700">
        <w:rPr>
          <w:rFonts w:hint="eastAsia"/>
          <w:i/>
          <w:noProof/>
          <w:sz w:val="24"/>
          <w:szCs w:val="24"/>
          <w:vertAlign w:val="subscript"/>
        </w:rPr>
        <w:t>1</w:t>
      </w:r>
      <w:r>
        <w:rPr>
          <w:rFonts w:hint="eastAsia"/>
          <w:noProof/>
          <w:sz w:val="24"/>
          <w:szCs w:val="24"/>
        </w:rPr>
        <w:t>与</w:t>
      </w:r>
      <w:r w:rsidR="00C94700" w:rsidRPr="00C94700">
        <w:rPr>
          <w:rFonts w:hint="eastAsia"/>
          <w:i/>
          <w:noProof/>
          <w:sz w:val="24"/>
          <w:szCs w:val="24"/>
        </w:rPr>
        <w:t>D</w:t>
      </w:r>
      <w:r w:rsidR="00C94700" w:rsidRPr="00C94700">
        <w:rPr>
          <w:rFonts w:hint="eastAsia"/>
          <w:i/>
          <w:noProof/>
          <w:sz w:val="24"/>
          <w:szCs w:val="24"/>
          <w:vertAlign w:val="subscript"/>
        </w:rPr>
        <w:t>2</w:t>
      </w:r>
      <w:r>
        <w:rPr>
          <w:rFonts w:hint="eastAsia"/>
          <w:noProof/>
          <w:sz w:val="24"/>
          <w:szCs w:val="24"/>
        </w:rPr>
        <w:t>的</w:t>
      </w:r>
      <w:r>
        <w:rPr>
          <w:noProof/>
          <w:sz w:val="24"/>
          <w:szCs w:val="24"/>
        </w:rPr>
        <w:t>大小关系，</w:t>
      </w:r>
      <w:r>
        <w:rPr>
          <w:rFonts w:hint="eastAsia"/>
          <w:noProof/>
          <w:sz w:val="24"/>
          <w:szCs w:val="24"/>
        </w:rPr>
        <w:t>如果</w:t>
      </w:r>
      <w:r w:rsidR="00C94700" w:rsidRPr="00C94700">
        <w:rPr>
          <w:rFonts w:hint="eastAsia"/>
          <w:i/>
          <w:noProof/>
          <w:sz w:val="24"/>
          <w:szCs w:val="24"/>
        </w:rPr>
        <w:t>D</w:t>
      </w:r>
      <w:r w:rsidR="00C94700" w:rsidRPr="00C94700">
        <w:rPr>
          <w:rFonts w:hint="eastAsia"/>
          <w:i/>
          <w:noProof/>
          <w:sz w:val="24"/>
          <w:szCs w:val="24"/>
          <w:vertAlign w:val="subscript"/>
        </w:rPr>
        <w:t>1</w:t>
      </w:r>
      <w:r>
        <w:rPr>
          <w:rFonts w:hint="eastAsia"/>
          <w:noProof/>
          <w:sz w:val="24"/>
          <w:szCs w:val="24"/>
        </w:rPr>
        <w:t>大于</w:t>
      </w:r>
      <w:r w:rsidR="00C94700" w:rsidRPr="00C94700">
        <w:rPr>
          <w:rFonts w:hint="eastAsia"/>
          <w:i/>
          <w:noProof/>
          <w:sz w:val="24"/>
          <w:szCs w:val="24"/>
        </w:rPr>
        <w:t xml:space="preserve"> D</w:t>
      </w:r>
      <w:r w:rsidR="00C94700" w:rsidRPr="00C94700">
        <w:rPr>
          <w:rFonts w:hint="eastAsia"/>
          <w:i/>
          <w:noProof/>
          <w:sz w:val="24"/>
          <w:szCs w:val="24"/>
          <w:vertAlign w:val="subscript"/>
        </w:rPr>
        <w:t>2</w:t>
      </w:r>
      <w:r>
        <w:rPr>
          <w:rFonts w:hint="eastAsia"/>
          <w:noProof/>
          <w:sz w:val="24"/>
          <w:szCs w:val="24"/>
        </w:rPr>
        <w:t>，</w:t>
      </w:r>
      <w:r>
        <w:rPr>
          <w:noProof/>
          <w:sz w:val="24"/>
          <w:szCs w:val="24"/>
        </w:rPr>
        <w:t>则接受</w:t>
      </w:r>
      <w:r w:rsidR="00CD1CCE">
        <w:rPr>
          <w:rFonts w:hint="eastAsia"/>
          <w:noProof/>
          <w:sz w:val="24"/>
          <w:szCs w:val="24"/>
        </w:rPr>
        <w:t>新</w:t>
      </w:r>
      <w:r>
        <w:rPr>
          <w:rFonts w:hint="eastAsia"/>
          <w:noProof/>
          <w:sz w:val="24"/>
          <w:szCs w:val="24"/>
        </w:rPr>
        <w:t>解</w:t>
      </w:r>
      <w:r w:rsidR="00C94700" w:rsidRPr="00C94700">
        <w:rPr>
          <w:rFonts w:hint="eastAsia"/>
          <w:i/>
          <w:noProof/>
          <w:sz w:val="24"/>
          <w:szCs w:val="24"/>
        </w:rPr>
        <w:t>v</w:t>
      </w:r>
      <w:r w:rsidR="00C94700">
        <w:rPr>
          <w:rFonts w:hint="eastAsia"/>
          <w:i/>
          <w:noProof/>
          <w:sz w:val="24"/>
          <w:szCs w:val="24"/>
          <w:vertAlign w:val="subscript"/>
        </w:rPr>
        <w:t>2</w:t>
      </w:r>
      <w:r>
        <w:rPr>
          <w:rFonts w:hint="eastAsia"/>
          <w:noProof/>
          <w:sz w:val="24"/>
          <w:szCs w:val="24"/>
        </w:rPr>
        <w:t>，</w:t>
      </w:r>
      <w:r w:rsidR="00CD1CCE">
        <w:rPr>
          <w:rFonts w:hint="eastAsia"/>
          <w:noProof/>
          <w:sz w:val="24"/>
          <w:szCs w:val="24"/>
        </w:rPr>
        <w:t>并</w:t>
      </w:r>
      <w:r>
        <w:rPr>
          <w:noProof/>
          <w:sz w:val="24"/>
          <w:szCs w:val="24"/>
        </w:rPr>
        <w:t>将它作为目前最优的解</w:t>
      </w:r>
      <w:r>
        <w:rPr>
          <w:rFonts w:hint="eastAsia"/>
          <w:noProof/>
          <w:sz w:val="24"/>
          <w:szCs w:val="24"/>
        </w:rPr>
        <w:t>，更新</w:t>
      </w:r>
      <w:r>
        <w:rPr>
          <w:noProof/>
          <w:sz w:val="24"/>
          <w:szCs w:val="24"/>
        </w:rPr>
        <w:t>目标差值</w:t>
      </w:r>
      <w:r w:rsidR="00C94700" w:rsidRPr="00C94700">
        <w:rPr>
          <w:rFonts w:hint="eastAsia"/>
          <w:i/>
          <w:noProof/>
          <w:sz w:val="24"/>
          <w:szCs w:val="24"/>
        </w:rPr>
        <w:t>D</w:t>
      </w:r>
      <w:r w:rsidR="00C94700" w:rsidRPr="00C94700">
        <w:rPr>
          <w:rFonts w:hint="eastAsia"/>
          <w:i/>
          <w:noProof/>
          <w:sz w:val="24"/>
          <w:szCs w:val="24"/>
          <w:vertAlign w:val="subscript"/>
        </w:rPr>
        <w:t>1</w:t>
      </w:r>
      <w:r>
        <w:rPr>
          <w:rFonts w:hint="eastAsia"/>
          <w:noProof/>
          <w:sz w:val="24"/>
          <w:szCs w:val="24"/>
        </w:rPr>
        <w:t>的</w:t>
      </w:r>
      <w:r>
        <w:rPr>
          <w:noProof/>
          <w:sz w:val="24"/>
          <w:szCs w:val="24"/>
        </w:rPr>
        <w:t>值，即另</w:t>
      </w:r>
      <w:r w:rsidR="00C94700" w:rsidRPr="00C94700">
        <w:rPr>
          <w:rFonts w:hint="eastAsia"/>
          <w:i/>
          <w:noProof/>
          <w:sz w:val="24"/>
          <w:szCs w:val="24"/>
        </w:rPr>
        <w:t>D</w:t>
      </w:r>
      <w:r w:rsidR="00C94700" w:rsidRPr="00C94700">
        <w:rPr>
          <w:rFonts w:hint="eastAsia"/>
          <w:i/>
          <w:noProof/>
          <w:sz w:val="24"/>
          <w:szCs w:val="24"/>
          <w:vertAlign w:val="subscript"/>
        </w:rPr>
        <w:t>1</w:t>
      </w:r>
      <w:r w:rsidR="00C94700">
        <w:rPr>
          <w:i/>
          <w:noProof/>
          <w:sz w:val="24"/>
          <w:szCs w:val="24"/>
          <w:vertAlign w:val="subscript"/>
        </w:rPr>
        <w:t xml:space="preserve"> </w:t>
      </w:r>
      <w:r>
        <w:rPr>
          <w:rFonts w:hint="eastAsia"/>
          <w:noProof/>
          <w:sz w:val="24"/>
          <w:szCs w:val="24"/>
        </w:rPr>
        <w:t>=</w:t>
      </w:r>
      <w:r w:rsidR="00C94700" w:rsidRPr="00C94700">
        <w:rPr>
          <w:rFonts w:hint="eastAsia"/>
          <w:i/>
          <w:noProof/>
          <w:sz w:val="24"/>
          <w:szCs w:val="24"/>
        </w:rPr>
        <w:t xml:space="preserve"> D</w:t>
      </w:r>
      <w:r w:rsidR="00C94700" w:rsidRPr="00C94700">
        <w:rPr>
          <w:rFonts w:hint="eastAsia"/>
          <w:i/>
          <w:noProof/>
          <w:sz w:val="24"/>
          <w:szCs w:val="24"/>
          <w:vertAlign w:val="subscript"/>
        </w:rPr>
        <w:t>2</w:t>
      </w:r>
      <w:r>
        <w:rPr>
          <w:rFonts w:hint="eastAsia"/>
          <w:noProof/>
          <w:sz w:val="24"/>
          <w:szCs w:val="24"/>
        </w:rPr>
        <w:t>；</w:t>
      </w:r>
      <w:r>
        <w:rPr>
          <w:noProof/>
          <w:sz w:val="24"/>
          <w:szCs w:val="24"/>
        </w:rPr>
        <w:t>否则</w:t>
      </w:r>
      <w:r>
        <w:rPr>
          <w:rFonts w:hint="eastAsia"/>
          <w:noProof/>
          <w:sz w:val="24"/>
          <w:szCs w:val="24"/>
        </w:rPr>
        <w:t>保持</w:t>
      </w:r>
      <w:r w:rsidR="00CD1CCE">
        <w:rPr>
          <w:noProof/>
          <w:sz w:val="24"/>
          <w:szCs w:val="24"/>
        </w:rPr>
        <w:t>最优</w:t>
      </w:r>
      <w:r w:rsidR="00CD1CCE">
        <w:rPr>
          <w:rFonts w:hint="eastAsia"/>
          <w:noProof/>
          <w:sz w:val="24"/>
          <w:szCs w:val="24"/>
        </w:rPr>
        <w:t>解</w:t>
      </w:r>
      <w:r w:rsidR="00C94700" w:rsidRPr="00C94700">
        <w:rPr>
          <w:rFonts w:hint="eastAsia"/>
          <w:i/>
          <w:noProof/>
          <w:sz w:val="24"/>
          <w:szCs w:val="24"/>
        </w:rPr>
        <w:t>v</w:t>
      </w:r>
      <w:r w:rsidR="00C94700" w:rsidRPr="00C94700">
        <w:rPr>
          <w:rFonts w:hint="eastAsia"/>
          <w:i/>
          <w:noProof/>
          <w:sz w:val="24"/>
          <w:szCs w:val="24"/>
          <w:vertAlign w:val="subscript"/>
        </w:rPr>
        <w:t>1</w:t>
      </w:r>
      <w:r w:rsidR="00CD1CCE">
        <w:rPr>
          <w:rFonts w:hint="eastAsia"/>
          <w:noProof/>
          <w:sz w:val="24"/>
          <w:szCs w:val="24"/>
        </w:rPr>
        <w:t>与目标差值</w:t>
      </w:r>
      <w:r w:rsidR="00C94700" w:rsidRPr="00C94700">
        <w:rPr>
          <w:rFonts w:hint="eastAsia"/>
          <w:i/>
          <w:noProof/>
          <w:sz w:val="24"/>
          <w:szCs w:val="24"/>
        </w:rPr>
        <w:t>D</w:t>
      </w:r>
      <w:r w:rsidR="00C94700" w:rsidRPr="00C94700">
        <w:rPr>
          <w:rFonts w:hint="eastAsia"/>
          <w:i/>
          <w:noProof/>
          <w:sz w:val="24"/>
          <w:szCs w:val="24"/>
          <w:vertAlign w:val="subscript"/>
        </w:rPr>
        <w:t>1</w:t>
      </w:r>
      <w:r>
        <w:rPr>
          <w:noProof/>
          <w:sz w:val="24"/>
          <w:szCs w:val="24"/>
        </w:rPr>
        <w:t>不变。</w:t>
      </w:r>
    </w:p>
    <w:p w14:paraId="125C2AAB" w14:textId="0B5811F2" w:rsidR="00B12C41" w:rsidRPr="000B4BD7" w:rsidRDefault="00B12C41" w:rsidP="00B12C41">
      <w:pPr>
        <w:spacing w:line="400" w:lineRule="exact"/>
        <w:ind w:firstLineChars="200" w:firstLine="480"/>
        <w:rPr>
          <w:noProof/>
          <w:sz w:val="24"/>
          <w:szCs w:val="24"/>
        </w:rPr>
      </w:pPr>
      <w:r>
        <w:rPr>
          <w:rFonts w:hint="eastAsia"/>
          <w:noProof/>
          <w:sz w:val="24"/>
          <w:szCs w:val="24"/>
        </w:rPr>
        <w:t>第六步</w:t>
      </w:r>
      <w:r>
        <w:rPr>
          <w:noProof/>
          <w:sz w:val="24"/>
          <w:szCs w:val="24"/>
        </w:rPr>
        <w:t>：</w:t>
      </w:r>
      <w:r w:rsidR="00CD1CCE">
        <w:rPr>
          <w:rFonts w:hint="eastAsia"/>
          <w:noProof/>
          <w:sz w:val="24"/>
          <w:szCs w:val="24"/>
        </w:rPr>
        <w:t>判断</w:t>
      </w:r>
      <w:r w:rsidR="00CD1CCE">
        <w:rPr>
          <w:noProof/>
          <w:sz w:val="24"/>
          <w:szCs w:val="24"/>
        </w:rPr>
        <w:t>算法是否需要</w:t>
      </w:r>
      <w:r w:rsidR="00CD1CCE">
        <w:rPr>
          <w:rFonts w:hint="eastAsia"/>
          <w:noProof/>
          <w:sz w:val="24"/>
          <w:szCs w:val="24"/>
        </w:rPr>
        <w:t>终止</w:t>
      </w:r>
      <w:r w:rsidR="00CD1CCE">
        <w:rPr>
          <w:noProof/>
          <w:sz w:val="24"/>
          <w:szCs w:val="24"/>
        </w:rPr>
        <w:t>，</w:t>
      </w:r>
      <w:r w:rsidR="00CD1CCE">
        <w:rPr>
          <w:rFonts w:hint="eastAsia"/>
          <w:noProof/>
          <w:sz w:val="24"/>
          <w:szCs w:val="24"/>
        </w:rPr>
        <w:t>若不需要，</w:t>
      </w:r>
      <w:r w:rsidR="00CD1CCE">
        <w:rPr>
          <w:noProof/>
          <w:sz w:val="24"/>
          <w:szCs w:val="24"/>
        </w:rPr>
        <w:t>则</w:t>
      </w:r>
      <w:r w:rsidRPr="007D5C0C">
        <w:rPr>
          <w:rFonts w:hint="eastAsia"/>
          <w:noProof/>
          <w:sz w:val="24"/>
          <w:szCs w:val="24"/>
        </w:rPr>
        <w:t>回到</w:t>
      </w:r>
      <w:r>
        <w:rPr>
          <w:rFonts w:hint="eastAsia"/>
          <w:noProof/>
          <w:sz w:val="24"/>
          <w:szCs w:val="24"/>
        </w:rPr>
        <w:t>第三步</w:t>
      </w:r>
      <w:r w:rsidRPr="007D5C0C">
        <w:rPr>
          <w:rFonts w:hint="eastAsia"/>
          <w:noProof/>
          <w:sz w:val="24"/>
          <w:szCs w:val="24"/>
        </w:rPr>
        <w:t>继续进行迭代</w:t>
      </w:r>
      <w:r w:rsidR="00CD1CCE">
        <w:rPr>
          <w:rFonts w:hint="eastAsia"/>
          <w:noProof/>
          <w:sz w:val="24"/>
          <w:szCs w:val="24"/>
        </w:rPr>
        <w:t>。</w:t>
      </w:r>
    </w:p>
    <w:p w14:paraId="74DD9AEA" w14:textId="57BA89D7" w:rsidR="00B12C41" w:rsidRDefault="00B12C41" w:rsidP="00B12C41">
      <w:pPr>
        <w:spacing w:line="400" w:lineRule="exact"/>
        <w:ind w:firstLine="480"/>
        <w:rPr>
          <w:noProof/>
          <w:sz w:val="24"/>
          <w:szCs w:val="24"/>
        </w:rPr>
      </w:pPr>
      <w:r>
        <w:rPr>
          <w:noProof/>
          <w:sz w:val="24"/>
          <w:szCs w:val="24"/>
        </w:rPr>
        <w:t>终止条件</w:t>
      </w:r>
      <w:r w:rsidR="00CD1CCE">
        <w:rPr>
          <w:rFonts w:hint="eastAsia"/>
          <w:noProof/>
          <w:sz w:val="24"/>
          <w:szCs w:val="24"/>
        </w:rPr>
        <w:t>可分为</w:t>
      </w:r>
      <w:r w:rsidR="00CD1CCE">
        <w:rPr>
          <w:noProof/>
          <w:sz w:val="24"/>
          <w:szCs w:val="24"/>
        </w:rPr>
        <w:t>以下两种</w:t>
      </w:r>
      <w:r>
        <w:rPr>
          <w:noProof/>
          <w:sz w:val="24"/>
          <w:szCs w:val="24"/>
        </w:rPr>
        <w:t>：</w:t>
      </w:r>
    </w:p>
    <w:p w14:paraId="748CF712" w14:textId="2DE252BB" w:rsidR="00B12C41" w:rsidRPr="00833909" w:rsidRDefault="00B12C41" w:rsidP="00B12C41">
      <w:pPr>
        <w:spacing w:line="400" w:lineRule="exact"/>
        <w:ind w:firstLine="480"/>
        <w:rPr>
          <w:noProof/>
          <w:sz w:val="24"/>
          <w:szCs w:val="24"/>
        </w:rPr>
      </w:pPr>
      <w:r>
        <w:rPr>
          <w:rFonts w:hint="eastAsia"/>
          <w:noProof/>
          <w:sz w:val="24"/>
          <w:szCs w:val="24"/>
        </w:rPr>
        <w:t>（</w:t>
      </w:r>
      <w:r>
        <w:rPr>
          <w:rFonts w:hint="eastAsia"/>
          <w:noProof/>
          <w:sz w:val="24"/>
          <w:szCs w:val="24"/>
        </w:rPr>
        <w:t>1</w:t>
      </w:r>
      <w:r>
        <w:rPr>
          <w:rFonts w:hint="eastAsia"/>
          <w:noProof/>
          <w:sz w:val="24"/>
          <w:szCs w:val="24"/>
        </w:rPr>
        <w:t>）已经</w:t>
      </w:r>
      <w:r>
        <w:rPr>
          <w:noProof/>
          <w:sz w:val="24"/>
          <w:szCs w:val="24"/>
        </w:rPr>
        <w:t>实现解空间</w:t>
      </w:r>
      <w:r>
        <w:rPr>
          <w:rFonts w:hint="eastAsia"/>
          <w:noProof/>
          <w:sz w:val="24"/>
          <w:szCs w:val="24"/>
        </w:rPr>
        <w:t>所有</w:t>
      </w:r>
      <w:r>
        <w:rPr>
          <w:noProof/>
          <w:sz w:val="24"/>
          <w:szCs w:val="24"/>
        </w:rPr>
        <w:t>元素的</w:t>
      </w:r>
      <w:r>
        <w:rPr>
          <w:rFonts w:hint="eastAsia"/>
          <w:noProof/>
          <w:sz w:val="24"/>
          <w:szCs w:val="24"/>
        </w:rPr>
        <w:t>遍历</w:t>
      </w:r>
      <w:r>
        <w:rPr>
          <w:noProof/>
          <w:sz w:val="24"/>
          <w:szCs w:val="24"/>
        </w:rPr>
        <w:t>，</w:t>
      </w:r>
      <w:r>
        <w:rPr>
          <w:rFonts w:hint="eastAsia"/>
          <w:noProof/>
          <w:sz w:val="24"/>
          <w:szCs w:val="24"/>
        </w:rPr>
        <w:t>即遍历</w:t>
      </w:r>
      <w:r>
        <w:rPr>
          <w:noProof/>
          <w:sz w:val="24"/>
          <w:szCs w:val="24"/>
        </w:rPr>
        <w:t>次数达到了解空间的</w:t>
      </w:r>
      <w:r>
        <w:rPr>
          <w:rFonts w:hint="eastAsia"/>
          <w:noProof/>
          <w:sz w:val="24"/>
          <w:szCs w:val="24"/>
        </w:rPr>
        <w:t>维度乘积值</w:t>
      </w:r>
      <w:r w:rsidR="00C94700" w:rsidRPr="00C94700">
        <w:rPr>
          <w:rFonts w:hint="eastAsia"/>
          <w:i/>
          <w:noProof/>
          <w:sz w:val="24"/>
          <w:szCs w:val="24"/>
        </w:rPr>
        <w:t>i</w:t>
      </w:r>
      <w:r w:rsidR="00C94700" w:rsidRPr="00C94700">
        <w:rPr>
          <w:rFonts w:hint="eastAsia"/>
          <w:noProof/>
          <w:sz w:val="24"/>
          <w:szCs w:val="24"/>
        </w:rPr>
        <w:t>×</w:t>
      </w:r>
      <w:r w:rsidR="00C94700" w:rsidRPr="00C94700">
        <w:rPr>
          <w:rFonts w:hint="eastAsia"/>
          <w:i/>
          <w:noProof/>
          <w:sz w:val="24"/>
          <w:szCs w:val="24"/>
        </w:rPr>
        <w:t>j</w:t>
      </w:r>
      <w:r w:rsidR="00833909">
        <w:rPr>
          <w:rFonts w:hint="eastAsia"/>
          <w:noProof/>
          <w:sz w:val="24"/>
          <w:szCs w:val="24"/>
        </w:rPr>
        <w:t>。</w:t>
      </w:r>
    </w:p>
    <w:p w14:paraId="5EEF5550" w14:textId="13F2EF3B" w:rsidR="00B12C41" w:rsidRPr="00B35D45" w:rsidRDefault="00B12C41" w:rsidP="00B12C41">
      <w:pPr>
        <w:spacing w:line="400" w:lineRule="exact"/>
        <w:ind w:firstLine="480"/>
        <w:rPr>
          <w:noProof/>
          <w:sz w:val="24"/>
          <w:szCs w:val="24"/>
        </w:rPr>
      </w:pPr>
      <w:r>
        <w:rPr>
          <w:rFonts w:hint="eastAsia"/>
          <w:noProof/>
          <w:sz w:val="24"/>
          <w:szCs w:val="24"/>
        </w:rPr>
        <w:t>（</w:t>
      </w:r>
      <w:r>
        <w:rPr>
          <w:rFonts w:hint="eastAsia"/>
          <w:noProof/>
          <w:sz w:val="24"/>
          <w:szCs w:val="24"/>
        </w:rPr>
        <w:t>2</w:t>
      </w:r>
      <w:r>
        <w:rPr>
          <w:rFonts w:hint="eastAsia"/>
          <w:noProof/>
          <w:sz w:val="24"/>
          <w:szCs w:val="24"/>
        </w:rPr>
        <w:t>）通过</w:t>
      </w:r>
      <w:r>
        <w:rPr>
          <w:noProof/>
          <w:sz w:val="24"/>
          <w:szCs w:val="24"/>
        </w:rPr>
        <w:t>算法优化</w:t>
      </w:r>
      <w:r>
        <w:rPr>
          <w:rFonts w:hint="eastAsia"/>
          <w:noProof/>
          <w:sz w:val="24"/>
          <w:szCs w:val="24"/>
        </w:rPr>
        <w:t>迭代</w:t>
      </w:r>
      <w:r>
        <w:rPr>
          <w:noProof/>
          <w:sz w:val="24"/>
          <w:szCs w:val="24"/>
        </w:rPr>
        <w:t>得到的解</w:t>
      </w:r>
      <w:r>
        <w:rPr>
          <w:rFonts w:hint="eastAsia"/>
          <w:noProof/>
          <w:sz w:val="24"/>
          <w:szCs w:val="24"/>
        </w:rPr>
        <w:t>与</w:t>
      </w:r>
      <w:r>
        <w:rPr>
          <w:noProof/>
          <w:sz w:val="24"/>
          <w:szCs w:val="24"/>
        </w:rPr>
        <w:t>目标函数的差值，没有减少的趋势，</w:t>
      </w:r>
      <w:r>
        <w:rPr>
          <w:rFonts w:hint="eastAsia"/>
          <w:noProof/>
          <w:sz w:val="24"/>
          <w:szCs w:val="24"/>
        </w:rPr>
        <w:t>因此结果没有</w:t>
      </w:r>
      <w:r>
        <w:rPr>
          <w:noProof/>
          <w:sz w:val="24"/>
          <w:szCs w:val="24"/>
        </w:rPr>
        <w:t>本质上的提升，</w:t>
      </w:r>
      <w:r>
        <w:rPr>
          <w:rFonts w:hint="eastAsia"/>
          <w:noProof/>
          <w:sz w:val="24"/>
          <w:szCs w:val="24"/>
        </w:rPr>
        <w:t>不再有</w:t>
      </w:r>
      <w:r w:rsidR="00CD1CCE">
        <w:rPr>
          <w:noProof/>
          <w:sz w:val="24"/>
          <w:szCs w:val="24"/>
        </w:rPr>
        <w:t>继续</w:t>
      </w:r>
      <w:r>
        <w:rPr>
          <w:noProof/>
          <w:sz w:val="24"/>
          <w:szCs w:val="24"/>
        </w:rPr>
        <w:t>迭代</w:t>
      </w:r>
      <w:r>
        <w:rPr>
          <w:rFonts w:hint="eastAsia"/>
          <w:noProof/>
          <w:sz w:val="24"/>
          <w:szCs w:val="24"/>
        </w:rPr>
        <w:t>的</w:t>
      </w:r>
      <w:r>
        <w:rPr>
          <w:noProof/>
          <w:sz w:val="24"/>
          <w:szCs w:val="24"/>
        </w:rPr>
        <w:t>必要</w:t>
      </w:r>
      <w:r w:rsidR="00CD1CCE">
        <w:rPr>
          <w:rFonts w:hint="eastAsia"/>
          <w:noProof/>
          <w:sz w:val="24"/>
          <w:szCs w:val="24"/>
        </w:rPr>
        <w:t>。</w:t>
      </w:r>
    </w:p>
    <w:p w14:paraId="3394F591" w14:textId="04F8EF14" w:rsidR="00581362" w:rsidRPr="006B303D" w:rsidRDefault="00DF27CA" w:rsidP="00581362">
      <w:pPr>
        <w:pStyle w:val="2"/>
        <w:spacing w:after="312"/>
      </w:pPr>
      <w:bookmarkStart w:id="70" w:name="_Toc38644604"/>
      <w:r>
        <w:t>2.4</w:t>
      </w:r>
      <w:r w:rsidR="00545B22">
        <w:t xml:space="preserve"> </w:t>
      </w:r>
      <w:r w:rsidR="00581362">
        <w:rPr>
          <w:rFonts w:hint="eastAsia"/>
        </w:rPr>
        <w:t>本章小节</w:t>
      </w:r>
      <w:bookmarkEnd w:id="70"/>
    </w:p>
    <w:p w14:paraId="11BA969D" w14:textId="1D18203A" w:rsidR="008C0665" w:rsidRDefault="008C0665" w:rsidP="00C76083">
      <w:pPr>
        <w:spacing w:line="400" w:lineRule="exact"/>
        <w:ind w:firstLineChars="200" w:firstLine="480"/>
        <w:rPr>
          <w:noProof/>
          <w:sz w:val="24"/>
          <w:szCs w:val="24"/>
        </w:rPr>
      </w:pPr>
      <w:r>
        <w:rPr>
          <w:rFonts w:hint="eastAsia"/>
          <w:noProof/>
          <w:sz w:val="24"/>
          <w:szCs w:val="24"/>
        </w:rPr>
        <w:t>本章首先</w:t>
      </w:r>
      <w:r w:rsidR="00C76083" w:rsidRPr="00C76083">
        <w:rPr>
          <w:rFonts w:hint="eastAsia"/>
          <w:noProof/>
          <w:sz w:val="24"/>
          <w:szCs w:val="24"/>
        </w:rPr>
        <w:t>在第一节</w:t>
      </w:r>
      <w:r>
        <w:rPr>
          <w:rFonts w:hint="eastAsia"/>
          <w:noProof/>
          <w:sz w:val="24"/>
          <w:szCs w:val="24"/>
        </w:rPr>
        <w:t>介绍</w:t>
      </w:r>
      <w:r>
        <w:rPr>
          <w:noProof/>
          <w:sz w:val="24"/>
          <w:szCs w:val="24"/>
        </w:rPr>
        <w:t>了</w:t>
      </w:r>
      <w:r>
        <w:rPr>
          <w:rFonts w:hint="eastAsia"/>
          <w:noProof/>
          <w:sz w:val="24"/>
          <w:szCs w:val="24"/>
        </w:rPr>
        <w:t>硅基</w:t>
      </w:r>
      <w:r w:rsidR="00CD1CCE">
        <w:rPr>
          <w:rFonts w:hint="eastAsia"/>
          <w:noProof/>
          <w:sz w:val="24"/>
          <w:szCs w:val="24"/>
        </w:rPr>
        <w:t>光</w:t>
      </w:r>
      <w:r>
        <w:rPr>
          <w:rFonts w:hint="eastAsia"/>
          <w:noProof/>
          <w:sz w:val="24"/>
          <w:szCs w:val="24"/>
        </w:rPr>
        <w:t>波导以及</w:t>
      </w:r>
      <w:r w:rsidR="00CD1CCE">
        <w:rPr>
          <w:rFonts w:hint="eastAsia"/>
          <w:noProof/>
          <w:sz w:val="24"/>
          <w:szCs w:val="24"/>
        </w:rPr>
        <w:t>S</w:t>
      </w:r>
      <w:r w:rsidR="00CD1CCE">
        <w:rPr>
          <w:noProof/>
          <w:sz w:val="24"/>
          <w:szCs w:val="24"/>
        </w:rPr>
        <w:t>PPs</w:t>
      </w:r>
      <w:r>
        <w:rPr>
          <w:noProof/>
          <w:sz w:val="24"/>
          <w:szCs w:val="24"/>
        </w:rPr>
        <w:t>的</w:t>
      </w:r>
      <w:r w:rsidR="00FC3BA0">
        <w:rPr>
          <w:rFonts w:hint="eastAsia"/>
          <w:noProof/>
          <w:sz w:val="24"/>
          <w:szCs w:val="24"/>
        </w:rPr>
        <w:t>工作</w:t>
      </w:r>
      <w:r>
        <w:rPr>
          <w:noProof/>
          <w:sz w:val="24"/>
          <w:szCs w:val="24"/>
        </w:rPr>
        <w:t>原理</w:t>
      </w:r>
      <w:r w:rsidR="00C76083" w:rsidRPr="00C76083">
        <w:rPr>
          <w:rFonts w:hint="eastAsia"/>
          <w:noProof/>
          <w:sz w:val="24"/>
          <w:szCs w:val="24"/>
        </w:rPr>
        <w:t>，</w:t>
      </w:r>
      <w:r w:rsidR="00FC3BA0">
        <w:rPr>
          <w:rFonts w:hint="eastAsia"/>
          <w:noProof/>
          <w:sz w:val="24"/>
          <w:szCs w:val="24"/>
        </w:rPr>
        <w:t>接着</w:t>
      </w:r>
      <w:r>
        <w:rPr>
          <w:rFonts w:hint="eastAsia"/>
          <w:noProof/>
          <w:sz w:val="24"/>
          <w:szCs w:val="24"/>
        </w:rPr>
        <w:t>介绍</w:t>
      </w:r>
      <w:r>
        <w:rPr>
          <w:noProof/>
          <w:sz w:val="24"/>
          <w:szCs w:val="24"/>
        </w:rPr>
        <w:t>了</w:t>
      </w:r>
      <w:r>
        <w:rPr>
          <w:rFonts w:hint="eastAsia"/>
          <w:noProof/>
          <w:sz w:val="24"/>
          <w:szCs w:val="24"/>
        </w:rPr>
        <w:t>FDTD</w:t>
      </w:r>
      <w:r>
        <w:rPr>
          <w:noProof/>
          <w:sz w:val="24"/>
          <w:szCs w:val="24"/>
        </w:rPr>
        <w:t>方法</w:t>
      </w:r>
      <w:r w:rsidR="00FC3BA0">
        <w:rPr>
          <w:rFonts w:hint="eastAsia"/>
          <w:noProof/>
          <w:sz w:val="24"/>
          <w:szCs w:val="24"/>
        </w:rPr>
        <w:t>的</w:t>
      </w:r>
      <w:r w:rsidR="00FC3BA0">
        <w:rPr>
          <w:noProof/>
          <w:sz w:val="24"/>
          <w:szCs w:val="24"/>
        </w:rPr>
        <w:t>原理</w:t>
      </w:r>
      <w:r>
        <w:rPr>
          <w:noProof/>
          <w:sz w:val="24"/>
          <w:szCs w:val="24"/>
        </w:rPr>
        <w:t>及</w:t>
      </w:r>
      <w:r w:rsidR="00FC3BA0">
        <w:rPr>
          <w:rFonts w:hint="eastAsia"/>
          <w:noProof/>
          <w:sz w:val="24"/>
          <w:szCs w:val="24"/>
        </w:rPr>
        <w:t>仿真</w:t>
      </w:r>
      <w:r>
        <w:rPr>
          <w:rFonts w:hint="eastAsia"/>
          <w:noProof/>
          <w:sz w:val="24"/>
          <w:szCs w:val="24"/>
        </w:rPr>
        <w:t>软件</w:t>
      </w:r>
      <w:r w:rsidR="003860A3">
        <w:rPr>
          <w:rFonts w:hint="eastAsia"/>
          <w:noProof/>
          <w:sz w:val="24"/>
          <w:szCs w:val="24"/>
        </w:rPr>
        <w:t>。</w:t>
      </w:r>
      <w:r>
        <w:rPr>
          <w:rFonts w:hint="eastAsia"/>
          <w:noProof/>
          <w:sz w:val="24"/>
          <w:szCs w:val="24"/>
        </w:rPr>
        <w:t>在</w:t>
      </w:r>
      <w:r>
        <w:rPr>
          <w:noProof/>
          <w:sz w:val="24"/>
          <w:szCs w:val="24"/>
        </w:rPr>
        <w:t>第二节</w:t>
      </w:r>
      <w:r>
        <w:rPr>
          <w:rFonts w:hint="eastAsia"/>
          <w:noProof/>
          <w:sz w:val="24"/>
          <w:szCs w:val="24"/>
        </w:rPr>
        <w:t>具体描述</w:t>
      </w:r>
      <w:r>
        <w:rPr>
          <w:noProof/>
          <w:sz w:val="24"/>
          <w:szCs w:val="24"/>
        </w:rPr>
        <w:t>了</w:t>
      </w:r>
      <w:r w:rsidR="00CD1CCE">
        <w:rPr>
          <w:rFonts w:hint="eastAsia"/>
          <w:noProof/>
          <w:sz w:val="24"/>
          <w:szCs w:val="24"/>
        </w:rPr>
        <w:t>S</w:t>
      </w:r>
      <w:r w:rsidR="00CD1CCE">
        <w:rPr>
          <w:noProof/>
          <w:sz w:val="24"/>
          <w:szCs w:val="24"/>
        </w:rPr>
        <w:t>i</w:t>
      </w:r>
      <w:r w:rsidRPr="008C0665">
        <w:rPr>
          <w:rFonts w:hint="eastAsia"/>
          <w:noProof/>
          <w:sz w:val="24"/>
          <w:szCs w:val="24"/>
        </w:rPr>
        <w:t>-SPPs</w:t>
      </w:r>
      <w:r w:rsidR="00A42F1C">
        <w:rPr>
          <w:rFonts w:hint="eastAsia"/>
          <w:noProof/>
          <w:sz w:val="24"/>
          <w:szCs w:val="24"/>
        </w:rPr>
        <w:t>波导</w:t>
      </w:r>
      <w:r w:rsidRPr="008C0665">
        <w:rPr>
          <w:rFonts w:hint="eastAsia"/>
          <w:noProof/>
          <w:sz w:val="24"/>
          <w:szCs w:val="24"/>
        </w:rPr>
        <w:t>耦合器</w:t>
      </w:r>
      <w:r w:rsidR="00CD1CCE">
        <w:rPr>
          <w:rFonts w:hint="eastAsia"/>
          <w:noProof/>
          <w:sz w:val="24"/>
          <w:szCs w:val="24"/>
        </w:rPr>
        <w:t>的</w:t>
      </w:r>
      <w:r w:rsidRPr="008C0665">
        <w:rPr>
          <w:rFonts w:hint="eastAsia"/>
          <w:noProof/>
          <w:sz w:val="24"/>
          <w:szCs w:val="24"/>
        </w:rPr>
        <w:t>工作原理</w:t>
      </w:r>
      <w:r w:rsidR="003860A3">
        <w:rPr>
          <w:rFonts w:hint="eastAsia"/>
          <w:noProof/>
          <w:sz w:val="24"/>
          <w:szCs w:val="24"/>
        </w:rPr>
        <w:t>。</w:t>
      </w:r>
      <w:r>
        <w:rPr>
          <w:noProof/>
          <w:sz w:val="24"/>
          <w:szCs w:val="24"/>
        </w:rPr>
        <w:t>在</w:t>
      </w:r>
      <w:r>
        <w:rPr>
          <w:rFonts w:hint="eastAsia"/>
          <w:noProof/>
          <w:sz w:val="24"/>
          <w:szCs w:val="24"/>
        </w:rPr>
        <w:t>第三</w:t>
      </w:r>
      <w:r>
        <w:rPr>
          <w:noProof/>
          <w:sz w:val="24"/>
          <w:szCs w:val="24"/>
        </w:rPr>
        <w:t>节</w:t>
      </w:r>
      <w:r>
        <w:rPr>
          <w:rFonts w:hint="eastAsia"/>
          <w:noProof/>
          <w:sz w:val="24"/>
          <w:szCs w:val="24"/>
        </w:rPr>
        <w:t>对</w:t>
      </w:r>
      <w:r w:rsidR="00CD1CCE">
        <w:rPr>
          <w:noProof/>
          <w:sz w:val="24"/>
          <w:szCs w:val="24"/>
        </w:rPr>
        <w:t>本文中使用的四种优化算法的原理做出</w:t>
      </w:r>
      <w:r w:rsidR="00CD1CCE">
        <w:rPr>
          <w:rFonts w:hint="eastAsia"/>
          <w:noProof/>
          <w:sz w:val="24"/>
          <w:szCs w:val="24"/>
        </w:rPr>
        <w:t>了</w:t>
      </w:r>
      <w:r w:rsidR="00CD1CCE">
        <w:rPr>
          <w:noProof/>
          <w:sz w:val="24"/>
          <w:szCs w:val="24"/>
        </w:rPr>
        <w:t>详细的说明</w:t>
      </w:r>
      <w:r w:rsidR="00A42F1C">
        <w:rPr>
          <w:rFonts w:hint="eastAsia"/>
          <w:noProof/>
          <w:sz w:val="24"/>
          <w:szCs w:val="24"/>
        </w:rPr>
        <w:t>，为</w:t>
      </w:r>
      <w:r w:rsidR="00A42F1C">
        <w:rPr>
          <w:noProof/>
          <w:sz w:val="24"/>
          <w:szCs w:val="24"/>
        </w:rPr>
        <w:t>第三章和第四章设计的器件</w:t>
      </w:r>
      <w:r w:rsidR="00A42F1C">
        <w:rPr>
          <w:rFonts w:hint="eastAsia"/>
          <w:noProof/>
          <w:sz w:val="24"/>
          <w:szCs w:val="24"/>
        </w:rPr>
        <w:t>以及</w:t>
      </w:r>
      <w:r w:rsidR="00D53101">
        <w:rPr>
          <w:noProof/>
          <w:sz w:val="24"/>
          <w:szCs w:val="24"/>
        </w:rPr>
        <w:t>使用的优化方法做了铺垫</w:t>
      </w:r>
      <w:r>
        <w:rPr>
          <w:noProof/>
          <w:sz w:val="24"/>
          <w:szCs w:val="24"/>
        </w:rPr>
        <w:t>。</w:t>
      </w:r>
    </w:p>
    <w:p w14:paraId="0A370606" w14:textId="48EDF059" w:rsidR="000649D9" w:rsidRDefault="008106EE" w:rsidP="008106EE">
      <w:pPr>
        <w:pStyle w:val="1"/>
        <w:spacing w:after="624"/>
      </w:pPr>
      <w:bookmarkStart w:id="71" w:name="_Toc38644605"/>
      <w:r>
        <w:rPr>
          <w:rFonts w:hint="eastAsia"/>
        </w:rPr>
        <w:lastRenderedPageBreak/>
        <w:t>第三章</w:t>
      </w:r>
      <w:r>
        <w:rPr>
          <w:rFonts w:hint="eastAsia"/>
        </w:rPr>
        <w:t xml:space="preserve"> </w:t>
      </w:r>
      <w:r w:rsidR="000649D9">
        <w:rPr>
          <w:rFonts w:hint="eastAsia"/>
        </w:rPr>
        <w:t>利用优化算法对</w:t>
      </w:r>
      <w:r w:rsidR="00D605E1">
        <w:rPr>
          <w:rFonts w:hint="eastAsia"/>
        </w:rPr>
        <w:t>硅基</w:t>
      </w:r>
      <w:r w:rsidR="00D605E1">
        <w:t>耦合器</w:t>
      </w:r>
      <w:r w:rsidR="000649D9">
        <w:rPr>
          <w:rFonts w:hint="eastAsia"/>
        </w:rPr>
        <w:t>的设计</w:t>
      </w:r>
      <w:bookmarkEnd w:id="71"/>
    </w:p>
    <w:p w14:paraId="3DE1CD03" w14:textId="4061EE74" w:rsidR="00757998" w:rsidRDefault="00757998" w:rsidP="00D22B88">
      <w:pPr>
        <w:spacing w:line="400" w:lineRule="exact"/>
        <w:ind w:firstLineChars="200" w:firstLine="480"/>
        <w:rPr>
          <w:noProof/>
          <w:sz w:val="24"/>
          <w:szCs w:val="24"/>
        </w:rPr>
      </w:pPr>
      <w:r w:rsidRPr="00D22B88">
        <w:rPr>
          <w:rFonts w:hint="eastAsia"/>
          <w:noProof/>
          <w:sz w:val="24"/>
          <w:szCs w:val="24"/>
        </w:rPr>
        <w:t>近年来，为了适应不同的集成环境，</w:t>
      </w:r>
      <w:r w:rsidR="009467B6" w:rsidRPr="00D22B88">
        <w:rPr>
          <w:rFonts w:hint="eastAsia"/>
          <w:noProof/>
          <w:sz w:val="24"/>
          <w:szCs w:val="24"/>
        </w:rPr>
        <w:t>利用硅</w:t>
      </w:r>
      <w:r w:rsidR="00A747FB">
        <w:rPr>
          <w:rFonts w:hint="eastAsia"/>
          <w:noProof/>
          <w:sz w:val="24"/>
          <w:szCs w:val="24"/>
        </w:rPr>
        <w:t>波导</w:t>
      </w:r>
      <w:r w:rsidR="0077139F" w:rsidRPr="00D22B88">
        <w:rPr>
          <w:rFonts w:hint="eastAsia"/>
          <w:noProof/>
          <w:sz w:val="24"/>
          <w:szCs w:val="24"/>
        </w:rPr>
        <w:t>与</w:t>
      </w:r>
      <w:r w:rsidR="00A747FB">
        <w:rPr>
          <w:rFonts w:hint="eastAsia"/>
          <w:noProof/>
          <w:sz w:val="24"/>
          <w:szCs w:val="24"/>
        </w:rPr>
        <w:t>S</w:t>
      </w:r>
      <w:r w:rsidR="00A747FB">
        <w:rPr>
          <w:noProof/>
          <w:sz w:val="24"/>
          <w:szCs w:val="24"/>
        </w:rPr>
        <w:t>PPs</w:t>
      </w:r>
      <w:r w:rsidR="0077139F" w:rsidRPr="00D22B88">
        <w:rPr>
          <w:noProof/>
          <w:sz w:val="24"/>
          <w:szCs w:val="24"/>
        </w:rPr>
        <w:t>波导</w:t>
      </w:r>
      <w:r w:rsidR="009467B6" w:rsidRPr="00D22B88">
        <w:rPr>
          <w:noProof/>
          <w:sz w:val="24"/>
          <w:szCs w:val="24"/>
        </w:rPr>
        <w:t>设计</w:t>
      </w:r>
      <w:r w:rsidR="00D53101">
        <w:rPr>
          <w:rFonts w:hint="eastAsia"/>
          <w:noProof/>
          <w:sz w:val="24"/>
          <w:szCs w:val="24"/>
        </w:rPr>
        <w:t>耦合器</w:t>
      </w:r>
      <w:r w:rsidR="009467B6" w:rsidRPr="00D22B88">
        <w:rPr>
          <w:rFonts w:hint="eastAsia"/>
          <w:noProof/>
          <w:sz w:val="24"/>
          <w:szCs w:val="24"/>
        </w:rPr>
        <w:t>成为了</w:t>
      </w:r>
      <w:r w:rsidR="009467B6" w:rsidRPr="00D22B88">
        <w:rPr>
          <w:noProof/>
          <w:sz w:val="24"/>
          <w:szCs w:val="24"/>
        </w:rPr>
        <w:t>热门研究。</w:t>
      </w:r>
      <w:r w:rsidRPr="00D22B88">
        <w:rPr>
          <w:rFonts w:hint="eastAsia"/>
          <w:noProof/>
          <w:sz w:val="24"/>
          <w:szCs w:val="24"/>
        </w:rPr>
        <w:t>对于这些</w:t>
      </w:r>
      <w:r w:rsidR="00D53101">
        <w:rPr>
          <w:rFonts w:hint="eastAsia"/>
          <w:noProof/>
          <w:sz w:val="24"/>
          <w:szCs w:val="24"/>
        </w:rPr>
        <w:t>PMC</w:t>
      </w:r>
      <w:r w:rsidRPr="00D22B88">
        <w:rPr>
          <w:rFonts w:hint="eastAsia"/>
          <w:noProof/>
          <w:sz w:val="24"/>
          <w:szCs w:val="24"/>
        </w:rPr>
        <w:t>，转换效率和带宽是两个关键的性能指标。</w:t>
      </w:r>
      <w:r w:rsidR="0077139F" w:rsidRPr="00D22B88">
        <w:rPr>
          <w:rFonts w:hint="eastAsia"/>
          <w:noProof/>
          <w:sz w:val="24"/>
          <w:szCs w:val="24"/>
        </w:rPr>
        <w:t>例如</w:t>
      </w:r>
      <w:r w:rsidR="0077139F" w:rsidRPr="00D22B88">
        <w:rPr>
          <w:noProof/>
          <w:sz w:val="24"/>
          <w:szCs w:val="24"/>
        </w:rPr>
        <w:t>，</w:t>
      </w:r>
      <w:r w:rsidRPr="00D22B88">
        <w:rPr>
          <w:rFonts w:hint="eastAsia"/>
          <w:noProof/>
          <w:sz w:val="24"/>
          <w:szCs w:val="24"/>
        </w:rPr>
        <w:t>为了提高转换效率，</w:t>
      </w:r>
      <w:r w:rsidR="0077139F" w:rsidRPr="00D22B88">
        <w:rPr>
          <w:rFonts w:hint="eastAsia"/>
          <w:noProof/>
          <w:sz w:val="24"/>
          <w:szCs w:val="24"/>
        </w:rPr>
        <w:t>有</w:t>
      </w:r>
      <w:r w:rsidR="0077139F" w:rsidRPr="00D22B88">
        <w:rPr>
          <w:noProof/>
          <w:sz w:val="24"/>
          <w:szCs w:val="24"/>
        </w:rPr>
        <w:t>相关的研究工作</w:t>
      </w:r>
      <w:r w:rsidRPr="00D22B88">
        <w:rPr>
          <w:rFonts w:hint="eastAsia"/>
          <w:noProof/>
          <w:sz w:val="24"/>
          <w:szCs w:val="24"/>
        </w:rPr>
        <w:t>用槽锥结构代替传统的</w:t>
      </w:r>
      <w:r w:rsidRPr="00D22B88">
        <w:rPr>
          <w:rFonts w:hint="eastAsia"/>
          <w:noProof/>
          <w:sz w:val="24"/>
          <w:szCs w:val="24"/>
        </w:rPr>
        <w:t>PMC</w:t>
      </w:r>
      <w:r w:rsidRPr="00D22B88">
        <w:rPr>
          <w:rFonts w:hint="eastAsia"/>
          <w:noProof/>
          <w:sz w:val="24"/>
          <w:szCs w:val="24"/>
        </w:rPr>
        <w:t>直波导，将</w:t>
      </w:r>
      <w:r w:rsidR="0077139F" w:rsidRPr="00D22B88">
        <w:rPr>
          <w:rFonts w:hint="eastAsia"/>
          <w:noProof/>
          <w:sz w:val="24"/>
          <w:szCs w:val="24"/>
        </w:rPr>
        <w:t>光信号</w:t>
      </w:r>
      <w:r w:rsidRPr="00D22B88">
        <w:rPr>
          <w:rFonts w:hint="eastAsia"/>
          <w:noProof/>
          <w:sz w:val="24"/>
          <w:szCs w:val="24"/>
        </w:rPr>
        <w:t>从硅波导逐渐压缩到</w:t>
      </w:r>
      <w:r w:rsidR="00A747FB">
        <w:rPr>
          <w:rFonts w:hint="eastAsia"/>
          <w:noProof/>
          <w:sz w:val="24"/>
          <w:szCs w:val="24"/>
        </w:rPr>
        <w:t>S</w:t>
      </w:r>
      <w:r w:rsidR="00A747FB">
        <w:rPr>
          <w:noProof/>
          <w:sz w:val="24"/>
          <w:szCs w:val="24"/>
        </w:rPr>
        <w:t>PPs</w:t>
      </w:r>
      <w:r w:rsidRPr="00D22B88">
        <w:rPr>
          <w:rFonts w:hint="eastAsia"/>
          <w:noProof/>
          <w:sz w:val="24"/>
          <w:szCs w:val="24"/>
        </w:rPr>
        <w:t>波导中。除了对器件结构进行设计</w:t>
      </w:r>
      <w:r w:rsidR="0077139F" w:rsidRPr="00D22B88">
        <w:rPr>
          <w:rFonts w:hint="eastAsia"/>
          <w:noProof/>
          <w:sz w:val="24"/>
          <w:szCs w:val="24"/>
        </w:rPr>
        <w:t>与</w:t>
      </w:r>
      <w:r w:rsidR="0077139F" w:rsidRPr="00D22B88">
        <w:rPr>
          <w:noProof/>
          <w:sz w:val="24"/>
          <w:szCs w:val="24"/>
        </w:rPr>
        <w:t>改变以</w:t>
      </w:r>
      <w:r w:rsidRPr="00D22B88">
        <w:rPr>
          <w:rFonts w:hint="eastAsia"/>
          <w:noProof/>
          <w:sz w:val="24"/>
          <w:szCs w:val="24"/>
        </w:rPr>
        <w:t>外，</w:t>
      </w:r>
      <w:r w:rsidR="0077139F" w:rsidRPr="00D22B88">
        <w:rPr>
          <w:rFonts w:hint="eastAsia"/>
          <w:noProof/>
          <w:sz w:val="24"/>
          <w:szCs w:val="24"/>
        </w:rPr>
        <w:t>也有</w:t>
      </w:r>
      <w:r w:rsidR="0077139F" w:rsidRPr="00D22B88">
        <w:rPr>
          <w:noProof/>
          <w:sz w:val="24"/>
          <w:szCs w:val="24"/>
        </w:rPr>
        <w:t>研究</w:t>
      </w:r>
      <w:r w:rsidR="00A747FB">
        <w:rPr>
          <w:rFonts w:hint="eastAsia"/>
          <w:noProof/>
          <w:sz w:val="24"/>
          <w:szCs w:val="24"/>
        </w:rPr>
        <w:t>采用一些优化方法来寻找合适的</w:t>
      </w:r>
      <w:r w:rsidRPr="00D22B88">
        <w:rPr>
          <w:rFonts w:hint="eastAsia"/>
          <w:noProof/>
          <w:sz w:val="24"/>
          <w:szCs w:val="24"/>
        </w:rPr>
        <w:t>结构参数。然而，</w:t>
      </w:r>
      <w:r w:rsidR="0077139F" w:rsidRPr="00D22B88">
        <w:rPr>
          <w:rFonts w:hint="eastAsia"/>
          <w:noProof/>
          <w:sz w:val="24"/>
          <w:szCs w:val="24"/>
        </w:rPr>
        <w:t>这些</w:t>
      </w:r>
      <w:r w:rsidR="0077139F" w:rsidRPr="00D22B88">
        <w:rPr>
          <w:noProof/>
          <w:sz w:val="24"/>
          <w:szCs w:val="24"/>
        </w:rPr>
        <w:t>方法的</w:t>
      </w:r>
      <w:r w:rsidRPr="00D22B88">
        <w:rPr>
          <w:rFonts w:hint="eastAsia"/>
          <w:noProof/>
          <w:sz w:val="24"/>
          <w:szCs w:val="24"/>
        </w:rPr>
        <w:t>优化能力有限，因为它只针对</w:t>
      </w:r>
      <w:r w:rsidR="00A747FB">
        <w:rPr>
          <w:rFonts w:hint="eastAsia"/>
          <w:noProof/>
          <w:sz w:val="24"/>
          <w:szCs w:val="24"/>
        </w:rPr>
        <w:t>某一特定</w:t>
      </w:r>
      <w:r w:rsidRPr="00D22B88">
        <w:rPr>
          <w:rFonts w:hint="eastAsia"/>
          <w:noProof/>
          <w:sz w:val="24"/>
          <w:szCs w:val="24"/>
        </w:rPr>
        <w:t>结构而不是相对完整的空间进行优化。</w:t>
      </w:r>
      <w:r w:rsidR="00D22B88" w:rsidRPr="00D22B88">
        <w:rPr>
          <w:rFonts w:hint="eastAsia"/>
          <w:noProof/>
          <w:sz w:val="24"/>
          <w:szCs w:val="24"/>
        </w:rPr>
        <w:t>因而</w:t>
      </w:r>
      <w:r w:rsidR="00D22B88" w:rsidRPr="00D22B88">
        <w:rPr>
          <w:noProof/>
          <w:sz w:val="24"/>
          <w:szCs w:val="24"/>
        </w:rPr>
        <w:t>，</w:t>
      </w:r>
      <w:r w:rsidR="00A747FB">
        <w:rPr>
          <w:rFonts w:hint="eastAsia"/>
          <w:noProof/>
          <w:sz w:val="24"/>
          <w:szCs w:val="24"/>
        </w:rPr>
        <w:t>选择更有效</w:t>
      </w:r>
      <w:r w:rsidR="00A747FB">
        <w:rPr>
          <w:noProof/>
          <w:sz w:val="24"/>
          <w:szCs w:val="24"/>
        </w:rPr>
        <w:t>的</w:t>
      </w:r>
      <w:r w:rsidR="00A747FB" w:rsidRPr="00D22B88">
        <w:rPr>
          <w:rFonts w:hint="eastAsia"/>
          <w:noProof/>
          <w:sz w:val="24"/>
          <w:szCs w:val="24"/>
        </w:rPr>
        <w:t>优化算法</w:t>
      </w:r>
      <w:r w:rsidR="00A747FB">
        <w:rPr>
          <w:rFonts w:hint="eastAsia"/>
          <w:noProof/>
          <w:sz w:val="24"/>
          <w:szCs w:val="24"/>
        </w:rPr>
        <w:t>对实现</w:t>
      </w:r>
      <w:r w:rsidR="00D22B88" w:rsidRPr="00D22B88">
        <w:rPr>
          <w:rFonts w:hint="eastAsia"/>
          <w:noProof/>
          <w:sz w:val="24"/>
          <w:szCs w:val="24"/>
        </w:rPr>
        <w:t>器件结构</w:t>
      </w:r>
      <w:r w:rsidR="00A747FB">
        <w:rPr>
          <w:rFonts w:hint="eastAsia"/>
          <w:noProof/>
          <w:sz w:val="24"/>
          <w:szCs w:val="24"/>
        </w:rPr>
        <w:t>的</w:t>
      </w:r>
      <w:r w:rsidR="00A747FB" w:rsidRPr="00D22B88">
        <w:rPr>
          <w:rFonts w:hint="eastAsia"/>
          <w:noProof/>
          <w:sz w:val="24"/>
          <w:szCs w:val="24"/>
        </w:rPr>
        <w:t>巧妙设计</w:t>
      </w:r>
      <w:r w:rsidRPr="00D22B88">
        <w:rPr>
          <w:rFonts w:hint="eastAsia"/>
          <w:noProof/>
          <w:sz w:val="24"/>
          <w:szCs w:val="24"/>
        </w:rPr>
        <w:t>，有望进一步提高</w:t>
      </w:r>
      <w:r w:rsidR="00A747FB">
        <w:rPr>
          <w:rFonts w:hint="eastAsia"/>
          <w:noProof/>
          <w:sz w:val="24"/>
          <w:szCs w:val="24"/>
        </w:rPr>
        <w:t>PMC</w:t>
      </w:r>
      <w:r w:rsidR="00A747FB">
        <w:rPr>
          <w:rFonts w:hint="eastAsia"/>
          <w:noProof/>
          <w:sz w:val="24"/>
          <w:szCs w:val="24"/>
        </w:rPr>
        <w:t>的</w:t>
      </w:r>
      <w:r w:rsidR="00A747FB">
        <w:rPr>
          <w:noProof/>
          <w:sz w:val="24"/>
          <w:szCs w:val="24"/>
        </w:rPr>
        <w:t>性能。</w:t>
      </w:r>
    </w:p>
    <w:p w14:paraId="48C1C6BB" w14:textId="5BB5C55D" w:rsidR="00062D09" w:rsidRPr="000D4D1B" w:rsidRDefault="00062D09" w:rsidP="00062D09">
      <w:pPr>
        <w:spacing w:line="400" w:lineRule="exact"/>
        <w:ind w:firstLineChars="200" w:firstLine="480"/>
        <w:rPr>
          <w:noProof/>
          <w:sz w:val="24"/>
          <w:szCs w:val="24"/>
        </w:rPr>
      </w:pPr>
      <w:r w:rsidRPr="000D4D1B">
        <w:rPr>
          <w:rFonts w:hint="eastAsia"/>
          <w:noProof/>
          <w:sz w:val="24"/>
          <w:szCs w:val="24"/>
        </w:rPr>
        <w:t>本文</w:t>
      </w:r>
      <w:r w:rsidR="000D4D1B" w:rsidRPr="000D4D1B">
        <w:rPr>
          <w:rFonts w:hint="eastAsia"/>
          <w:noProof/>
          <w:sz w:val="24"/>
          <w:szCs w:val="24"/>
        </w:rPr>
        <w:t>在</w:t>
      </w:r>
      <w:r w:rsidRPr="000D4D1B">
        <w:rPr>
          <w:rFonts w:hint="eastAsia"/>
          <w:noProof/>
          <w:sz w:val="24"/>
          <w:szCs w:val="24"/>
        </w:rPr>
        <w:t>第一章</w:t>
      </w:r>
      <w:r w:rsidRPr="000D4D1B">
        <w:rPr>
          <w:noProof/>
          <w:sz w:val="24"/>
          <w:szCs w:val="24"/>
        </w:rPr>
        <w:t>与第二章</w:t>
      </w:r>
      <w:r w:rsidR="000D4D1B" w:rsidRPr="000D4D1B">
        <w:rPr>
          <w:rFonts w:hint="eastAsia"/>
          <w:noProof/>
          <w:sz w:val="24"/>
          <w:szCs w:val="24"/>
        </w:rPr>
        <w:t>已经</w:t>
      </w:r>
      <w:r w:rsidR="00D22B88" w:rsidRPr="000D4D1B">
        <w:rPr>
          <w:noProof/>
          <w:sz w:val="24"/>
          <w:szCs w:val="24"/>
        </w:rPr>
        <w:t>介绍了</w:t>
      </w:r>
      <w:r w:rsidR="000D4D1B" w:rsidRPr="000D4D1B">
        <w:rPr>
          <w:rFonts w:hint="eastAsia"/>
          <w:noProof/>
          <w:sz w:val="24"/>
          <w:szCs w:val="24"/>
        </w:rPr>
        <w:t>集成</w:t>
      </w:r>
      <w:r w:rsidR="000D4D1B" w:rsidRPr="000D4D1B">
        <w:rPr>
          <w:noProof/>
          <w:sz w:val="24"/>
          <w:szCs w:val="24"/>
        </w:rPr>
        <w:t>光学</w:t>
      </w:r>
      <w:r w:rsidRPr="000D4D1B">
        <w:rPr>
          <w:rFonts w:hint="eastAsia"/>
          <w:noProof/>
          <w:sz w:val="24"/>
          <w:szCs w:val="24"/>
        </w:rPr>
        <w:t>器件的</w:t>
      </w:r>
      <w:r w:rsidR="000D4D1B" w:rsidRPr="000D4D1B">
        <w:rPr>
          <w:rFonts w:hint="eastAsia"/>
          <w:noProof/>
          <w:sz w:val="24"/>
          <w:szCs w:val="24"/>
        </w:rPr>
        <w:t>工作</w:t>
      </w:r>
      <w:r w:rsidRPr="000D4D1B">
        <w:rPr>
          <w:noProof/>
          <w:sz w:val="24"/>
          <w:szCs w:val="24"/>
        </w:rPr>
        <w:t>原理以及</w:t>
      </w:r>
      <w:r w:rsidRPr="000D4D1B">
        <w:rPr>
          <w:rFonts w:hint="eastAsia"/>
          <w:noProof/>
          <w:sz w:val="24"/>
          <w:szCs w:val="24"/>
        </w:rPr>
        <w:t>仿真计算的</w:t>
      </w:r>
      <w:r w:rsidR="00D22B88" w:rsidRPr="000D4D1B">
        <w:rPr>
          <w:noProof/>
          <w:sz w:val="24"/>
          <w:szCs w:val="24"/>
        </w:rPr>
        <w:t>理论部分，</w:t>
      </w:r>
      <w:r w:rsidRPr="000D4D1B">
        <w:rPr>
          <w:noProof/>
          <w:sz w:val="24"/>
          <w:szCs w:val="24"/>
        </w:rPr>
        <w:t>为</w:t>
      </w:r>
      <w:r w:rsidRPr="000D4D1B">
        <w:rPr>
          <w:rFonts w:hint="eastAsia"/>
          <w:noProof/>
          <w:sz w:val="24"/>
          <w:szCs w:val="24"/>
        </w:rPr>
        <w:t>本章设计高性能</w:t>
      </w:r>
      <w:r w:rsidRPr="000D4D1B">
        <w:rPr>
          <w:noProof/>
          <w:sz w:val="24"/>
          <w:szCs w:val="24"/>
        </w:rPr>
        <w:t>的</w:t>
      </w:r>
      <w:r w:rsidR="000D4D1B" w:rsidRPr="000D4D1B">
        <w:rPr>
          <w:rFonts w:hint="eastAsia"/>
          <w:noProof/>
          <w:sz w:val="24"/>
          <w:szCs w:val="24"/>
        </w:rPr>
        <w:t>P</w:t>
      </w:r>
      <w:r w:rsidR="000D4D1B" w:rsidRPr="000D4D1B">
        <w:rPr>
          <w:noProof/>
          <w:sz w:val="24"/>
          <w:szCs w:val="24"/>
        </w:rPr>
        <w:t>MC</w:t>
      </w:r>
      <w:r w:rsidRPr="000D4D1B">
        <w:rPr>
          <w:noProof/>
          <w:sz w:val="24"/>
          <w:szCs w:val="24"/>
        </w:rPr>
        <w:t>提</w:t>
      </w:r>
      <w:r w:rsidRPr="000D4D1B">
        <w:rPr>
          <w:rFonts w:hint="eastAsia"/>
          <w:noProof/>
          <w:sz w:val="24"/>
          <w:szCs w:val="24"/>
        </w:rPr>
        <w:t>供</w:t>
      </w:r>
      <w:r w:rsidRPr="000D4D1B">
        <w:rPr>
          <w:noProof/>
          <w:sz w:val="24"/>
          <w:szCs w:val="24"/>
        </w:rPr>
        <w:t>了理论基础</w:t>
      </w:r>
      <w:r w:rsidRPr="000D4D1B">
        <w:rPr>
          <w:rFonts w:hint="eastAsia"/>
          <w:noProof/>
          <w:sz w:val="24"/>
          <w:szCs w:val="24"/>
        </w:rPr>
        <w:t>。</w:t>
      </w:r>
    </w:p>
    <w:p w14:paraId="7449B319" w14:textId="2AF40746" w:rsidR="003C6917" w:rsidRPr="00BE418C" w:rsidRDefault="003C6917" w:rsidP="003C6917">
      <w:pPr>
        <w:spacing w:line="400" w:lineRule="exact"/>
        <w:ind w:firstLineChars="200" w:firstLine="480"/>
        <w:rPr>
          <w:rFonts w:eastAsia="宋体"/>
          <w:noProof/>
          <w:sz w:val="24"/>
          <w:szCs w:val="24"/>
        </w:rPr>
      </w:pPr>
      <w:r>
        <w:rPr>
          <w:rFonts w:eastAsia="宋体" w:hint="eastAsia"/>
          <w:noProof/>
          <w:sz w:val="24"/>
          <w:szCs w:val="24"/>
        </w:rPr>
        <w:t>本章</w:t>
      </w:r>
      <w:r w:rsidRPr="00E3360B">
        <w:rPr>
          <w:rFonts w:eastAsia="宋体" w:hint="eastAsia"/>
          <w:noProof/>
          <w:sz w:val="24"/>
          <w:szCs w:val="24"/>
        </w:rPr>
        <w:t>基于</w:t>
      </w:r>
      <w:r w:rsidRPr="00E3360B">
        <w:rPr>
          <w:rFonts w:eastAsia="宋体"/>
          <w:noProof/>
          <w:sz w:val="24"/>
          <w:szCs w:val="24"/>
        </w:rPr>
        <w:t>SCM</w:t>
      </w:r>
      <w:r w:rsidR="007027B2">
        <w:rPr>
          <w:rFonts w:eastAsia="宋体" w:hint="eastAsia"/>
          <w:noProof/>
          <w:sz w:val="24"/>
          <w:szCs w:val="24"/>
        </w:rPr>
        <w:t>结构设计</w:t>
      </w:r>
      <w:r w:rsidRPr="00E3360B">
        <w:rPr>
          <w:rFonts w:eastAsia="宋体" w:hint="eastAsia"/>
          <w:noProof/>
          <w:sz w:val="24"/>
          <w:szCs w:val="24"/>
        </w:rPr>
        <w:t>一种新型的高性能硅波导</w:t>
      </w:r>
      <w:r w:rsidRPr="00E3360B">
        <w:rPr>
          <w:rFonts w:eastAsia="宋体"/>
          <w:noProof/>
          <w:sz w:val="24"/>
          <w:szCs w:val="24"/>
        </w:rPr>
        <w:t>-SPPs</w:t>
      </w:r>
      <w:r w:rsidRPr="00E3360B">
        <w:rPr>
          <w:rFonts w:eastAsia="宋体" w:hint="eastAsia"/>
          <w:noProof/>
          <w:sz w:val="24"/>
          <w:szCs w:val="24"/>
        </w:rPr>
        <w:t>波导耦合器</w:t>
      </w:r>
      <w:r w:rsidR="000D4D1B">
        <w:rPr>
          <w:rFonts w:hint="eastAsia"/>
          <w:noProof/>
          <w:sz w:val="24"/>
          <w:szCs w:val="24"/>
        </w:rPr>
        <w:t>，</w:t>
      </w:r>
      <w:r w:rsidR="00B92A5D">
        <w:rPr>
          <w:rFonts w:hint="eastAsia"/>
          <w:noProof/>
          <w:sz w:val="24"/>
          <w:szCs w:val="24"/>
        </w:rPr>
        <w:t>它</w:t>
      </w:r>
      <w:r w:rsidR="00B92A5D" w:rsidRPr="00B92A5D">
        <w:rPr>
          <w:rFonts w:hint="eastAsia"/>
          <w:noProof/>
          <w:sz w:val="24"/>
          <w:szCs w:val="24"/>
        </w:rPr>
        <w:t>能够将硅波导的模式高效地耦合成</w:t>
      </w:r>
      <w:r w:rsidR="00B92A5D">
        <w:rPr>
          <w:rFonts w:hint="eastAsia"/>
          <w:noProof/>
          <w:sz w:val="24"/>
          <w:szCs w:val="24"/>
        </w:rPr>
        <w:t>M</w:t>
      </w:r>
      <w:r w:rsidR="00B92A5D">
        <w:rPr>
          <w:noProof/>
          <w:sz w:val="24"/>
          <w:szCs w:val="24"/>
        </w:rPr>
        <w:t>DM</w:t>
      </w:r>
      <w:r w:rsidR="00B92A5D" w:rsidRPr="00B92A5D">
        <w:rPr>
          <w:rFonts w:hint="eastAsia"/>
          <w:noProof/>
          <w:sz w:val="24"/>
          <w:szCs w:val="24"/>
        </w:rPr>
        <w:t>波导中的</w:t>
      </w:r>
      <w:r w:rsidR="00B92A5D" w:rsidRPr="00B92A5D">
        <w:rPr>
          <w:rFonts w:hint="eastAsia"/>
          <w:noProof/>
          <w:sz w:val="24"/>
          <w:szCs w:val="24"/>
        </w:rPr>
        <w:t>SPPs</w:t>
      </w:r>
      <w:r w:rsidR="00B92A5D" w:rsidRPr="00B92A5D">
        <w:rPr>
          <w:rFonts w:hint="eastAsia"/>
          <w:noProof/>
          <w:sz w:val="24"/>
          <w:szCs w:val="24"/>
        </w:rPr>
        <w:t>模式</w:t>
      </w:r>
      <w:r w:rsidR="00B92A5D">
        <w:rPr>
          <w:rFonts w:hint="eastAsia"/>
          <w:noProof/>
          <w:sz w:val="24"/>
          <w:szCs w:val="24"/>
        </w:rPr>
        <w:t>。</w:t>
      </w:r>
      <w:r w:rsidR="000D4D1B">
        <w:rPr>
          <w:rFonts w:hint="eastAsia"/>
          <w:noProof/>
          <w:sz w:val="24"/>
          <w:szCs w:val="24"/>
        </w:rPr>
        <w:t>首先搭建</w:t>
      </w:r>
      <w:r w:rsidR="000D4D1B">
        <w:rPr>
          <w:noProof/>
          <w:sz w:val="24"/>
          <w:szCs w:val="24"/>
        </w:rPr>
        <w:t>了</w:t>
      </w:r>
      <w:r w:rsidR="000D4D1B">
        <w:rPr>
          <w:rFonts w:hint="eastAsia"/>
          <w:noProof/>
          <w:sz w:val="24"/>
          <w:szCs w:val="24"/>
        </w:rPr>
        <w:t>PMC</w:t>
      </w:r>
      <w:r w:rsidR="000D4D1B">
        <w:rPr>
          <w:rFonts w:hint="eastAsia"/>
          <w:noProof/>
          <w:sz w:val="24"/>
          <w:szCs w:val="24"/>
        </w:rPr>
        <w:t>的</w:t>
      </w:r>
      <w:r w:rsidR="000D4D1B">
        <w:rPr>
          <w:noProof/>
          <w:sz w:val="24"/>
          <w:szCs w:val="24"/>
        </w:rPr>
        <w:t>结构，</w:t>
      </w:r>
      <w:r>
        <w:rPr>
          <w:rFonts w:hint="eastAsia"/>
          <w:noProof/>
          <w:sz w:val="24"/>
          <w:szCs w:val="24"/>
        </w:rPr>
        <w:t>接着</w:t>
      </w:r>
      <w:r w:rsidRPr="00E3360B">
        <w:rPr>
          <w:rFonts w:eastAsia="宋体" w:hint="eastAsia"/>
          <w:noProof/>
          <w:sz w:val="24"/>
          <w:szCs w:val="24"/>
        </w:rPr>
        <w:t>利用</w:t>
      </w:r>
      <w:r w:rsidRPr="00E3360B">
        <w:rPr>
          <w:rFonts w:eastAsia="宋体" w:hint="eastAsia"/>
          <w:noProof/>
          <w:sz w:val="24"/>
          <w:szCs w:val="24"/>
        </w:rPr>
        <w:t>G</w:t>
      </w:r>
      <w:r w:rsidRPr="00E3360B">
        <w:rPr>
          <w:rFonts w:eastAsia="宋体"/>
          <w:noProof/>
          <w:sz w:val="24"/>
          <w:szCs w:val="24"/>
        </w:rPr>
        <w:t>A</w:t>
      </w:r>
      <w:r w:rsidRPr="00E3360B">
        <w:rPr>
          <w:rFonts w:eastAsia="宋体" w:hint="eastAsia"/>
          <w:noProof/>
          <w:sz w:val="24"/>
          <w:szCs w:val="24"/>
        </w:rPr>
        <w:t>、</w:t>
      </w:r>
      <w:r w:rsidRPr="00E3360B">
        <w:rPr>
          <w:rFonts w:eastAsia="宋体" w:hint="eastAsia"/>
          <w:noProof/>
          <w:sz w:val="24"/>
          <w:szCs w:val="24"/>
        </w:rPr>
        <w:t>B</w:t>
      </w:r>
      <w:r w:rsidRPr="00E3360B">
        <w:rPr>
          <w:rFonts w:eastAsia="宋体"/>
          <w:noProof/>
          <w:sz w:val="24"/>
          <w:szCs w:val="24"/>
        </w:rPr>
        <w:t>PSO</w:t>
      </w:r>
      <w:r w:rsidRPr="00E3360B">
        <w:rPr>
          <w:rFonts w:eastAsia="宋体" w:hint="eastAsia"/>
          <w:noProof/>
          <w:sz w:val="24"/>
          <w:szCs w:val="24"/>
        </w:rPr>
        <w:t>、</w:t>
      </w:r>
      <w:r w:rsidRPr="00E3360B">
        <w:rPr>
          <w:rFonts w:eastAsia="宋体" w:hint="eastAsia"/>
          <w:noProof/>
          <w:sz w:val="24"/>
          <w:szCs w:val="24"/>
        </w:rPr>
        <w:t>S</w:t>
      </w:r>
      <w:r w:rsidRPr="00E3360B">
        <w:rPr>
          <w:rFonts w:eastAsia="宋体"/>
          <w:noProof/>
          <w:sz w:val="24"/>
          <w:szCs w:val="24"/>
        </w:rPr>
        <w:t>A</w:t>
      </w:r>
      <w:r w:rsidRPr="00E3360B">
        <w:rPr>
          <w:rFonts w:eastAsia="宋体" w:hint="eastAsia"/>
          <w:noProof/>
          <w:sz w:val="24"/>
          <w:szCs w:val="24"/>
        </w:rPr>
        <w:t>算法对</w:t>
      </w:r>
      <w:r w:rsidRPr="00E3360B">
        <w:rPr>
          <w:rFonts w:eastAsia="宋体"/>
          <w:noProof/>
          <w:sz w:val="24"/>
          <w:szCs w:val="24"/>
        </w:rPr>
        <w:t>PMC</w:t>
      </w:r>
      <w:r w:rsidRPr="00E3360B">
        <w:rPr>
          <w:rFonts w:eastAsia="宋体" w:hint="eastAsia"/>
          <w:noProof/>
          <w:sz w:val="24"/>
          <w:szCs w:val="24"/>
        </w:rPr>
        <w:t>中的</w:t>
      </w:r>
      <w:r w:rsidRPr="00E3360B">
        <w:rPr>
          <w:rFonts w:eastAsia="宋体"/>
          <w:noProof/>
          <w:sz w:val="24"/>
          <w:szCs w:val="24"/>
        </w:rPr>
        <w:t>SCM</w:t>
      </w:r>
      <w:r w:rsidRPr="00E3360B">
        <w:rPr>
          <w:rFonts w:eastAsia="宋体" w:hint="eastAsia"/>
          <w:noProof/>
          <w:sz w:val="24"/>
          <w:szCs w:val="24"/>
        </w:rPr>
        <w:t>进行优化，在耦合效率和带宽方面取得一定提升。在此基础上，克服</w:t>
      </w:r>
      <w:r w:rsidR="009C5009">
        <w:rPr>
          <w:rFonts w:eastAsia="宋体" w:hint="eastAsia"/>
          <w:noProof/>
          <w:sz w:val="24"/>
          <w:szCs w:val="24"/>
        </w:rPr>
        <w:t>了</w:t>
      </w:r>
      <w:r w:rsidRPr="00E3360B">
        <w:rPr>
          <w:rFonts w:eastAsia="宋体" w:hint="eastAsia"/>
          <w:noProof/>
          <w:sz w:val="24"/>
          <w:szCs w:val="24"/>
        </w:rPr>
        <w:t>传统单遍历直接二进制搜索算法的不足，提出一种多遍历的</w:t>
      </w:r>
      <w:r w:rsidRPr="00E3360B">
        <w:rPr>
          <w:rFonts w:eastAsia="宋体"/>
          <w:noProof/>
          <w:sz w:val="24"/>
          <w:szCs w:val="24"/>
        </w:rPr>
        <w:t>MDBS</w:t>
      </w:r>
      <w:r w:rsidRPr="00E3360B">
        <w:rPr>
          <w:rFonts w:eastAsia="宋体" w:hint="eastAsia"/>
          <w:noProof/>
          <w:sz w:val="24"/>
          <w:szCs w:val="24"/>
        </w:rPr>
        <w:t>算法，可有效增强算法的搜索能力，从而实现宽带宽、高效率的</w:t>
      </w:r>
      <w:r w:rsidRPr="00E3360B">
        <w:rPr>
          <w:rFonts w:eastAsia="宋体"/>
          <w:noProof/>
          <w:sz w:val="24"/>
          <w:szCs w:val="24"/>
        </w:rPr>
        <w:t>PMC</w:t>
      </w:r>
      <w:r w:rsidRPr="00E3360B">
        <w:rPr>
          <w:rFonts w:eastAsia="宋体" w:hint="eastAsia"/>
          <w:noProof/>
          <w:sz w:val="24"/>
          <w:szCs w:val="24"/>
        </w:rPr>
        <w:t>。仿真结果证明：优化后的</w:t>
      </w:r>
      <w:r w:rsidRPr="00E3360B">
        <w:rPr>
          <w:rFonts w:eastAsia="宋体"/>
          <w:noProof/>
          <w:sz w:val="24"/>
          <w:szCs w:val="24"/>
        </w:rPr>
        <w:t>PMC</w:t>
      </w:r>
      <w:r w:rsidRPr="00E3360B">
        <w:rPr>
          <w:rFonts w:eastAsia="宋体" w:hint="eastAsia"/>
          <w:noProof/>
          <w:sz w:val="24"/>
          <w:szCs w:val="24"/>
        </w:rPr>
        <w:t>在</w:t>
      </w:r>
      <w:r w:rsidRPr="00E3360B">
        <w:rPr>
          <w:rFonts w:eastAsia="宋体"/>
          <w:noProof/>
          <w:sz w:val="24"/>
          <w:szCs w:val="24"/>
        </w:rPr>
        <w:t>1.45 μm</w:t>
      </w:r>
      <w:r w:rsidRPr="00E3360B">
        <w:rPr>
          <w:rFonts w:eastAsia="宋体" w:hint="eastAsia"/>
          <w:noProof/>
          <w:sz w:val="24"/>
          <w:szCs w:val="24"/>
        </w:rPr>
        <w:t>到</w:t>
      </w:r>
      <w:r w:rsidRPr="00E3360B">
        <w:rPr>
          <w:rFonts w:eastAsia="宋体"/>
          <w:noProof/>
          <w:sz w:val="24"/>
          <w:szCs w:val="24"/>
        </w:rPr>
        <w:t>1.65 μm</w:t>
      </w:r>
      <w:r w:rsidRPr="00E3360B">
        <w:rPr>
          <w:rFonts w:eastAsia="宋体" w:hint="eastAsia"/>
          <w:noProof/>
          <w:sz w:val="24"/>
          <w:szCs w:val="24"/>
        </w:rPr>
        <w:t>的波长范围内，平均耦合效率超过</w:t>
      </w:r>
      <w:r w:rsidRPr="00E3360B">
        <w:rPr>
          <w:rFonts w:eastAsia="宋体"/>
          <w:noProof/>
          <w:sz w:val="24"/>
          <w:szCs w:val="24"/>
        </w:rPr>
        <w:t>93%</w:t>
      </w:r>
      <w:r w:rsidRPr="00E3360B">
        <w:rPr>
          <w:rFonts w:eastAsia="宋体" w:hint="eastAsia"/>
          <w:noProof/>
          <w:sz w:val="24"/>
          <w:szCs w:val="24"/>
        </w:rPr>
        <w:t>，</w:t>
      </w:r>
      <w:r w:rsidR="009C5009">
        <w:rPr>
          <w:rFonts w:eastAsia="宋体" w:hint="eastAsia"/>
          <w:noProof/>
          <w:sz w:val="24"/>
          <w:szCs w:val="24"/>
        </w:rPr>
        <w:t>工作</w:t>
      </w:r>
      <w:r w:rsidRPr="00E3360B">
        <w:rPr>
          <w:rFonts w:eastAsia="宋体" w:hint="eastAsia"/>
          <w:noProof/>
          <w:sz w:val="24"/>
          <w:szCs w:val="24"/>
        </w:rPr>
        <w:t>带宽和耦合效率在当前具有较强的竞争力。此外，论文还重点针对不同密度分布的</w:t>
      </w:r>
      <w:r w:rsidRPr="00E3360B">
        <w:rPr>
          <w:rFonts w:eastAsia="宋体"/>
          <w:noProof/>
          <w:sz w:val="24"/>
          <w:szCs w:val="24"/>
        </w:rPr>
        <w:t>SCM</w:t>
      </w:r>
      <w:r w:rsidRPr="00E3360B">
        <w:rPr>
          <w:rFonts w:eastAsia="宋体" w:hint="eastAsia"/>
          <w:noProof/>
          <w:sz w:val="24"/>
          <w:szCs w:val="24"/>
        </w:rPr>
        <w:t>以及不同优化参数对</w:t>
      </w:r>
      <w:r w:rsidRPr="00E3360B">
        <w:rPr>
          <w:rFonts w:eastAsia="宋体"/>
          <w:noProof/>
          <w:sz w:val="24"/>
          <w:szCs w:val="24"/>
        </w:rPr>
        <w:t>PMC</w:t>
      </w:r>
      <w:r w:rsidRPr="00E3360B">
        <w:rPr>
          <w:rFonts w:eastAsia="宋体" w:hint="eastAsia"/>
          <w:noProof/>
          <w:sz w:val="24"/>
          <w:szCs w:val="24"/>
        </w:rPr>
        <w:t>的耦合效率的影响进行讨论，从而得到最优的仿真参数设置。</w:t>
      </w:r>
    </w:p>
    <w:p w14:paraId="2AE49358" w14:textId="416FADC1" w:rsidR="008811FC" w:rsidRDefault="000649D9" w:rsidP="008811FC">
      <w:pPr>
        <w:pStyle w:val="2"/>
        <w:spacing w:after="312"/>
        <w:rPr>
          <w:noProof/>
        </w:rPr>
      </w:pPr>
      <w:bookmarkStart w:id="72" w:name="_Toc38644606"/>
      <w:r>
        <w:rPr>
          <w:rFonts w:hint="eastAsia"/>
          <w:noProof/>
        </w:rPr>
        <w:t xml:space="preserve">3.1 </w:t>
      </w:r>
      <w:r w:rsidR="00EA2536">
        <w:rPr>
          <w:rFonts w:hint="eastAsia"/>
          <w:noProof/>
        </w:rPr>
        <w:t>基于</w:t>
      </w:r>
      <w:r w:rsidR="00EA2536">
        <w:rPr>
          <w:rFonts w:hint="eastAsia"/>
          <w:noProof/>
        </w:rPr>
        <w:t>S</w:t>
      </w:r>
      <w:r w:rsidR="00EA2536">
        <w:rPr>
          <w:noProof/>
        </w:rPr>
        <w:t>i</w:t>
      </w:r>
      <w:r>
        <w:rPr>
          <w:noProof/>
        </w:rPr>
        <w:t>-</w:t>
      </w:r>
      <w:r w:rsidR="00EA2536">
        <w:rPr>
          <w:rFonts w:hint="eastAsia"/>
          <w:noProof/>
        </w:rPr>
        <w:t>S</w:t>
      </w:r>
      <w:r w:rsidR="00EA2536">
        <w:rPr>
          <w:noProof/>
        </w:rPr>
        <w:t>PPs</w:t>
      </w:r>
      <w:r w:rsidR="006D7239">
        <w:rPr>
          <w:rFonts w:hint="eastAsia"/>
          <w:noProof/>
        </w:rPr>
        <w:t>波导</w:t>
      </w:r>
      <w:r w:rsidR="00EA2536">
        <w:rPr>
          <w:rFonts w:hint="eastAsia"/>
          <w:noProof/>
        </w:rPr>
        <w:t>的</w:t>
      </w:r>
      <w:r w:rsidR="00EA2536">
        <w:rPr>
          <w:rFonts w:hint="eastAsia"/>
          <w:noProof/>
        </w:rPr>
        <w:t>PM</w:t>
      </w:r>
      <w:r w:rsidR="00EA2536">
        <w:rPr>
          <w:noProof/>
        </w:rPr>
        <w:t>C</w:t>
      </w:r>
      <w:r>
        <w:rPr>
          <w:noProof/>
        </w:rPr>
        <w:t>结构</w:t>
      </w:r>
      <w:r w:rsidR="008811FC">
        <w:rPr>
          <w:rFonts w:hint="eastAsia"/>
          <w:noProof/>
        </w:rPr>
        <w:t>设计</w:t>
      </w:r>
      <w:bookmarkEnd w:id="72"/>
    </w:p>
    <w:p w14:paraId="0444C732" w14:textId="60A20E08" w:rsidR="00DA51F1" w:rsidRPr="00DA51F1" w:rsidRDefault="008811FC" w:rsidP="009F0C4E">
      <w:pPr>
        <w:spacing w:line="400" w:lineRule="exact"/>
        <w:ind w:firstLineChars="200" w:firstLine="480"/>
        <w:rPr>
          <w:noProof/>
          <w:sz w:val="24"/>
          <w:szCs w:val="24"/>
        </w:rPr>
      </w:pPr>
      <w:r w:rsidRPr="00CA15E4">
        <w:rPr>
          <w:rFonts w:hint="eastAsia"/>
          <w:noProof/>
          <w:sz w:val="24"/>
          <w:szCs w:val="24"/>
        </w:rPr>
        <w:t>如图</w:t>
      </w:r>
      <w:r w:rsidR="00A00BD0" w:rsidRPr="00CA15E4">
        <w:rPr>
          <w:rFonts w:hint="eastAsia"/>
          <w:noProof/>
          <w:sz w:val="24"/>
          <w:szCs w:val="24"/>
        </w:rPr>
        <w:t>3</w:t>
      </w:r>
      <w:r w:rsidR="00A00BD0" w:rsidRPr="00CA15E4">
        <w:rPr>
          <w:noProof/>
          <w:sz w:val="24"/>
          <w:szCs w:val="24"/>
        </w:rPr>
        <w:t>-</w:t>
      </w:r>
      <w:r w:rsidRPr="00CA15E4">
        <w:rPr>
          <w:rFonts w:hint="eastAsia"/>
          <w:noProof/>
          <w:sz w:val="24"/>
          <w:szCs w:val="24"/>
        </w:rPr>
        <w:t>1</w:t>
      </w:r>
      <w:r w:rsidRPr="00CA15E4">
        <w:rPr>
          <w:rFonts w:hint="eastAsia"/>
          <w:noProof/>
          <w:sz w:val="24"/>
          <w:szCs w:val="24"/>
        </w:rPr>
        <w:t>所示，我们提出了一种</w:t>
      </w:r>
      <w:r w:rsidR="00BD4599">
        <w:rPr>
          <w:rFonts w:hint="eastAsia"/>
          <w:noProof/>
          <w:sz w:val="24"/>
          <w:szCs w:val="24"/>
        </w:rPr>
        <w:t>基于</w:t>
      </w:r>
      <w:r w:rsidR="00BD4599">
        <w:rPr>
          <w:rFonts w:hint="eastAsia"/>
          <w:noProof/>
          <w:sz w:val="24"/>
          <w:szCs w:val="24"/>
        </w:rPr>
        <w:t>S</w:t>
      </w:r>
      <w:r w:rsidR="00BD4599">
        <w:rPr>
          <w:noProof/>
          <w:sz w:val="24"/>
          <w:szCs w:val="24"/>
        </w:rPr>
        <w:t>i</w:t>
      </w:r>
      <w:r w:rsidR="00CA15E4" w:rsidRPr="00CA15E4">
        <w:rPr>
          <w:rFonts w:hint="eastAsia"/>
          <w:noProof/>
          <w:sz w:val="24"/>
          <w:szCs w:val="24"/>
        </w:rPr>
        <w:t>-</w:t>
      </w:r>
      <w:r w:rsidR="00BD4599">
        <w:rPr>
          <w:rFonts w:hint="eastAsia"/>
          <w:noProof/>
          <w:sz w:val="24"/>
          <w:szCs w:val="24"/>
        </w:rPr>
        <w:t>S</w:t>
      </w:r>
      <w:r w:rsidR="00BD4599">
        <w:rPr>
          <w:noProof/>
          <w:sz w:val="24"/>
          <w:szCs w:val="24"/>
        </w:rPr>
        <w:t>PPs</w:t>
      </w:r>
      <w:r w:rsidR="006D7239">
        <w:rPr>
          <w:noProof/>
          <w:sz w:val="24"/>
          <w:szCs w:val="24"/>
        </w:rPr>
        <w:t>波导</w:t>
      </w:r>
      <w:r w:rsidR="00A508B9">
        <w:rPr>
          <w:noProof/>
          <w:sz w:val="24"/>
          <w:szCs w:val="24"/>
        </w:rPr>
        <w:t>结构</w:t>
      </w:r>
      <w:r w:rsidR="00BD4599">
        <w:rPr>
          <w:rFonts w:hint="eastAsia"/>
          <w:noProof/>
          <w:sz w:val="24"/>
          <w:szCs w:val="24"/>
        </w:rPr>
        <w:t>的</w:t>
      </w:r>
      <w:r w:rsidR="00BD4599">
        <w:rPr>
          <w:rFonts w:hint="eastAsia"/>
          <w:noProof/>
          <w:sz w:val="24"/>
          <w:szCs w:val="24"/>
        </w:rPr>
        <w:t>P</w:t>
      </w:r>
      <w:r w:rsidR="00BD4599">
        <w:rPr>
          <w:noProof/>
          <w:sz w:val="24"/>
          <w:szCs w:val="24"/>
        </w:rPr>
        <w:t>MC</w:t>
      </w:r>
      <w:r w:rsidRPr="00CA15E4">
        <w:rPr>
          <w:rFonts w:hint="eastAsia"/>
          <w:noProof/>
          <w:sz w:val="24"/>
          <w:szCs w:val="24"/>
        </w:rPr>
        <w:t>，它由硅波导、</w:t>
      </w:r>
      <w:r w:rsidR="00CA15E4">
        <w:rPr>
          <w:noProof/>
          <w:sz w:val="24"/>
          <w:szCs w:val="24"/>
        </w:rPr>
        <w:t>SCM</w:t>
      </w:r>
      <w:r w:rsidRPr="00CA15E4">
        <w:rPr>
          <w:rFonts w:hint="eastAsia"/>
          <w:noProof/>
          <w:sz w:val="24"/>
          <w:szCs w:val="24"/>
        </w:rPr>
        <w:t>和</w:t>
      </w:r>
      <w:r w:rsidRPr="00CA15E4">
        <w:rPr>
          <w:rFonts w:hint="eastAsia"/>
          <w:noProof/>
          <w:sz w:val="24"/>
          <w:szCs w:val="24"/>
        </w:rPr>
        <w:t>MDM</w:t>
      </w:r>
      <w:r w:rsidRPr="00CA15E4">
        <w:rPr>
          <w:rFonts w:hint="eastAsia"/>
          <w:noProof/>
          <w:sz w:val="24"/>
          <w:szCs w:val="24"/>
        </w:rPr>
        <w:t>波导组成。所有的波导和</w:t>
      </w:r>
      <w:r w:rsidR="00D45DE4">
        <w:rPr>
          <w:noProof/>
          <w:sz w:val="24"/>
          <w:szCs w:val="24"/>
        </w:rPr>
        <w:t>SCM</w:t>
      </w:r>
      <w:r w:rsidRPr="00CA15E4">
        <w:rPr>
          <w:rFonts w:hint="eastAsia"/>
          <w:noProof/>
          <w:sz w:val="24"/>
          <w:szCs w:val="24"/>
        </w:rPr>
        <w:t>都放置在厚度为</w:t>
      </w:r>
      <w:r w:rsidRPr="00CA15E4">
        <w:rPr>
          <w:rFonts w:hint="eastAsia"/>
          <w:noProof/>
          <w:sz w:val="24"/>
          <w:szCs w:val="24"/>
        </w:rPr>
        <w:t>3</w:t>
      </w:r>
      <w:r w:rsidR="000C00F9">
        <w:rPr>
          <w:noProof/>
          <w:sz w:val="24"/>
          <w:szCs w:val="24"/>
        </w:rPr>
        <w:t xml:space="preserve"> </w:t>
      </w:r>
      <w:r w:rsidR="000C00F9" w:rsidRPr="000C00F9">
        <w:rPr>
          <w:noProof/>
          <w:sz w:val="24"/>
          <w:szCs w:val="24"/>
        </w:rPr>
        <w:t>μm</w:t>
      </w:r>
      <w:r w:rsidRPr="00CA15E4">
        <w:rPr>
          <w:rFonts w:hint="eastAsia"/>
          <w:noProof/>
          <w:sz w:val="24"/>
          <w:szCs w:val="24"/>
        </w:rPr>
        <w:t>的</w:t>
      </w:r>
      <w:r w:rsidR="00BD4599">
        <w:rPr>
          <w:rFonts w:hint="eastAsia"/>
          <w:noProof/>
          <w:sz w:val="24"/>
          <w:szCs w:val="24"/>
        </w:rPr>
        <w:t>S</w:t>
      </w:r>
      <w:r w:rsidR="00BD4599">
        <w:rPr>
          <w:noProof/>
          <w:sz w:val="24"/>
          <w:szCs w:val="24"/>
        </w:rPr>
        <w:t>iO</w:t>
      </w:r>
      <w:r w:rsidR="00BD4599" w:rsidRPr="00BD4599">
        <w:rPr>
          <w:noProof/>
          <w:sz w:val="24"/>
          <w:szCs w:val="24"/>
          <w:vertAlign w:val="subscript"/>
        </w:rPr>
        <w:t>2</w:t>
      </w:r>
      <w:r w:rsidR="00CA15E4" w:rsidRPr="00CA15E4">
        <w:rPr>
          <w:rFonts w:hint="eastAsia"/>
          <w:noProof/>
          <w:sz w:val="24"/>
          <w:szCs w:val="24"/>
        </w:rPr>
        <w:t>基底</w:t>
      </w:r>
      <w:r w:rsidR="003E0A6F">
        <w:rPr>
          <w:rFonts w:hint="eastAsia"/>
          <w:noProof/>
          <w:sz w:val="24"/>
          <w:szCs w:val="24"/>
        </w:rPr>
        <w:t>上，其中，</w:t>
      </w:r>
      <w:r w:rsidR="003E0A6F" w:rsidRPr="003E0A6F">
        <w:rPr>
          <w:noProof/>
          <w:sz w:val="24"/>
          <w:szCs w:val="24"/>
        </w:rPr>
        <w:t>左侧</w:t>
      </w:r>
      <w:r w:rsidR="003E0A6F" w:rsidRPr="003E0A6F">
        <w:rPr>
          <w:rFonts w:hint="eastAsia"/>
          <w:noProof/>
          <w:sz w:val="24"/>
          <w:szCs w:val="24"/>
        </w:rPr>
        <w:t>的</w:t>
      </w:r>
      <w:r w:rsidR="003E0A6F">
        <w:rPr>
          <w:noProof/>
          <w:sz w:val="24"/>
          <w:szCs w:val="24"/>
        </w:rPr>
        <w:t>Si</w:t>
      </w:r>
      <w:r w:rsidR="003E0A6F" w:rsidRPr="003E0A6F">
        <w:rPr>
          <w:noProof/>
          <w:sz w:val="24"/>
          <w:szCs w:val="24"/>
        </w:rPr>
        <w:t>波导</w:t>
      </w:r>
      <w:r w:rsidR="003E0A6F" w:rsidRPr="003E0A6F">
        <w:rPr>
          <w:rFonts w:hint="eastAsia"/>
          <w:noProof/>
          <w:sz w:val="24"/>
          <w:szCs w:val="24"/>
        </w:rPr>
        <w:t>是</w:t>
      </w:r>
      <w:r w:rsidR="003E0A6F" w:rsidRPr="003E0A6F">
        <w:rPr>
          <w:noProof/>
          <w:sz w:val="24"/>
          <w:szCs w:val="24"/>
        </w:rPr>
        <w:t>输入波导，</w:t>
      </w:r>
      <w:r w:rsidR="003E0A6F" w:rsidRPr="003E0A6F">
        <w:rPr>
          <w:rFonts w:hint="eastAsia"/>
          <w:noProof/>
          <w:sz w:val="24"/>
          <w:szCs w:val="24"/>
        </w:rPr>
        <w:t>其长度为</w:t>
      </w:r>
      <w:r w:rsidR="003E0A6F" w:rsidRPr="003E0A6F">
        <w:rPr>
          <w:rFonts w:hint="eastAsia"/>
          <w:noProof/>
          <w:sz w:val="24"/>
          <w:szCs w:val="24"/>
        </w:rPr>
        <w:t>3</w:t>
      </w:r>
      <w:r w:rsidR="000C00F9">
        <w:rPr>
          <w:noProof/>
          <w:sz w:val="24"/>
          <w:szCs w:val="24"/>
        </w:rPr>
        <w:t xml:space="preserve"> </w:t>
      </w:r>
      <w:r w:rsidR="000C00F9" w:rsidRPr="000C00F9">
        <w:rPr>
          <w:noProof/>
          <w:sz w:val="24"/>
          <w:szCs w:val="24"/>
        </w:rPr>
        <w:t>μm</w:t>
      </w:r>
      <w:r w:rsidR="000C00F9">
        <w:rPr>
          <w:rFonts w:hint="eastAsia"/>
          <w:noProof/>
          <w:sz w:val="24"/>
          <w:szCs w:val="24"/>
        </w:rPr>
        <w:t>，</w:t>
      </w:r>
      <w:r w:rsidR="003E0A6F" w:rsidRPr="003E0A6F">
        <w:rPr>
          <w:noProof/>
          <w:sz w:val="24"/>
          <w:szCs w:val="24"/>
        </w:rPr>
        <w:t>宽度为</w:t>
      </w:r>
      <w:r w:rsidR="003E0A6F" w:rsidRPr="003E0A6F">
        <w:rPr>
          <w:rFonts w:hint="eastAsia"/>
          <w:noProof/>
          <w:sz w:val="24"/>
          <w:szCs w:val="24"/>
        </w:rPr>
        <w:t>400</w:t>
      </w:r>
      <w:r w:rsidR="000C00F9">
        <w:rPr>
          <w:noProof/>
          <w:sz w:val="24"/>
          <w:szCs w:val="24"/>
        </w:rPr>
        <w:t xml:space="preserve"> </w:t>
      </w:r>
      <w:r w:rsidR="003E0A6F" w:rsidRPr="003E0A6F">
        <w:rPr>
          <w:noProof/>
          <w:sz w:val="24"/>
          <w:szCs w:val="24"/>
        </w:rPr>
        <w:t>nm</w:t>
      </w:r>
      <w:r w:rsidR="003E0A6F" w:rsidRPr="003E0A6F">
        <w:rPr>
          <w:rFonts w:hint="eastAsia"/>
          <w:noProof/>
          <w:sz w:val="24"/>
          <w:szCs w:val="24"/>
        </w:rPr>
        <w:t>，高度</w:t>
      </w:r>
      <w:r w:rsidR="003E0A6F" w:rsidRPr="003E0A6F">
        <w:rPr>
          <w:noProof/>
          <w:sz w:val="24"/>
          <w:szCs w:val="24"/>
        </w:rPr>
        <w:t>为</w:t>
      </w:r>
      <w:r w:rsidR="003E0A6F" w:rsidRPr="003E0A6F">
        <w:rPr>
          <w:rFonts w:hint="eastAsia"/>
          <w:noProof/>
          <w:sz w:val="24"/>
          <w:szCs w:val="24"/>
        </w:rPr>
        <w:t>250</w:t>
      </w:r>
      <w:r w:rsidR="000C00F9">
        <w:rPr>
          <w:noProof/>
          <w:sz w:val="24"/>
          <w:szCs w:val="24"/>
        </w:rPr>
        <w:t xml:space="preserve"> </w:t>
      </w:r>
      <w:r w:rsidR="003E0A6F" w:rsidRPr="003E0A6F">
        <w:rPr>
          <w:noProof/>
          <w:sz w:val="24"/>
          <w:szCs w:val="24"/>
        </w:rPr>
        <w:t>nm</w:t>
      </w:r>
      <w:r w:rsidR="003E0A6F" w:rsidRPr="003E0A6F">
        <w:rPr>
          <w:noProof/>
          <w:sz w:val="24"/>
          <w:szCs w:val="24"/>
        </w:rPr>
        <w:t>；右侧的</w:t>
      </w:r>
      <w:r w:rsidR="003E0A6F" w:rsidRPr="003E0A6F">
        <w:rPr>
          <w:rFonts w:hint="eastAsia"/>
          <w:noProof/>
          <w:sz w:val="24"/>
          <w:szCs w:val="24"/>
        </w:rPr>
        <w:t>MDM</w:t>
      </w:r>
      <w:r w:rsidR="003E0A6F" w:rsidRPr="003E0A6F">
        <w:rPr>
          <w:rFonts w:hint="eastAsia"/>
          <w:noProof/>
          <w:sz w:val="24"/>
          <w:szCs w:val="24"/>
        </w:rPr>
        <w:t>波导</w:t>
      </w:r>
      <w:r w:rsidR="003E0A6F" w:rsidRPr="003E0A6F">
        <w:rPr>
          <w:noProof/>
          <w:sz w:val="24"/>
          <w:szCs w:val="24"/>
        </w:rPr>
        <w:t>是输出波导，其长度为</w:t>
      </w:r>
      <w:r w:rsidR="000C00F9" w:rsidRPr="003E0A6F">
        <w:rPr>
          <w:rFonts w:hint="eastAsia"/>
          <w:noProof/>
          <w:sz w:val="24"/>
          <w:szCs w:val="24"/>
        </w:rPr>
        <w:t>3</w:t>
      </w:r>
      <w:r w:rsidR="000C00F9">
        <w:rPr>
          <w:noProof/>
          <w:sz w:val="24"/>
          <w:szCs w:val="24"/>
        </w:rPr>
        <w:t xml:space="preserve"> </w:t>
      </w:r>
      <w:r w:rsidR="000C00F9" w:rsidRPr="000C00F9">
        <w:rPr>
          <w:noProof/>
          <w:sz w:val="24"/>
          <w:szCs w:val="24"/>
        </w:rPr>
        <w:t>μm</w:t>
      </w:r>
      <w:r w:rsidR="000C00F9">
        <w:rPr>
          <w:rFonts w:hint="eastAsia"/>
          <w:noProof/>
          <w:sz w:val="24"/>
          <w:szCs w:val="24"/>
        </w:rPr>
        <w:t>，</w:t>
      </w:r>
      <w:r w:rsidR="003E0A6F" w:rsidRPr="003E0A6F">
        <w:rPr>
          <w:noProof/>
          <w:sz w:val="24"/>
          <w:szCs w:val="24"/>
        </w:rPr>
        <w:t>宽度为</w:t>
      </w:r>
      <w:r w:rsidR="000C00F9" w:rsidRPr="003E0A6F">
        <w:rPr>
          <w:rFonts w:hint="eastAsia"/>
          <w:noProof/>
          <w:sz w:val="24"/>
          <w:szCs w:val="24"/>
        </w:rPr>
        <w:t>3</w:t>
      </w:r>
      <w:r w:rsidR="000C00F9">
        <w:rPr>
          <w:noProof/>
          <w:sz w:val="24"/>
          <w:szCs w:val="24"/>
        </w:rPr>
        <w:t xml:space="preserve"> </w:t>
      </w:r>
      <w:r w:rsidR="000C00F9" w:rsidRPr="000C00F9">
        <w:rPr>
          <w:noProof/>
          <w:sz w:val="24"/>
          <w:szCs w:val="24"/>
        </w:rPr>
        <w:t>μm</w:t>
      </w:r>
      <w:r w:rsidR="000C00F9">
        <w:rPr>
          <w:rFonts w:hint="eastAsia"/>
          <w:noProof/>
          <w:sz w:val="24"/>
          <w:szCs w:val="24"/>
        </w:rPr>
        <w:t>，</w:t>
      </w:r>
      <w:r w:rsidR="003E0A6F" w:rsidRPr="003E0A6F">
        <w:rPr>
          <w:rFonts w:hint="eastAsia"/>
          <w:noProof/>
          <w:sz w:val="24"/>
          <w:szCs w:val="24"/>
        </w:rPr>
        <w:t>高度</w:t>
      </w:r>
      <w:r w:rsidR="003E0A6F" w:rsidRPr="003E0A6F">
        <w:rPr>
          <w:noProof/>
          <w:sz w:val="24"/>
          <w:szCs w:val="24"/>
        </w:rPr>
        <w:t>为</w:t>
      </w:r>
      <w:r w:rsidR="003E0A6F" w:rsidRPr="003E0A6F">
        <w:rPr>
          <w:rFonts w:hint="eastAsia"/>
          <w:noProof/>
          <w:sz w:val="24"/>
          <w:szCs w:val="24"/>
        </w:rPr>
        <w:t>250</w:t>
      </w:r>
      <w:r w:rsidR="000C00F9">
        <w:rPr>
          <w:noProof/>
          <w:sz w:val="24"/>
          <w:szCs w:val="24"/>
        </w:rPr>
        <w:t xml:space="preserve"> </w:t>
      </w:r>
      <w:r w:rsidR="003E0A6F" w:rsidRPr="003E0A6F">
        <w:rPr>
          <w:noProof/>
          <w:sz w:val="24"/>
          <w:szCs w:val="24"/>
        </w:rPr>
        <w:t>nm</w:t>
      </w:r>
      <w:r w:rsidR="003E0A6F">
        <w:rPr>
          <w:rFonts w:hint="eastAsia"/>
          <w:noProof/>
          <w:sz w:val="24"/>
          <w:szCs w:val="24"/>
        </w:rPr>
        <w:t>；</w:t>
      </w:r>
      <w:r w:rsidR="003E0A6F">
        <w:rPr>
          <w:noProof/>
          <w:sz w:val="24"/>
          <w:szCs w:val="24"/>
        </w:rPr>
        <w:t>SCM</w:t>
      </w:r>
      <w:r w:rsidR="003E0A6F">
        <w:rPr>
          <w:rFonts w:hint="eastAsia"/>
          <w:noProof/>
          <w:sz w:val="24"/>
          <w:szCs w:val="24"/>
        </w:rPr>
        <w:t>的</w:t>
      </w:r>
      <w:r w:rsidRPr="00CA15E4">
        <w:rPr>
          <w:rFonts w:hint="eastAsia"/>
          <w:noProof/>
          <w:sz w:val="24"/>
          <w:szCs w:val="24"/>
        </w:rPr>
        <w:t>面积</w:t>
      </w:r>
      <w:r w:rsidR="003E0A6F">
        <w:rPr>
          <w:rFonts w:hint="eastAsia"/>
          <w:noProof/>
          <w:sz w:val="24"/>
          <w:szCs w:val="24"/>
        </w:rPr>
        <w:t>仅</w:t>
      </w:r>
      <w:r w:rsidRPr="00CA15E4">
        <w:rPr>
          <w:rFonts w:hint="eastAsia"/>
          <w:noProof/>
          <w:sz w:val="24"/>
          <w:szCs w:val="24"/>
        </w:rPr>
        <w:t>为</w:t>
      </w:r>
      <w:r w:rsidRPr="00CA15E4">
        <w:rPr>
          <w:rFonts w:hint="eastAsia"/>
          <w:noProof/>
          <w:sz w:val="24"/>
          <w:szCs w:val="24"/>
        </w:rPr>
        <w:t>1</w:t>
      </w:r>
      <w:r w:rsidRPr="00CA15E4">
        <w:rPr>
          <w:rFonts w:hint="eastAsia"/>
          <w:noProof/>
          <w:sz w:val="24"/>
          <w:szCs w:val="24"/>
        </w:rPr>
        <w:t>×</w:t>
      </w:r>
      <w:r w:rsidRPr="00CA15E4">
        <w:rPr>
          <w:rFonts w:hint="eastAsia"/>
          <w:noProof/>
          <w:sz w:val="24"/>
          <w:szCs w:val="24"/>
        </w:rPr>
        <w:t>1</w:t>
      </w:r>
      <m:oMath>
        <m:sSup>
          <m:sSupPr>
            <m:ctrlPr>
              <w:rPr>
                <w:rFonts w:ascii="Cambria Math" w:hAnsi="Cambria Math"/>
                <w:noProof/>
                <w:sz w:val="24"/>
                <w:szCs w:val="24"/>
              </w:rPr>
            </m:ctrlPr>
          </m:sSupPr>
          <m:e>
            <m:r>
              <m:rPr>
                <m:nor/>
              </m:rPr>
              <w:rPr>
                <w:rFonts w:ascii="Cambria Math" w:hAnsi="Cambria Math"/>
                <w:noProof/>
                <w:sz w:val="24"/>
                <w:szCs w:val="24"/>
              </w:rPr>
              <m:t>μm</m:t>
            </m:r>
            <m:ctrlPr>
              <w:rPr>
                <w:rFonts w:ascii="Cambria Math" w:hAnsi="Cambria Math"/>
                <w:i/>
                <w:noProof/>
                <w:sz w:val="24"/>
                <w:szCs w:val="24"/>
              </w:rPr>
            </m:ctrlPr>
          </m:e>
          <m:sup>
            <m:r>
              <m:rPr>
                <m:nor/>
              </m:rPr>
              <w:rPr>
                <w:rFonts w:ascii="Cambria Math" w:hAnsi="Cambria Math"/>
                <w:noProof/>
                <w:sz w:val="24"/>
                <w:szCs w:val="24"/>
              </w:rPr>
              <m:t>2</m:t>
            </m:r>
          </m:sup>
        </m:sSup>
      </m:oMath>
      <w:r w:rsidR="003E0A6F">
        <w:rPr>
          <w:rFonts w:hint="eastAsia"/>
          <w:noProof/>
          <w:sz w:val="24"/>
          <w:szCs w:val="24"/>
        </w:rPr>
        <w:t>，</w:t>
      </w:r>
      <w:r w:rsidR="003E0A6F">
        <w:rPr>
          <w:noProof/>
          <w:sz w:val="24"/>
          <w:szCs w:val="24"/>
        </w:rPr>
        <w:t>它</w:t>
      </w:r>
      <w:r w:rsidR="003E0A6F">
        <w:rPr>
          <w:rFonts w:hint="eastAsia"/>
          <w:noProof/>
          <w:sz w:val="24"/>
          <w:szCs w:val="24"/>
        </w:rPr>
        <w:t>是由</w:t>
      </w:r>
      <w:r w:rsidR="003E0A6F" w:rsidRPr="00AB3C95">
        <w:rPr>
          <w:i/>
          <w:noProof/>
          <w:sz w:val="24"/>
          <w:szCs w:val="24"/>
        </w:rPr>
        <w:t>M</w:t>
      </w:r>
      <w:r w:rsidRPr="00CA15E4">
        <w:rPr>
          <w:rFonts w:hint="eastAsia"/>
          <w:noProof/>
          <w:sz w:val="24"/>
          <w:szCs w:val="24"/>
        </w:rPr>
        <w:t>×</w:t>
      </w:r>
      <w:r w:rsidRPr="00AB3C95">
        <w:rPr>
          <w:i/>
          <w:noProof/>
          <w:sz w:val="24"/>
          <w:szCs w:val="24"/>
        </w:rPr>
        <w:t>N</w:t>
      </w:r>
      <w:r w:rsidR="00415CC8">
        <w:rPr>
          <w:rFonts w:hint="eastAsia"/>
          <w:noProof/>
          <w:sz w:val="24"/>
          <w:szCs w:val="24"/>
        </w:rPr>
        <w:t>栅格</w:t>
      </w:r>
      <w:r w:rsidR="003E0A6F">
        <w:rPr>
          <w:rFonts w:hint="eastAsia"/>
          <w:noProof/>
          <w:sz w:val="24"/>
          <w:szCs w:val="24"/>
        </w:rPr>
        <w:t>组成</w:t>
      </w:r>
      <w:r w:rsidR="003E0A6F">
        <w:rPr>
          <w:noProof/>
          <w:sz w:val="24"/>
          <w:szCs w:val="24"/>
        </w:rPr>
        <w:t>的结构，</w:t>
      </w:r>
      <w:r w:rsidR="003E0A6F">
        <w:rPr>
          <w:rFonts w:hint="eastAsia"/>
          <w:noProof/>
          <w:sz w:val="24"/>
          <w:szCs w:val="24"/>
        </w:rPr>
        <w:t>并且</w:t>
      </w:r>
      <w:r w:rsidRPr="00CA15E4">
        <w:rPr>
          <w:rFonts w:hint="eastAsia"/>
          <w:noProof/>
          <w:sz w:val="24"/>
          <w:szCs w:val="24"/>
        </w:rPr>
        <w:t>被嵌入金属</w:t>
      </w:r>
      <w:r w:rsidR="003E0A6F">
        <w:rPr>
          <w:rFonts w:hint="eastAsia"/>
          <w:noProof/>
          <w:sz w:val="24"/>
          <w:szCs w:val="24"/>
        </w:rPr>
        <w:t>（</w:t>
      </w:r>
      <w:r w:rsidRPr="00CA15E4">
        <w:rPr>
          <w:rFonts w:hint="eastAsia"/>
          <w:noProof/>
          <w:sz w:val="24"/>
          <w:szCs w:val="24"/>
        </w:rPr>
        <w:t>Au</w:t>
      </w:r>
      <w:r w:rsidRPr="00CA15E4">
        <w:rPr>
          <w:rFonts w:hint="eastAsia"/>
          <w:noProof/>
          <w:sz w:val="24"/>
          <w:szCs w:val="24"/>
        </w:rPr>
        <w:t>）中。</w:t>
      </w:r>
      <w:r w:rsidR="003E0A6F">
        <w:rPr>
          <w:noProof/>
          <w:sz w:val="24"/>
          <w:szCs w:val="24"/>
        </w:rPr>
        <w:t>SCM</w:t>
      </w:r>
      <w:r w:rsidR="00415CC8">
        <w:rPr>
          <w:rFonts w:hint="eastAsia"/>
          <w:noProof/>
          <w:sz w:val="24"/>
          <w:szCs w:val="24"/>
        </w:rPr>
        <w:t>中的每个</w:t>
      </w:r>
      <w:r w:rsidR="00415CC8">
        <w:rPr>
          <w:noProof/>
          <w:sz w:val="24"/>
          <w:szCs w:val="24"/>
        </w:rPr>
        <w:t>栅格</w:t>
      </w:r>
      <w:r w:rsidRPr="00CA15E4">
        <w:rPr>
          <w:rFonts w:hint="eastAsia"/>
          <w:noProof/>
          <w:sz w:val="24"/>
          <w:szCs w:val="24"/>
        </w:rPr>
        <w:t>都可以被硅或空气选择性地填充，</w:t>
      </w:r>
      <w:r w:rsidR="003E0A6F">
        <w:rPr>
          <w:rFonts w:hint="eastAsia"/>
          <w:noProof/>
          <w:sz w:val="24"/>
          <w:szCs w:val="24"/>
        </w:rPr>
        <w:t>其中被</w:t>
      </w:r>
      <w:r w:rsidR="003E0A6F">
        <w:rPr>
          <w:noProof/>
          <w:sz w:val="24"/>
          <w:szCs w:val="24"/>
        </w:rPr>
        <w:t>硅填充时</w:t>
      </w:r>
      <w:r w:rsidRPr="00CA15E4">
        <w:rPr>
          <w:rFonts w:hint="eastAsia"/>
          <w:noProof/>
          <w:sz w:val="24"/>
          <w:szCs w:val="24"/>
        </w:rPr>
        <w:t>对应于逻辑</w:t>
      </w:r>
      <w:r w:rsidR="003E0A6F">
        <w:rPr>
          <w:rFonts w:hint="eastAsia"/>
          <w:noProof/>
          <w:sz w:val="24"/>
          <w:szCs w:val="24"/>
        </w:rPr>
        <w:t>数值</w:t>
      </w:r>
      <w:r w:rsidRPr="00CA15E4">
        <w:rPr>
          <w:rFonts w:hint="eastAsia"/>
          <w:noProof/>
          <w:sz w:val="24"/>
          <w:szCs w:val="24"/>
        </w:rPr>
        <w:t>“</w:t>
      </w:r>
      <w:r w:rsidRPr="00CA15E4">
        <w:rPr>
          <w:rFonts w:hint="eastAsia"/>
          <w:noProof/>
          <w:sz w:val="24"/>
          <w:szCs w:val="24"/>
        </w:rPr>
        <w:t>1</w:t>
      </w:r>
      <w:r w:rsidRPr="00CA15E4">
        <w:rPr>
          <w:rFonts w:hint="eastAsia"/>
          <w:noProof/>
          <w:sz w:val="24"/>
          <w:szCs w:val="24"/>
        </w:rPr>
        <w:t>”</w:t>
      </w:r>
      <w:r w:rsidR="003E0A6F">
        <w:rPr>
          <w:rFonts w:hint="eastAsia"/>
          <w:noProof/>
          <w:sz w:val="24"/>
          <w:szCs w:val="24"/>
        </w:rPr>
        <w:t>；被空气</w:t>
      </w:r>
      <w:r w:rsidR="003E0A6F">
        <w:rPr>
          <w:noProof/>
          <w:sz w:val="24"/>
          <w:szCs w:val="24"/>
        </w:rPr>
        <w:t>填充时</w:t>
      </w:r>
      <w:r w:rsidR="003E0A6F" w:rsidRPr="00CA15E4">
        <w:rPr>
          <w:rFonts w:hint="eastAsia"/>
          <w:noProof/>
          <w:sz w:val="24"/>
          <w:szCs w:val="24"/>
        </w:rPr>
        <w:t>对应于逻辑</w:t>
      </w:r>
      <w:r w:rsidR="003E0A6F">
        <w:rPr>
          <w:rFonts w:hint="eastAsia"/>
          <w:noProof/>
          <w:sz w:val="24"/>
          <w:szCs w:val="24"/>
        </w:rPr>
        <w:t>数值</w:t>
      </w:r>
      <w:r w:rsidRPr="00CA15E4">
        <w:rPr>
          <w:rFonts w:hint="eastAsia"/>
          <w:noProof/>
          <w:sz w:val="24"/>
          <w:szCs w:val="24"/>
        </w:rPr>
        <w:t>“</w:t>
      </w:r>
      <w:r w:rsidRPr="00CA15E4">
        <w:rPr>
          <w:rFonts w:hint="eastAsia"/>
          <w:noProof/>
          <w:sz w:val="24"/>
          <w:szCs w:val="24"/>
        </w:rPr>
        <w:t>0</w:t>
      </w:r>
      <w:r w:rsidR="00DA51F1">
        <w:rPr>
          <w:rFonts w:hint="eastAsia"/>
          <w:noProof/>
          <w:sz w:val="24"/>
          <w:szCs w:val="24"/>
        </w:rPr>
        <w:t>”状态。</w:t>
      </w:r>
      <w:r w:rsidRPr="00CA15E4">
        <w:rPr>
          <w:rFonts w:hint="eastAsia"/>
          <w:noProof/>
          <w:sz w:val="24"/>
          <w:szCs w:val="24"/>
        </w:rPr>
        <w:t>显然，与</w:t>
      </w:r>
      <w:r w:rsidR="003E0A6F">
        <w:rPr>
          <w:rFonts w:hint="eastAsia"/>
          <w:noProof/>
          <w:sz w:val="24"/>
          <w:szCs w:val="24"/>
        </w:rPr>
        <w:t>之前研究</w:t>
      </w:r>
      <w:r w:rsidR="003E0A6F">
        <w:rPr>
          <w:noProof/>
          <w:sz w:val="24"/>
          <w:szCs w:val="24"/>
        </w:rPr>
        <w:t>的</w:t>
      </w:r>
      <w:r w:rsidR="00BD4599">
        <w:rPr>
          <w:rFonts w:hint="eastAsia"/>
          <w:noProof/>
          <w:sz w:val="24"/>
          <w:szCs w:val="24"/>
        </w:rPr>
        <w:t>具有</w:t>
      </w:r>
      <w:r w:rsidR="00BD4599">
        <w:rPr>
          <w:noProof/>
          <w:sz w:val="24"/>
          <w:szCs w:val="24"/>
        </w:rPr>
        <w:t>特定结构的</w:t>
      </w:r>
      <w:r w:rsidR="00BD4599">
        <w:rPr>
          <w:rFonts w:hint="eastAsia"/>
          <w:noProof/>
          <w:sz w:val="24"/>
          <w:szCs w:val="24"/>
        </w:rPr>
        <w:t>PMC</w:t>
      </w:r>
      <w:r w:rsidRPr="00CA15E4">
        <w:rPr>
          <w:rFonts w:hint="eastAsia"/>
          <w:noProof/>
          <w:sz w:val="24"/>
          <w:szCs w:val="24"/>
        </w:rPr>
        <w:t>相比，</w:t>
      </w:r>
      <w:r w:rsidR="00D45DE4">
        <w:rPr>
          <w:noProof/>
          <w:sz w:val="24"/>
          <w:szCs w:val="24"/>
        </w:rPr>
        <w:t>SCM</w:t>
      </w:r>
      <w:r w:rsidR="00BD4599">
        <w:rPr>
          <w:rFonts w:hint="eastAsia"/>
          <w:noProof/>
          <w:sz w:val="24"/>
          <w:szCs w:val="24"/>
        </w:rPr>
        <w:t>具有更加</w:t>
      </w:r>
      <w:r w:rsidR="00BD4599">
        <w:rPr>
          <w:noProof/>
          <w:sz w:val="24"/>
          <w:szCs w:val="24"/>
        </w:rPr>
        <w:t>灵活、广阔的</w:t>
      </w:r>
      <w:r w:rsidRPr="00CA15E4">
        <w:rPr>
          <w:rFonts w:hint="eastAsia"/>
          <w:noProof/>
          <w:sz w:val="24"/>
          <w:szCs w:val="24"/>
        </w:rPr>
        <w:t>优化空间。</w:t>
      </w:r>
      <w:r w:rsidR="00DA51F1">
        <w:rPr>
          <w:rFonts w:hint="eastAsia"/>
          <w:noProof/>
          <w:sz w:val="24"/>
          <w:szCs w:val="24"/>
        </w:rPr>
        <w:t>将</w:t>
      </w:r>
      <w:r w:rsidR="00DA51F1" w:rsidRPr="00CA15E4">
        <w:rPr>
          <w:rFonts w:hint="eastAsia"/>
          <w:noProof/>
          <w:sz w:val="24"/>
          <w:szCs w:val="24"/>
        </w:rPr>
        <w:t>TE</w:t>
      </w:r>
      <w:r w:rsidR="00DA51F1">
        <w:rPr>
          <w:rFonts w:hint="eastAsia"/>
          <w:noProof/>
          <w:sz w:val="24"/>
          <w:szCs w:val="24"/>
        </w:rPr>
        <w:t>模式</w:t>
      </w:r>
      <w:r w:rsidR="00DA51F1">
        <w:rPr>
          <w:noProof/>
          <w:sz w:val="24"/>
          <w:szCs w:val="24"/>
        </w:rPr>
        <w:t>的</w:t>
      </w:r>
      <w:r w:rsidR="00DA51F1" w:rsidRPr="00CA15E4">
        <w:rPr>
          <w:rFonts w:hint="eastAsia"/>
          <w:noProof/>
          <w:sz w:val="24"/>
          <w:szCs w:val="24"/>
        </w:rPr>
        <w:t>偏振光</w:t>
      </w:r>
      <w:r w:rsidR="00DA51F1">
        <w:rPr>
          <w:rFonts w:hint="eastAsia"/>
          <w:noProof/>
          <w:sz w:val="24"/>
          <w:szCs w:val="24"/>
        </w:rPr>
        <w:t>从</w:t>
      </w:r>
      <w:r w:rsidR="00DA51F1">
        <w:rPr>
          <w:rFonts w:hint="eastAsia"/>
          <w:noProof/>
          <w:sz w:val="24"/>
          <w:szCs w:val="24"/>
        </w:rPr>
        <w:t>S</w:t>
      </w:r>
      <w:r w:rsidR="00DA51F1">
        <w:rPr>
          <w:noProof/>
          <w:sz w:val="24"/>
          <w:szCs w:val="24"/>
        </w:rPr>
        <w:t>i</w:t>
      </w:r>
      <w:r w:rsidR="00DA51F1">
        <w:rPr>
          <w:noProof/>
          <w:sz w:val="24"/>
          <w:szCs w:val="24"/>
        </w:rPr>
        <w:t>波导输入，通过设计的</w:t>
      </w:r>
      <w:r w:rsidR="00DA51F1">
        <w:rPr>
          <w:noProof/>
          <w:sz w:val="24"/>
          <w:szCs w:val="24"/>
        </w:rPr>
        <w:t>SCM</w:t>
      </w:r>
      <w:r w:rsidR="00DA51F1">
        <w:rPr>
          <w:rFonts w:hint="eastAsia"/>
          <w:noProof/>
          <w:sz w:val="24"/>
          <w:szCs w:val="24"/>
        </w:rPr>
        <w:t>结构</w:t>
      </w:r>
      <w:r w:rsidR="00DA51F1">
        <w:rPr>
          <w:noProof/>
          <w:sz w:val="24"/>
          <w:szCs w:val="24"/>
        </w:rPr>
        <w:t>将光信号转换，使其</w:t>
      </w:r>
      <w:r w:rsidR="00DA51F1">
        <w:rPr>
          <w:rFonts w:hint="eastAsia"/>
          <w:noProof/>
          <w:sz w:val="24"/>
          <w:szCs w:val="24"/>
        </w:rPr>
        <w:t>转变</w:t>
      </w:r>
      <w:r w:rsidR="00DA51F1">
        <w:rPr>
          <w:noProof/>
          <w:sz w:val="24"/>
          <w:szCs w:val="24"/>
        </w:rPr>
        <w:t>成</w:t>
      </w:r>
      <w:r w:rsidR="00DA51F1">
        <w:rPr>
          <w:rFonts w:hint="eastAsia"/>
          <w:noProof/>
          <w:sz w:val="24"/>
          <w:szCs w:val="24"/>
        </w:rPr>
        <w:t>SPP</w:t>
      </w:r>
      <w:r w:rsidR="00DA51F1">
        <w:rPr>
          <w:noProof/>
          <w:sz w:val="24"/>
          <w:szCs w:val="24"/>
        </w:rPr>
        <w:t>s</w:t>
      </w:r>
      <w:r w:rsidR="00DA51F1">
        <w:rPr>
          <w:noProof/>
          <w:sz w:val="24"/>
          <w:szCs w:val="24"/>
        </w:rPr>
        <w:t>模式</w:t>
      </w:r>
      <w:r w:rsidR="00DA51F1">
        <w:rPr>
          <w:rFonts w:hint="eastAsia"/>
          <w:noProof/>
          <w:sz w:val="24"/>
          <w:szCs w:val="24"/>
        </w:rPr>
        <w:t>而</w:t>
      </w:r>
      <w:r w:rsidR="00DA51F1">
        <w:rPr>
          <w:noProof/>
          <w:sz w:val="24"/>
          <w:szCs w:val="24"/>
        </w:rPr>
        <w:t>耦合到</w:t>
      </w:r>
      <w:r w:rsidR="00DA51F1">
        <w:rPr>
          <w:rFonts w:hint="eastAsia"/>
          <w:noProof/>
          <w:sz w:val="24"/>
          <w:szCs w:val="24"/>
        </w:rPr>
        <w:t>MDM</w:t>
      </w:r>
      <w:r w:rsidR="00DA51F1">
        <w:rPr>
          <w:noProof/>
          <w:sz w:val="24"/>
          <w:szCs w:val="24"/>
        </w:rPr>
        <w:t>波导中，并具有较高的</w:t>
      </w:r>
      <w:r w:rsidR="00DA51F1">
        <w:rPr>
          <w:rFonts w:hint="eastAsia"/>
          <w:noProof/>
          <w:sz w:val="24"/>
          <w:szCs w:val="24"/>
        </w:rPr>
        <w:t>转换与</w:t>
      </w:r>
      <w:r w:rsidR="00BD4599">
        <w:rPr>
          <w:rFonts w:hint="eastAsia"/>
          <w:noProof/>
          <w:sz w:val="24"/>
          <w:szCs w:val="24"/>
        </w:rPr>
        <w:t>耦合</w:t>
      </w:r>
      <w:r w:rsidR="00DA51F1">
        <w:rPr>
          <w:noProof/>
          <w:sz w:val="24"/>
          <w:szCs w:val="24"/>
        </w:rPr>
        <w:t>效率</w:t>
      </w:r>
      <w:r w:rsidR="00BD4599">
        <w:rPr>
          <w:rFonts w:hint="eastAsia"/>
          <w:noProof/>
          <w:sz w:val="24"/>
          <w:szCs w:val="24"/>
        </w:rPr>
        <w:t>。</w:t>
      </w:r>
    </w:p>
    <w:p w14:paraId="74A3E4D8" w14:textId="6EC7D48E" w:rsidR="003E0A6F" w:rsidRPr="003860A3" w:rsidRDefault="00DA51F1">
      <w:pPr>
        <w:spacing w:line="400" w:lineRule="exact"/>
        <w:ind w:firstLineChars="200" w:firstLine="480"/>
        <w:rPr>
          <w:noProof/>
          <w:sz w:val="24"/>
          <w:szCs w:val="24"/>
        </w:rPr>
      </w:pPr>
      <w:r w:rsidRPr="00DC4AF8">
        <w:rPr>
          <w:rFonts w:hint="eastAsia"/>
          <w:noProof/>
          <w:sz w:val="24"/>
          <w:szCs w:val="24"/>
        </w:rPr>
        <w:lastRenderedPageBreak/>
        <w:t>在实际</w:t>
      </w:r>
      <w:r w:rsidRPr="00DC4AF8">
        <w:rPr>
          <w:noProof/>
          <w:sz w:val="24"/>
          <w:szCs w:val="24"/>
        </w:rPr>
        <w:t>的仿真中</w:t>
      </w:r>
      <w:r w:rsidRPr="00DC4AF8">
        <w:rPr>
          <w:rFonts w:hint="eastAsia"/>
          <w:noProof/>
          <w:sz w:val="24"/>
          <w:szCs w:val="24"/>
        </w:rPr>
        <w:t>，使用</w:t>
      </w:r>
      <w:r w:rsidRPr="00DC4AF8">
        <w:rPr>
          <w:rFonts w:hint="eastAsia"/>
          <w:noProof/>
          <w:sz w:val="24"/>
          <w:szCs w:val="24"/>
        </w:rPr>
        <w:t>Lumerical</w:t>
      </w:r>
      <w:r w:rsidRPr="00DC4AF8">
        <w:rPr>
          <w:rFonts w:hint="eastAsia"/>
          <w:noProof/>
          <w:sz w:val="24"/>
          <w:szCs w:val="24"/>
        </w:rPr>
        <w:t>系列</w:t>
      </w:r>
      <w:r w:rsidRPr="00DC4AF8">
        <w:rPr>
          <w:noProof/>
          <w:sz w:val="24"/>
          <w:szCs w:val="24"/>
        </w:rPr>
        <w:t>中的</w:t>
      </w:r>
      <w:r w:rsidRPr="00DC4AF8">
        <w:rPr>
          <w:rFonts w:hint="eastAsia"/>
          <w:noProof/>
          <w:sz w:val="24"/>
          <w:szCs w:val="24"/>
        </w:rPr>
        <w:t>MODE</w:t>
      </w:r>
      <w:r w:rsidR="00BD4599">
        <w:rPr>
          <w:noProof/>
          <w:sz w:val="24"/>
          <w:szCs w:val="24"/>
        </w:rPr>
        <w:t xml:space="preserve"> </w:t>
      </w:r>
      <w:r w:rsidR="00B56DF0">
        <w:rPr>
          <w:rFonts w:hint="eastAsia"/>
          <w:noProof/>
          <w:sz w:val="24"/>
          <w:szCs w:val="24"/>
        </w:rPr>
        <w:t>S</w:t>
      </w:r>
      <w:r w:rsidR="00BD4599">
        <w:rPr>
          <w:noProof/>
          <w:sz w:val="24"/>
          <w:szCs w:val="24"/>
        </w:rPr>
        <w:t>olutions</w:t>
      </w:r>
      <w:r w:rsidRPr="00DC4AF8">
        <w:rPr>
          <w:rFonts w:hint="eastAsia"/>
          <w:noProof/>
          <w:sz w:val="24"/>
          <w:szCs w:val="24"/>
        </w:rPr>
        <w:t>软件</w:t>
      </w:r>
      <w:r w:rsidRPr="00DC4AF8">
        <w:rPr>
          <w:noProof/>
          <w:sz w:val="24"/>
          <w:szCs w:val="24"/>
        </w:rPr>
        <w:t>，</w:t>
      </w:r>
      <w:r w:rsidRPr="00DC4AF8">
        <w:rPr>
          <w:rFonts w:hint="eastAsia"/>
          <w:noProof/>
          <w:sz w:val="24"/>
          <w:szCs w:val="24"/>
        </w:rPr>
        <w:t>用</w:t>
      </w:r>
      <w:r w:rsidRPr="00DC4AF8">
        <w:rPr>
          <w:rFonts w:hint="eastAsia"/>
          <w:noProof/>
          <w:sz w:val="24"/>
          <w:szCs w:val="24"/>
        </w:rPr>
        <w:t>2.5</w:t>
      </w:r>
      <w:r w:rsidRPr="00DC4AF8">
        <w:rPr>
          <w:rFonts w:hint="eastAsia"/>
          <w:noProof/>
          <w:sz w:val="24"/>
          <w:szCs w:val="24"/>
        </w:rPr>
        <w:t>维</w:t>
      </w:r>
      <w:r w:rsidR="003860A3">
        <w:rPr>
          <w:rFonts w:hint="eastAsia"/>
          <w:noProof/>
          <w:sz w:val="24"/>
          <w:szCs w:val="24"/>
        </w:rPr>
        <w:t>的</w:t>
      </w:r>
      <w:r w:rsidRPr="00DC4AF8">
        <w:rPr>
          <w:rFonts w:hint="eastAsia"/>
          <w:noProof/>
          <w:sz w:val="24"/>
          <w:szCs w:val="24"/>
        </w:rPr>
        <w:t>FDTD</w:t>
      </w:r>
      <w:r w:rsidRPr="00DC4AF8">
        <w:rPr>
          <w:rFonts w:hint="eastAsia"/>
          <w:noProof/>
          <w:sz w:val="24"/>
          <w:szCs w:val="24"/>
        </w:rPr>
        <w:t>方法计算</w:t>
      </w:r>
      <w:r w:rsidRPr="00DC4AF8">
        <w:rPr>
          <w:rFonts w:hint="eastAsia"/>
          <w:noProof/>
          <w:sz w:val="24"/>
          <w:szCs w:val="24"/>
        </w:rPr>
        <w:t>PMC</w:t>
      </w:r>
      <w:r w:rsidRPr="00DC4AF8">
        <w:rPr>
          <w:rFonts w:hint="eastAsia"/>
          <w:noProof/>
          <w:sz w:val="24"/>
          <w:szCs w:val="24"/>
        </w:rPr>
        <w:t>的</w:t>
      </w:r>
      <w:r w:rsidR="00BD4599">
        <w:rPr>
          <w:rFonts w:hint="eastAsia"/>
          <w:noProof/>
          <w:sz w:val="24"/>
          <w:szCs w:val="24"/>
        </w:rPr>
        <w:t>透射</w:t>
      </w:r>
      <w:r w:rsidRPr="00DC4AF8">
        <w:rPr>
          <w:rFonts w:hint="eastAsia"/>
          <w:noProof/>
          <w:sz w:val="24"/>
          <w:szCs w:val="24"/>
        </w:rPr>
        <w:t>谱</w:t>
      </w:r>
      <w:r w:rsidR="006E3F12" w:rsidRPr="00DC4AF8">
        <w:rPr>
          <w:rFonts w:hint="eastAsia"/>
          <w:noProof/>
          <w:sz w:val="24"/>
          <w:szCs w:val="24"/>
        </w:rPr>
        <w:t>。</w:t>
      </w:r>
      <w:r w:rsidR="009F0C4E" w:rsidRPr="00DC4AF8">
        <w:rPr>
          <w:rFonts w:hint="eastAsia"/>
          <w:noProof/>
          <w:sz w:val="24"/>
          <w:szCs w:val="24"/>
        </w:rPr>
        <w:t>PMC</w:t>
      </w:r>
      <w:r w:rsidR="009F0C4E" w:rsidRPr="00DC4AF8">
        <w:rPr>
          <w:rFonts w:hint="eastAsia"/>
          <w:noProof/>
          <w:sz w:val="24"/>
          <w:szCs w:val="24"/>
        </w:rPr>
        <w:t>的</w:t>
      </w:r>
      <w:r w:rsidR="00186B72">
        <w:rPr>
          <w:rFonts w:hint="eastAsia"/>
          <w:noProof/>
          <w:sz w:val="24"/>
          <w:szCs w:val="24"/>
        </w:rPr>
        <w:t>耦合</w:t>
      </w:r>
      <w:r w:rsidR="009F0C4E" w:rsidRPr="00DC4AF8">
        <w:rPr>
          <w:rFonts w:hint="eastAsia"/>
          <w:noProof/>
          <w:sz w:val="24"/>
          <w:szCs w:val="24"/>
        </w:rPr>
        <w:t>效率定义为</w:t>
      </w:r>
      <w:r w:rsidR="00186B72">
        <w:rPr>
          <w:rFonts w:hint="eastAsia"/>
          <w:noProof/>
          <w:sz w:val="24"/>
          <w:szCs w:val="24"/>
        </w:rPr>
        <w:t>S</w:t>
      </w:r>
      <w:r w:rsidR="00186B72">
        <w:rPr>
          <w:noProof/>
          <w:sz w:val="24"/>
          <w:szCs w:val="24"/>
        </w:rPr>
        <w:t>PPs</w:t>
      </w:r>
      <w:r w:rsidR="00186B72">
        <w:rPr>
          <w:noProof/>
          <w:sz w:val="24"/>
          <w:szCs w:val="24"/>
        </w:rPr>
        <w:t>波导的</w:t>
      </w:r>
      <w:r w:rsidR="00186B72">
        <w:rPr>
          <w:rFonts w:hint="eastAsia"/>
          <w:noProof/>
          <w:sz w:val="24"/>
          <w:szCs w:val="24"/>
        </w:rPr>
        <w:t>输出功率与硅波导的输入</w:t>
      </w:r>
      <w:r w:rsidR="009F0C4E" w:rsidRPr="00DC4AF8">
        <w:rPr>
          <w:rFonts w:hint="eastAsia"/>
          <w:noProof/>
          <w:sz w:val="24"/>
          <w:szCs w:val="24"/>
        </w:rPr>
        <w:t>功率之比。需要注意的是，</w:t>
      </w:r>
      <w:r w:rsidR="009F0C4E" w:rsidRPr="00DC4AF8">
        <w:rPr>
          <w:rFonts w:hint="eastAsia"/>
          <w:noProof/>
          <w:sz w:val="24"/>
          <w:szCs w:val="24"/>
        </w:rPr>
        <w:t>MDM</w:t>
      </w:r>
      <w:r w:rsidR="009F0C4E" w:rsidRPr="00DC4AF8">
        <w:rPr>
          <w:rFonts w:hint="eastAsia"/>
          <w:noProof/>
          <w:sz w:val="24"/>
          <w:szCs w:val="24"/>
        </w:rPr>
        <w:t>波导的传输损耗</w:t>
      </w:r>
      <w:r w:rsidR="009F0C4E" w:rsidRPr="00CA15E4">
        <w:rPr>
          <w:rFonts w:hint="eastAsia"/>
          <w:noProof/>
          <w:sz w:val="24"/>
          <w:szCs w:val="24"/>
        </w:rPr>
        <w:t>是通过在波导中放置几个</w:t>
      </w:r>
      <w:r w:rsidR="00186B72">
        <w:rPr>
          <w:rFonts w:hint="eastAsia"/>
          <w:noProof/>
          <w:sz w:val="24"/>
          <w:szCs w:val="24"/>
        </w:rPr>
        <w:t>探测</w:t>
      </w:r>
      <w:r w:rsidR="009F0C4E" w:rsidRPr="00CA15E4">
        <w:rPr>
          <w:rFonts w:hint="eastAsia"/>
          <w:noProof/>
          <w:sz w:val="24"/>
          <w:szCs w:val="24"/>
        </w:rPr>
        <w:t>器来计算的。</w:t>
      </w:r>
      <w:r w:rsidR="003860A3" w:rsidRPr="009F0C4E">
        <w:rPr>
          <w:rFonts w:hint="eastAsia"/>
          <w:noProof/>
          <w:sz w:val="24"/>
          <w:szCs w:val="24"/>
        </w:rPr>
        <w:t>与基于梯度和基于模型的方法相比，基于搜索策略和进化策略的无梯度方法</w:t>
      </w:r>
      <w:r w:rsidR="003860A3">
        <w:rPr>
          <w:rFonts w:hint="eastAsia"/>
          <w:noProof/>
          <w:sz w:val="24"/>
          <w:szCs w:val="24"/>
        </w:rPr>
        <w:t>更为</w:t>
      </w:r>
      <w:r w:rsidR="003860A3" w:rsidRPr="009F0C4E">
        <w:rPr>
          <w:rFonts w:hint="eastAsia"/>
          <w:noProof/>
          <w:sz w:val="24"/>
          <w:szCs w:val="24"/>
        </w:rPr>
        <w:t>简单有效</w:t>
      </w:r>
      <w:r w:rsidR="003860A3">
        <w:rPr>
          <w:rFonts w:hint="eastAsia"/>
          <w:noProof/>
          <w:sz w:val="24"/>
          <w:szCs w:val="24"/>
        </w:rPr>
        <w:t>，我们</w:t>
      </w:r>
      <w:r w:rsidR="003860A3">
        <w:rPr>
          <w:noProof/>
          <w:sz w:val="24"/>
          <w:szCs w:val="24"/>
        </w:rPr>
        <w:t>一共</w:t>
      </w:r>
      <w:r w:rsidR="003860A3">
        <w:rPr>
          <w:rFonts w:hint="eastAsia"/>
          <w:noProof/>
          <w:sz w:val="24"/>
          <w:szCs w:val="24"/>
        </w:rPr>
        <w:t>使用了四种</w:t>
      </w:r>
      <w:r w:rsidR="003860A3" w:rsidRPr="009F0C4E">
        <w:rPr>
          <w:rFonts w:hint="eastAsia"/>
          <w:noProof/>
          <w:sz w:val="24"/>
          <w:szCs w:val="24"/>
        </w:rPr>
        <w:t>无梯度方法</w:t>
      </w:r>
      <w:r w:rsidR="003860A3">
        <w:rPr>
          <w:rFonts w:hint="eastAsia"/>
          <w:noProof/>
          <w:sz w:val="24"/>
          <w:szCs w:val="24"/>
        </w:rPr>
        <w:t>对</w:t>
      </w:r>
      <w:r w:rsidR="003860A3">
        <w:rPr>
          <w:rFonts w:hint="eastAsia"/>
          <w:noProof/>
          <w:sz w:val="24"/>
          <w:szCs w:val="24"/>
        </w:rPr>
        <w:t>P</w:t>
      </w:r>
      <w:r w:rsidR="003860A3">
        <w:rPr>
          <w:noProof/>
          <w:sz w:val="24"/>
          <w:szCs w:val="24"/>
        </w:rPr>
        <w:t>MC</w:t>
      </w:r>
      <w:r w:rsidR="003860A3">
        <w:rPr>
          <w:noProof/>
          <w:sz w:val="24"/>
          <w:szCs w:val="24"/>
        </w:rPr>
        <w:t>的结构进行设计</w:t>
      </w:r>
      <w:r w:rsidR="003860A3">
        <w:rPr>
          <w:rFonts w:hint="eastAsia"/>
          <w:noProof/>
          <w:sz w:val="24"/>
          <w:szCs w:val="24"/>
        </w:rPr>
        <w:t>。</w:t>
      </w:r>
    </w:p>
    <w:p w14:paraId="116E73FD" w14:textId="57B87598" w:rsidR="009F0C4E" w:rsidRDefault="00673831" w:rsidP="009F0C4E">
      <w:pPr>
        <w:jc w:val="center"/>
      </w:pPr>
      <w:r>
        <w:rPr>
          <w:noProof/>
        </w:rPr>
        <w:drawing>
          <wp:inline distT="0" distB="0" distL="0" distR="0" wp14:anchorId="5A841F5C" wp14:editId="24FF5698">
            <wp:extent cx="5278120" cy="33610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iegou.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8120" cy="3361055"/>
                    </a:xfrm>
                    <a:prstGeom prst="rect">
                      <a:avLst/>
                    </a:prstGeom>
                  </pic:spPr>
                </pic:pic>
              </a:graphicData>
            </a:graphic>
          </wp:inline>
        </w:drawing>
      </w:r>
    </w:p>
    <w:p w14:paraId="6013C8B7" w14:textId="49307DCA" w:rsidR="009F0C4E" w:rsidRPr="00287284" w:rsidRDefault="009F0C4E" w:rsidP="009F0C4E">
      <w:pPr>
        <w:jc w:val="center"/>
        <w:rPr>
          <w:rFonts w:eastAsia="楷体"/>
          <w:noProof/>
          <w:szCs w:val="24"/>
        </w:rPr>
      </w:pPr>
      <w:r w:rsidRPr="00287284">
        <w:rPr>
          <w:rFonts w:eastAsia="楷体" w:hint="eastAsia"/>
          <w:noProof/>
          <w:szCs w:val="24"/>
        </w:rPr>
        <w:t>图</w:t>
      </w:r>
      <w:r w:rsidRPr="00287284">
        <w:rPr>
          <w:rFonts w:eastAsia="楷体" w:hint="eastAsia"/>
          <w:noProof/>
          <w:szCs w:val="24"/>
        </w:rPr>
        <w:t>3</w:t>
      </w:r>
      <w:r w:rsidRPr="00287284">
        <w:rPr>
          <w:rFonts w:eastAsia="楷体"/>
          <w:noProof/>
          <w:szCs w:val="24"/>
        </w:rPr>
        <w:t xml:space="preserve">-1 </w:t>
      </w:r>
      <w:r w:rsidR="00DF4B23">
        <w:rPr>
          <w:rFonts w:eastAsia="楷体" w:hint="eastAsia"/>
          <w:noProof/>
          <w:szCs w:val="24"/>
        </w:rPr>
        <w:t>P</w:t>
      </w:r>
      <w:r w:rsidR="00DF4B23">
        <w:rPr>
          <w:rFonts w:eastAsia="楷体"/>
          <w:noProof/>
          <w:szCs w:val="24"/>
        </w:rPr>
        <w:t>MC</w:t>
      </w:r>
      <w:r w:rsidRPr="00287284">
        <w:rPr>
          <w:rFonts w:eastAsia="楷体"/>
          <w:noProof/>
          <w:szCs w:val="24"/>
        </w:rPr>
        <w:t>结构</w:t>
      </w:r>
      <w:r w:rsidR="00DF4B23">
        <w:rPr>
          <w:rFonts w:eastAsia="楷体" w:hint="eastAsia"/>
          <w:noProof/>
          <w:szCs w:val="24"/>
        </w:rPr>
        <w:t>示意</w:t>
      </w:r>
      <w:r w:rsidRPr="00287284">
        <w:rPr>
          <w:rFonts w:eastAsia="楷体"/>
          <w:noProof/>
          <w:szCs w:val="24"/>
        </w:rPr>
        <w:t>图</w:t>
      </w:r>
    </w:p>
    <w:p w14:paraId="64BDA587" w14:textId="0BB0626A" w:rsidR="00B37EEC" w:rsidRDefault="00465707" w:rsidP="00D605E1">
      <w:pPr>
        <w:pStyle w:val="2"/>
        <w:spacing w:after="312"/>
        <w:rPr>
          <w:noProof/>
        </w:rPr>
      </w:pPr>
      <w:bookmarkStart w:id="73" w:name="_Toc38644607"/>
      <w:r>
        <w:rPr>
          <w:rFonts w:hint="eastAsia"/>
          <w:noProof/>
        </w:rPr>
        <w:t>3.</w:t>
      </w:r>
      <w:r w:rsidR="00D605E1">
        <w:rPr>
          <w:noProof/>
        </w:rPr>
        <w:t>2</w:t>
      </w:r>
      <w:r>
        <w:rPr>
          <w:rFonts w:hint="eastAsia"/>
          <w:noProof/>
        </w:rPr>
        <w:t xml:space="preserve"> </w:t>
      </w:r>
      <w:r>
        <w:rPr>
          <w:rFonts w:hint="eastAsia"/>
          <w:noProof/>
        </w:rPr>
        <w:t>利用</w:t>
      </w:r>
      <w:r w:rsidR="002347EA">
        <w:rPr>
          <w:rFonts w:hint="eastAsia"/>
          <w:noProof/>
        </w:rPr>
        <w:t>G</w:t>
      </w:r>
      <w:r w:rsidR="002347EA">
        <w:rPr>
          <w:noProof/>
        </w:rPr>
        <w:t>A</w:t>
      </w:r>
      <w:r>
        <w:rPr>
          <w:rFonts w:hint="eastAsia"/>
          <w:noProof/>
        </w:rPr>
        <w:t>算法</w:t>
      </w:r>
      <w:r>
        <w:rPr>
          <w:noProof/>
        </w:rPr>
        <w:t>对</w:t>
      </w:r>
      <w:r w:rsidR="002347EA">
        <w:rPr>
          <w:rFonts w:hint="eastAsia"/>
          <w:noProof/>
        </w:rPr>
        <w:t>P</w:t>
      </w:r>
      <w:r w:rsidR="002347EA">
        <w:rPr>
          <w:noProof/>
        </w:rPr>
        <w:t>MC</w:t>
      </w:r>
      <w:r>
        <w:rPr>
          <w:noProof/>
        </w:rPr>
        <w:t>进行</w:t>
      </w:r>
      <w:r w:rsidR="00982316">
        <w:rPr>
          <w:rFonts w:hint="eastAsia"/>
          <w:noProof/>
        </w:rPr>
        <w:t>优化</w:t>
      </w:r>
      <w:r w:rsidR="00D45DE4">
        <w:rPr>
          <w:rFonts w:hint="eastAsia"/>
          <w:noProof/>
        </w:rPr>
        <w:t>设计</w:t>
      </w:r>
      <w:bookmarkEnd w:id="73"/>
    </w:p>
    <w:p w14:paraId="5BBAD81B" w14:textId="158B459F" w:rsidR="00353E51" w:rsidRPr="00353E51" w:rsidRDefault="00353E51" w:rsidP="00353E51">
      <w:pPr>
        <w:pStyle w:val="3"/>
      </w:pPr>
      <w:bookmarkStart w:id="74" w:name="_Toc38644608"/>
      <w:r>
        <w:rPr>
          <w:rFonts w:hint="eastAsia"/>
        </w:rPr>
        <w:t xml:space="preserve">3.2.1 </w:t>
      </w:r>
      <w:r w:rsidR="002347EA">
        <w:rPr>
          <w:rFonts w:hint="eastAsia"/>
        </w:rPr>
        <w:t>G</w:t>
      </w:r>
      <w:r w:rsidR="002347EA">
        <w:t>A</w:t>
      </w:r>
      <w:r>
        <w:t>算法</w:t>
      </w:r>
      <w:r w:rsidR="00982316">
        <w:rPr>
          <w:rFonts w:hint="eastAsia"/>
        </w:rPr>
        <w:t>优化</w:t>
      </w:r>
      <w:r>
        <w:t>结果</w:t>
      </w:r>
      <w:bookmarkEnd w:id="74"/>
    </w:p>
    <w:p w14:paraId="28215FCE" w14:textId="49360B41" w:rsidR="004B7A6B" w:rsidRDefault="00261F15" w:rsidP="004B7A6B">
      <w:pPr>
        <w:spacing w:line="400" w:lineRule="exact"/>
        <w:ind w:firstLine="480"/>
        <w:rPr>
          <w:noProof/>
          <w:sz w:val="24"/>
          <w:szCs w:val="24"/>
        </w:rPr>
      </w:pPr>
      <w:r>
        <w:rPr>
          <w:rFonts w:hint="eastAsia"/>
          <w:noProof/>
          <w:sz w:val="24"/>
          <w:szCs w:val="24"/>
        </w:rPr>
        <w:t>在本文</w:t>
      </w:r>
      <w:r>
        <w:rPr>
          <w:noProof/>
          <w:sz w:val="24"/>
          <w:szCs w:val="24"/>
        </w:rPr>
        <w:t>的工作中，</w:t>
      </w:r>
      <w:r w:rsidR="004B7A6B">
        <w:rPr>
          <w:rFonts w:hint="eastAsia"/>
          <w:noProof/>
          <w:sz w:val="24"/>
          <w:szCs w:val="24"/>
        </w:rPr>
        <w:t>通过</w:t>
      </w:r>
      <w:r w:rsidR="004B7A6B">
        <w:rPr>
          <w:rFonts w:hint="eastAsia"/>
          <w:noProof/>
          <w:sz w:val="24"/>
          <w:szCs w:val="24"/>
        </w:rPr>
        <w:t>MODE</w:t>
      </w:r>
      <w:r w:rsidR="004B7A6B">
        <w:rPr>
          <w:noProof/>
          <w:sz w:val="24"/>
          <w:szCs w:val="24"/>
        </w:rPr>
        <w:t xml:space="preserve"> </w:t>
      </w:r>
      <w:r w:rsidR="007027B2">
        <w:rPr>
          <w:noProof/>
          <w:sz w:val="24"/>
          <w:szCs w:val="24"/>
        </w:rPr>
        <w:t>S</w:t>
      </w:r>
      <w:r w:rsidR="004B7A6B" w:rsidRPr="00D45DE4">
        <w:rPr>
          <w:noProof/>
          <w:sz w:val="24"/>
          <w:szCs w:val="24"/>
        </w:rPr>
        <w:t>olutions</w:t>
      </w:r>
      <w:r w:rsidR="004B7A6B">
        <w:rPr>
          <w:rFonts w:hint="eastAsia"/>
          <w:noProof/>
          <w:sz w:val="24"/>
          <w:szCs w:val="24"/>
        </w:rPr>
        <w:t>对结构</w:t>
      </w:r>
      <w:r w:rsidR="004B7A6B">
        <w:rPr>
          <w:noProof/>
          <w:sz w:val="24"/>
          <w:szCs w:val="24"/>
        </w:rPr>
        <w:t>进行仿真，得到其透射谱；</w:t>
      </w:r>
      <w:r w:rsidR="007C42C0">
        <w:rPr>
          <w:rFonts w:hint="eastAsia"/>
          <w:noProof/>
          <w:sz w:val="24"/>
          <w:szCs w:val="24"/>
        </w:rPr>
        <w:t>G</w:t>
      </w:r>
      <w:r w:rsidR="007C42C0">
        <w:rPr>
          <w:noProof/>
          <w:sz w:val="24"/>
          <w:szCs w:val="24"/>
        </w:rPr>
        <w:t>A</w:t>
      </w:r>
      <w:r w:rsidR="00070F37">
        <w:rPr>
          <w:noProof/>
          <w:sz w:val="24"/>
          <w:szCs w:val="24"/>
        </w:rPr>
        <w:t>算法</w:t>
      </w:r>
      <w:r>
        <w:rPr>
          <w:rFonts w:hint="eastAsia"/>
          <w:noProof/>
          <w:sz w:val="24"/>
          <w:szCs w:val="24"/>
        </w:rPr>
        <w:t>是通过</w:t>
      </w:r>
      <w:r>
        <w:rPr>
          <w:rFonts w:hint="eastAsia"/>
          <w:noProof/>
          <w:sz w:val="24"/>
          <w:szCs w:val="24"/>
        </w:rPr>
        <w:t>Matlab</w:t>
      </w:r>
      <w:r>
        <w:rPr>
          <w:noProof/>
          <w:sz w:val="24"/>
          <w:szCs w:val="24"/>
        </w:rPr>
        <w:t>软件</w:t>
      </w:r>
      <w:r>
        <w:rPr>
          <w:rFonts w:hint="eastAsia"/>
          <w:noProof/>
          <w:sz w:val="24"/>
          <w:szCs w:val="24"/>
        </w:rPr>
        <w:t>实现</w:t>
      </w:r>
      <w:r>
        <w:rPr>
          <w:noProof/>
          <w:sz w:val="24"/>
          <w:szCs w:val="24"/>
        </w:rPr>
        <w:t>的</w:t>
      </w:r>
      <w:r>
        <w:rPr>
          <w:rFonts w:hint="eastAsia"/>
          <w:noProof/>
          <w:sz w:val="24"/>
          <w:szCs w:val="24"/>
        </w:rPr>
        <w:t>，因此</w:t>
      </w:r>
      <w:r>
        <w:rPr>
          <w:noProof/>
          <w:sz w:val="24"/>
          <w:szCs w:val="24"/>
        </w:rPr>
        <w:t>需要</w:t>
      </w:r>
      <w:r w:rsidR="00070F37">
        <w:rPr>
          <w:noProof/>
          <w:sz w:val="24"/>
          <w:szCs w:val="24"/>
        </w:rPr>
        <w:t>将</w:t>
      </w:r>
      <w:r w:rsidR="00DD1C6F">
        <w:rPr>
          <w:rFonts w:hint="eastAsia"/>
          <w:noProof/>
          <w:sz w:val="24"/>
          <w:szCs w:val="24"/>
        </w:rPr>
        <w:t>Matlab</w:t>
      </w:r>
      <w:r w:rsidR="00070F37">
        <w:rPr>
          <w:noProof/>
          <w:sz w:val="24"/>
          <w:szCs w:val="24"/>
        </w:rPr>
        <w:t>与</w:t>
      </w:r>
      <w:r w:rsidR="00070F37">
        <w:rPr>
          <w:rFonts w:hint="eastAsia"/>
          <w:noProof/>
          <w:sz w:val="24"/>
          <w:szCs w:val="24"/>
        </w:rPr>
        <w:t>MODE</w:t>
      </w:r>
      <w:r>
        <w:rPr>
          <w:noProof/>
          <w:sz w:val="24"/>
          <w:szCs w:val="24"/>
        </w:rPr>
        <w:t xml:space="preserve"> </w:t>
      </w:r>
      <w:r w:rsidR="007027B2">
        <w:rPr>
          <w:noProof/>
          <w:sz w:val="24"/>
          <w:szCs w:val="24"/>
        </w:rPr>
        <w:t>S</w:t>
      </w:r>
      <w:r w:rsidRPr="00D45DE4">
        <w:rPr>
          <w:noProof/>
          <w:sz w:val="24"/>
          <w:szCs w:val="24"/>
        </w:rPr>
        <w:t>olutions</w:t>
      </w:r>
      <w:r w:rsidR="00070F37">
        <w:rPr>
          <w:rFonts w:hint="eastAsia"/>
          <w:noProof/>
          <w:sz w:val="24"/>
          <w:szCs w:val="24"/>
        </w:rPr>
        <w:t>相</w:t>
      </w:r>
      <w:r w:rsidR="00070F37">
        <w:rPr>
          <w:noProof/>
          <w:sz w:val="24"/>
          <w:szCs w:val="24"/>
        </w:rPr>
        <w:t>连接，</w:t>
      </w:r>
      <w:r w:rsidR="004B7A6B">
        <w:rPr>
          <w:rFonts w:hint="eastAsia"/>
          <w:noProof/>
          <w:sz w:val="24"/>
          <w:szCs w:val="24"/>
        </w:rPr>
        <w:t>再</w:t>
      </w:r>
      <w:r>
        <w:rPr>
          <w:rFonts w:hint="eastAsia"/>
          <w:noProof/>
          <w:sz w:val="24"/>
          <w:szCs w:val="24"/>
        </w:rPr>
        <w:t>将</w:t>
      </w:r>
      <w:r>
        <w:rPr>
          <w:rFonts w:hint="eastAsia"/>
          <w:noProof/>
          <w:sz w:val="24"/>
          <w:szCs w:val="24"/>
        </w:rPr>
        <w:t>MODE</w:t>
      </w:r>
      <w:r>
        <w:rPr>
          <w:noProof/>
          <w:sz w:val="24"/>
          <w:szCs w:val="24"/>
        </w:rPr>
        <w:t xml:space="preserve"> </w:t>
      </w:r>
      <w:r w:rsidR="007027B2">
        <w:rPr>
          <w:noProof/>
          <w:sz w:val="24"/>
          <w:szCs w:val="24"/>
        </w:rPr>
        <w:t>S</w:t>
      </w:r>
      <w:r w:rsidRPr="00D45DE4">
        <w:rPr>
          <w:noProof/>
          <w:sz w:val="24"/>
          <w:szCs w:val="24"/>
        </w:rPr>
        <w:t>olutions</w:t>
      </w:r>
      <w:r>
        <w:rPr>
          <w:rFonts w:hint="eastAsia"/>
          <w:noProof/>
          <w:sz w:val="24"/>
          <w:szCs w:val="24"/>
        </w:rPr>
        <w:t>中</w:t>
      </w:r>
      <w:r>
        <w:rPr>
          <w:rFonts w:hint="eastAsia"/>
          <w:noProof/>
          <w:sz w:val="24"/>
          <w:szCs w:val="24"/>
        </w:rPr>
        <w:t>P</w:t>
      </w:r>
      <w:r>
        <w:rPr>
          <w:noProof/>
          <w:sz w:val="24"/>
          <w:szCs w:val="24"/>
        </w:rPr>
        <w:t>MC</w:t>
      </w:r>
      <w:r w:rsidR="005A07A2">
        <w:rPr>
          <w:noProof/>
          <w:sz w:val="24"/>
          <w:szCs w:val="24"/>
        </w:rPr>
        <w:t>的结构参数</w:t>
      </w:r>
      <w:r w:rsidR="00720948">
        <w:rPr>
          <w:rFonts w:hint="eastAsia"/>
          <w:noProof/>
          <w:sz w:val="24"/>
          <w:szCs w:val="24"/>
        </w:rPr>
        <w:t>与该</w:t>
      </w:r>
      <w:r w:rsidR="00720948">
        <w:rPr>
          <w:noProof/>
          <w:sz w:val="24"/>
          <w:szCs w:val="24"/>
        </w:rPr>
        <w:t>参数</w:t>
      </w:r>
      <w:r w:rsidR="00720948">
        <w:rPr>
          <w:rFonts w:hint="eastAsia"/>
          <w:noProof/>
          <w:sz w:val="24"/>
          <w:szCs w:val="24"/>
        </w:rPr>
        <w:t>下</w:t>
      </w:r>
      <w:r w:rsidR="00720948">
        <w:rPr>
          <w:noProof/>
          <w:sz w:val="24"/>
          <w:szCs w:val="24"/>
        </w:rPr>
        <w:t>的透射谱</w:t>
      </w:r>
      <w:r w:rsidR="00720948">
        <w:rPr>
          <w:rFonts w:hint="eastAsia"/>
          <w:noProof/>
          <w:sz w:val="24"/>
          <w:szCs w:val="24"/>
        </w:rPr>
        <w:t>矩阵</w:t>
      </w:r>
      <w:r w:rsidR="00720948">
        <w:rPr>
          <w:noProof/>
          <w:sz w:val="24"/>
          <w:szCs w:val="24"/>
        </w:rPr>
        <w:t>，</w:t>
      </w:r>
      <w:r w:rsidR="005A07A2">
        <w:rPr>
          <w:rFonts w:hint="eastAsia"/>
          <w:noProof/>
          <w:sz w:val="24"/>
          <w:szCs w:val="24"/>
        </w:rPr>
        <w:t>传入到</w:t>
      </w:r>
      <w:r w:rsidR="00DD1C6F">
        <w:rPr>
          <w:rFonts w:hint="eastAsia"/>
          <w:noProof/>
          <w:sz w:val="24"/>
          <w:szCs w:val="24"/>
        </w:rPr>
        <w:t>Matlab</w:t>
      </w:r>
      <w:r w:rsidR="005A07A2">
        <w:rPr>
          <w:noProof/>
          <w:sz w:val="24"/>
          <w:szCs w:val="24"/>
        </w:rPr>
        <w:t>中</w:t>
      </w:r>
      <w:r>
        <w:rPr>
          <w:rFonts w:hint="eastAsia"/>
          <w:noProof/>
          <w:sz w:val="24"/>
          <w:szCs w:val="24"/>
        </w:rPr>
        <w:t>进行</w:t>
      </w:r>
      <w:r w:rsidR="007C42C0">
        <w:rPr>
          <w:rFonts w:hint="eastAsia"/>
          <w:noProof/>
          <w:sz w:val="24"/>
          <w:szCs w:val="24"/>
        </w:rPr>
        <w:t>G</w:t>
      </w:r>
      <w:r w:rsidR="007C42C0">
        <w:rPr>
          <w:noProof/>
          <w:sz w:val="24"/>
          <w:szCs w:val="24"/>
        </w:rPr>
        <w:t>A</w:t>
      </w:r>
      <w:r w:rsidR="005A07A2">
        <w:rPr>
          <w:rFonts w:hint="eastAsia"/>
          <w:noProof/>
          <w:sz w:val="24"/>
          <w:szCs w:val="24"/>
        </w:rPr>
        <w:t>算法处理</w:t>
      </w:r>
      <w:r w:rsidR="00720948">
        <w:rPr>
          <w:rFonts w:hint="eastAsia"/>
          <w:noProof/>
          <w:sz w:val="24"/>
          <w:szCs w:val="24"/>
        </w:rPr>
        <w:t>，</w:t>
      </w:r>
      <w:r w:rsidR="004B7A6B">
        <w:rPr>
          <w:rFonts w:hint="eastAsia"/>
          <w:noProof/>
          <w:sz w:val="24"/>
          <w:szCs w:val="24"/>
        </w:rPr>
        <w:t>由此</w:t>
      </w:r>
      <w:r w:rsidR="00720948">
        <w:rPr>
          <w:noProof/>
          <w:sz w:val="24"/>
          <w:szCs w:val="24"/>
        </w:rPr>
        <w:t>得到新一轮的结构参数</w:t>
      </w:r>
      <w:r w:rsidR="005A07A2">
        <w:rPr>
          <w:rFonts w:hint="eastAsia"/>
          <w:noProof/>
          <w:sz w:val="24"/>
          <w:szCs w:val="24"/>
        </w:rPr>
        <w:t>，</w:t>
      </w:r>
      <w:r w:rsidR="004B7A6B">
        <w:rPr>
          <w:rFonts w:hint="eastAsia"/>
          <w:noProof/>
          <w:sz w:val="24"/>
          <w:szCs w:val="24"/>
        </w:rPr>
        <w:t>并将其</w:t>
      </w:r>
      <w:r w:rsidR="005A07A2">
        <w:rPr>
          <w:noProof/>
          <w:sz w:val="24"/>
          <w:szCs w:val="24"/>
        </w:rPr>
        <w:t>传</w:t>
      </w:r>
      <w:r w:rsidR="005A07A2">
        <w:rPr>
          <w:rFonts w:hint="eastAsia"/>
          <w:noProof/>
          <w:sz w:val="24"/>
          <w:szCs w:val="24"/>
        </w:rPr>
        <w:t>回</w:t>
      </w:r>
      <w:r w:rsidR="005A07A2">
        <w:rPr>
          <w:noProof/>
          <w:sz w:val="24"/>
          <w:szCs w:val="24"/>
        </w:rPr>
        <w:t>到</w:t>
      </w:r>
      <w:r w:rsidR="00D45DE4">
        <w:rPr>
          <w:rFonts w:hint="eastAsia"/>
          <w:noProof/>
          <w:sz w:val="24"/>
          <w:szCs w:val="24"/>
        </w:rPr>
        <w:t>MODE</w:t>
      </w:r>
      <w:r w:rsidR="007027B2">
        <w:rPr>
          <w:noProof/>
          <w:sz w:val="24"/>
          <w:szCs w:val="24"/>
        </w:rPr>
        <w:t xml:space="preserve"> S</w:t>
      </w:r>
      <w:r w:rsidR="00D45DE4" w:rsidRPr="00D45DE4">
        <w:rPr>
          <w:noProof/>
          <w:sz w:val="24"/>
          <w:szCs w:val="24"/>
        </w:rPr>
        <w:t>olutions</w:t>
      </w:r>
      <w:r w:rsidR="004B7A6B">
        <w:rPr>
          <w:noProof/>
          <w:sz w:val="24"/>
          <w:szCs w:val="24"/>
        </w:rPr>
        <w:t>中</w:t>
      </w:r>
      <w:r w:rsidR="004B7A6B">
        <w:rPr>
          <w:rFonts w:hint="eastAsia"/>
          <w:noProof/>
          <w:sz w:val="24"/>
          <w:szCs w:val="24"/>
        </w:rPr>
        <w:t>，此</w:t>
      </w:r>
      <w:r w:rsidR="004B7A6B">
        <w:rPr>
          <w:noProof/>
          <w:sz w:val="24"/>
          <w:szCs w:val="24"/>
        </w:rPr>
        <w:t>过程重复直至</w:t>
      </w:r>
      <w:r w:rsidR="004B7A6B">
        <w:rPr>
          <w:rFonts w:hint="eastAsia"/>
          <w:noProof/>
          <w:sz w:val="24"/>
          <w:szCs w:val="24"/>
        </w:rPr>
        <w:t>GA</w:t>
      </w:r>
      <w:r w:rsidR="004B7A6B">
        <w:rPr>
          <w:rFonts w:hint="eastAsia"/>
          <w:noProof/>
          <w:sz w:val="24"/>
          <w:szCs w:val="24"/>
        </w:rPr>
        <w:t>算法</w:t>
      </w:r>
      <w:r w:rsidR="004B7A6B">
        <w:rPr>
          <w:noProof/>
          <w:sz w:val="24"/>
          <w:szCs w:val="24"/>
        </w:rPr>
        <w:t>停止。</w:t>
      </w:r>
    </w:p>
    <w:p w14:paraId="112805EE" w14:textId="2C0977CC" w:rsidR="0091246E" w:rsidRDefault="007C42C0" w:rsidP="00D923CE">
      <w:pPr>
        <w:spacing w:line="400" w:lineRule="exact"/>
        <w:ind w:firstLine="480"/>
        <w:rPr>
          <w:noProof/>
          <w:sz w:val="24"/>
          <w:szCs w:val="24"/>
        </w:rPr>
      </w:pPr>
      <w:r>
        <w:rPr>
          <w:rFonts w:hint="eastAsia"/>
          <w:noProof/>
          <w:sz w:val="24"/>
          <w:szCs w:val="24"/>
        </w:rPr>
        <w:t>G</w:t>
      </w:r>
      <w:r>
        <w:rPr>
          <w:noProof/>
          <w:sz w:val="24"/>
          <w:szCs w:val="24"/>
        </w:rPr>
        <w:t>A</w:t>
      </w:r>
      <w:r>
        <w:rPr>
          <w:rFonts w:hint="eastAsia"/>
          <w:noProof/>
          <w:sz w:val="24"/>
          <w:szCs w:val="24"/>
        </w:rPr>
        <w:t>算法</w:t>
      </w:r>
      <w:r w:rsidR="0091246E">
        <w:rPr>
          <w:rFonts w:hint="eastAsia"/>
          <w:noProof/>
          <w:sz w:val="24"/>
          <w:szCs w:val="24"/>
        </w:rPr>
        <w:t>的实现</w:t>
      </w:r>
      <w:r w:rsidR="00DD1C6F">
        <w:rPr>
          <w:noProof/>
          <w:sz w:val="24"/>
          <w:szCs w:val="24"/>
        </w:rPr>
        <w:t>借助</w:t>
      </w:r>
      <w:r w:rsidR="00DD1C6F">
        <w:rPr>
          <w:rFonts w:hint="eastAsia"/>
          <w:noProof/>
          <w:sz w:val="24"/>
          <w:szCs w:val="24"/>
        </w:rPr>
        <w:t>了</w:t>
      </w:r>
      <w:r w:rsidR="00DD1C6F">
        <w:rPr>
          <w:noProof/>
          <w:sz w:val="24"/>
          <w:szCs w:val="24"/>
        </w:rPr>
        <w:t>谢菲尔德工具箱</w:t>
      </w:r>
      <w:r w:rsidR="00D923CE">
        <w:rPr>
          <w:rFonts w:hint="eastAsia"/>
          <w:noProof/>
          <w:sz w:val="24"/>
          <w:szCs w:val="24"/>
        </w:rPr>
        <w:t>（</w:t>
      </w:r>
      <w:r w:rsidR="00D923CE" w:rsidRPr="00D923CE">
        <w:rPr>
          <w:noProof/>
          <w:sz w:val="24"/>
          <w:szCs w:val="24"/>
        </w:rPr>
        <w:t>Sheffield</w:t>
      </w:r>
      <w:r w:rsidR="00672993">
        <w:rPr>
          <w:noProof/>
          <w:sz w:val="24"/>
          <w:szCs w:val="24"/>
        </w:rPr>
        <w:t xml:space="preserve"> T</w:t>
      </w:r>
      <w:r w:rsidR="00D45DE4">
        <w:rPr>
          <w:noProof/>
          <w:sz w:val="24"/>
          <w:szCs w:val="24"/>
        </w:rPr>
        <w:t xml:space="preserve">ool </w:t>
      </w:r>
      <w:r w:rsidR="00672993">
        <w:rPr>
          <w:rFonts w:hint="eastAsia"/>
          <w:noProof/>
          <w:sz w:val="24"/>
          <w:szCs w:val="24"/>
        </w:rPr>
        <w:t>B</w:t>
      </w:r>
      <w:r w:rsidR="00D45DE4">
        <w:rPr>
          <w:rFonts w:hint="eastAsia"/>
          <w:noProof/>
          <w:sz w:val="24"/>
          <w:szCs w:val="24"/>
        </w:rPr>
        <w:t>ox</w:t>
      </w:r>
      <w:r w:rsidR="00D923CE">
        <w:rPr>
          <w:rFonts w:hint="eastAsia"/>
          <w:noProof/>
          <w:sz w:val="24"/>
          <w:szCs w:val="24"/>
        </w:rPr>
        <w:t>）</w:t>
      </w:r>
      <w:r w:rsidR="00DD1C6F">
        <w:rPr>
          <w:noProof/>
          <w:sz w:val="24"/>
          <w:szCs w:val="24"/>
        </w:rPr>
        <w:t>，</w:t>
      </w:r>
      <w:r w:rsidR="00DD1C6F">
        <w:rPr>
          <w:rFonts w:hint="eastAsia"/>
          <w:noProof/>
          <w:sz w:val="24"/>
          <w:szCs w:val="24"/>
        </w:rPr>
        <w:t>此</w:t>
      </w:r>
      <w:r w:rsidR="00DD1C6F">
        <w:rPr>
          <w:noProof/>
          <w:sz w:val="24"/>
          <w:szCs w:val="24"/>
        </w:rPr>
        <w:t>工具箱是由</w:t>
      </w:r>
      <w:r w:rsidR="00810894" w:rsidRPr="00810894">
        <w:rPr>
          <w:rFonts w:hint="eastAsia"/>
          <w:noProof/>
          <w:sz w:val="24"/>
          <w:szCs w:val="24"/>
        </w:rPr>
        <w:t>英国谢菲尔德大学</w:t>
      </w:r>
      <w:r w:rsidR="00DD1C6F">
        <w:rPr>
          <w:rFonts w:hint="eastAsia"/>
          <w:noProof/>
          <w:sz w:val="24"/>
          <w:szCs w:val="24"/>
        </w:rPr>
        <w:t>的</w:t>
      </w:r>
      <w:r w:rsidR="00DD1C6F" w:rsidRPr="00810894">
        <w:rPr>
          <w:rFonts w:hint="eastAsia"/>
          <w:noProof/>
          <w:sz w:val="24"/>
          <w:szCs w:val="24"/>
        </w:rPr>
        <w:t>Peter Fleeting</w:t>
      </w:r>
      <w:r w:rsidR="00DD1C6F">
        <w:rPr>
          <w:rFonts w:hint="eastAsia"/>
          <w:noProof/>
          <w:sz w:val="24"/>
          <w:szCs w:val="24"/>
        </w:rPr>
        <w:t>教授编写</w:t>
      </w:r>
      <w:r w:rsidR="00DD1C6F">
        <w:rPr>
          <w:noProof/>
          <w:sz w:val="24"/>
          <w:szCs w:val="24"/>
        </w:rPr>
        <w:t>的</w:t>
      </w:r>
      <w:r w:rsidR="00DD1C6F">
        <w:rPr>
          <w:rFonts w:hint="eastAsia"/>
          <w:noProof/>
          <w:sz w:val="24"/>
          <w:szCs w:val="24"/>
        </w:rPr>
        <w:t>，</w:t>
      </w:r>
      <w:r w:rsidR="00DD1C6F">
        <w:rPr>
          <w:noProof/>
          <w:sz w:val="24"/>
          <w:szCs w:val="24"/>
        </w:rPr>
        <w:t>它是一种基于</w:t>
      </w:r>
      <w:r w:rsidR="00DD1C6F" w:rsidRPr="00810894">
        <w:rPr>
          <w:rFonts w:hint="eastAsia"/>
          <w:noProof/>
          <w:sz w:val="24"/>
          <w:szCs w:val="24"/>
        </w:rPr>
        <w:t>单目标</w:t>
      </w:r>
      <w:r w:rsidR="0091246E">
        <w:rPr>
          <w:rFonts w:hint="eastAsia"/>
          <w:noProof/>
          <w:sz w:val="24"/>
          <w:szCs w:val="24"/>
        </w:rPr>
        <w:t>G</w:t>
      </w:r>
      <w:r w:rsidR="0091246E">
        <w:rPr>
          <w:noProof/>
          <w:sz w:val="24"/>
          <w:szCs w:val="24"/>
        </w:rPr>
        <w:t>A</w:t>
      </w:r>
      <w:r w:rsidR="00DD1C6F" w:rsidRPr="00810894">
        <w:rPr>
          <w:rFonts w:hint="eastAsia"/>
          <w:noProof/>
          <w:sz w:val="24"/>
          <w:szCs w:val="24"/>
        </w:rPr>
        <w:t>算法</w:t>
      </w:r>
      <w:r w:rsidR="00DD1C6F">
        <w:rPr>
          <w:rFonts w:hint="eastAsia"/>
          <w:noProof/>
          <w:sz w:val="24"/>
          <w:szCs w:val="24"/>
        </w:rPr>
        <w:t>的</w:t>
      </w:r>
      <w:r w:rsidR="00DD1C6F" w:rsidRPr="00810894">
        <w:rPr>
          <w:rFonts w:hint="eastAsia"/>
          <w:noProof/>
          <w:sz w:val="24"/>
          <w:szCs w:val="24"/>
        </w:rPr>
        <w:t>工具箱</w:t>
      </w:r>
      <w:r w:rsidR="00651E74" w:rsidRPr="00651E74">
        <w:rPr>
          <w:rFonts w:hint="eastAsia"/>
          <w:noProof/>
          <w:sz w:val="24"/>
          <w:szCs w:val="24"/>
          <w:vertAlign w:val="superscript"/>
        </w:rPr>
        <w:t>[</w:t>
      </w:r>
      <w:r w:rsidR="005F10A6">
        <w:rPr>
          <w:noProof/>
          <w:sz w:val="24"/>
          <w:szCs w:val="24"/>
          <w:vertAlign w:val="superscript"/>
        </w:rPr>
        <w:t>72</w:t>
      </w:r>
      <w:r w:rsidR="00651E74" w:rsidRPr="00651E74">
        <w:rPr>
          <w:rFonts w:hint="eastAsia"/>
          <w:noProof/>
          <w:sz w:val="24"/>
          <w:szCs w:val="24"/>
          <w:vertAlign w:val="superscript"/>
        </w:rPr>
        <w:t>]</w:t>
      </w:r>
      <w:r w:rsidR="0091246E">
        <w:rPr>
          <w:rFonts w:hint="eastAsia"/>
          <w:noProof/>
          <w:sz w:val="24"/>
          <w:szCs w:val="24"/>
        </w:rPr>
        <w:t>。该</w:t>
      </w:r>
      <w:r w:rsidR="00A40804">
        <w:rPr>
          <w:noProof/>
          <w:sz w:val="24"/>
          <w:szCs w:val="24"/>
        </w:rPr>
        <w:t>工具</w:t>
      </w:r>
      <w:r w:rsidR="00A40804">
        <w:rPr>
          <w:rFonts w:hint="eastAsia"/>
          <w:noProof/>
          <w:sz w:val="24"/>
          <w:szCs w:val="24"/>
        </w:rPr>
        <w:t>箱</w:t>
      </w:r>
      <w:r w:rsidR="0091246E">
        <w:rPr>
          <w:noProof/>
          <w:sz w:val="24"/>
          <w:szCs w:val="24"/>
        </w:rPr>
        <w:t>中</w:t>
      </w:r>
      <w:r w:rsidR="0091246E">
        <w:rPr>
          <w:rFonts w:hint="eastAsia"/>
          <w:noProof/>
          <w:sz w:val="24"/>
          <w:szCs w:val="24"/>
        </w:rPr>
        <w:t>包括：</w:t>
      </w:r>
      <w:r w:rsidR="0091246E">
        <w:rPr>
          <w:noProof/>
          <w:sz w:val="24"/>
          <w:szCs w:val="24"/>
        </w:rPr>
        <w:t>初始种群</w:t>
      </w:r>
      <w:r w:rsidR="0091246E">
        <w:rPr>
          <w:rFonts w:hint="eastAsia"/>
          <w:noProof/>
          <w:sz w:val="24"/>
          <w:szCs w:val="24"/>
        </w:rPr>
        <w:t>生成函数</w:t>
      </w:r>
      <w:r w:rsidR="0091246E">
        <w:rPr>
          <w:noProof/>
          <w:sz w:val="24"/>
          <w:szCs w:val="24"/>
        </w:rPr>
        <w:t>，</w:t>
      </w:r>
      <w:r w:rsidR="0091246E">
        <w:rPr>
          <w:rFonts w:hint="eastAsia"/>
          <w:noProof/>
          <w:sz w:val="24"/>
          <w:szCs w:val="24"/>
        </w:rPr>
        <w:t>适应</w:t>
      </w:r>
      <w:r w:rsidR="0091246E" w:rsidRPr="00A40804">
        <w:rPr>
          <w:rFonts w:hint="eastAsia"/>
          <w:noProof/>
          <w:sz w:val="24"/>
          <w:szCs w:val="24"/>
        </w:rPr>
        <w:t>度计算</w:t>
      </w:r>
      <w:r w:rsidR="0091246E">
        <w:rPr>
          <w:rFonts w:hint="eastAsia"/>
          <w:noProof/>
          <w:sz w:val="24"/>
          <w:szCs w:val="24"/>
        </w:rPr>
        <w:t>函数</w:t>
      </w:r>
      <w:r w:rsidR="0091246E">
        <w:rPr>
          <w:noProof/>
          <w:sz w:val="24"/>
          <w:szCs w:val="24"/>
        </w:rPr>
        <w:t>，</w:t>
      </w:r>
      <w:r w:rsidR="0091246E">
        <w:rPr>
          <w:rFonts w:hint="eastAsia"/>
          <w:noProof/>
          <w:sz w:val="24"/>
          <w:szCs w:val="24"/>
        </w:rPr>
        <w:t>选择</w:t>
      </w:r>
      <w:r w:rsidR="0091246E">
        <w:rPr>
          <w:noProof/>
          <w:sz w:val="24"/>
          <w:szCs w:val="24"/>
        </w:rPr>
        <w:t>函数</w:t>
      </w:r>
      <w:r w:rsidR="0091246E">
        <w:rPr>
          <w:rFonts w:hint="eastAsia"/>
          <w:noProof/>
          <w:sz w:val="24"/>
          <w:szCs w:val="24"/>
        </w:rPr>
        <w:t>，交叉</w:t>
      </w:r>
      <w:r w:rsidR="0091246E">
        <w:rPr>
          <w:noProof/>
          <w:sz w:val="24"/>
          <w:szCs w:val="24"/>
        </w:rPr>
        <w:t>函数</w:t>
      </w:r>
      <w:r w:rsidR="0091246E">
        <w:rPr>
          <w:rFonts w:hint="eastAsia"/>
          <w:noProof/>
          <w:sz w:val="24"/>
          <w:szCs w:val="24"/>
        </w:rPr>
        <w:t>和</w:t>
      </w:r>
      <w:r w:rsidR="0091246E" w:rsidRPr="00A40804">
        <w:rPr>
          <w:rFonts w:hint="eastAsia"/>
          <w:noProof/>
          <w:sz w:val="24"/>
          <w:szCs w:val="24"/>
        </w:rPr>
        <w:t>变异</w:t>
      </w:r>
      <w:r w:rsidR="0091246E">
        <w:rPr>
          <w:rFonts w:hint="eastAsia"/>
          <w:noProof/>
          <w:sz w:val="24"/>
          <w:szCs w:val="24"/>
        </w:rPr>
        <w:t>函数，</w:t>
      </w:r>
      <w:r w:rsidR="0091246E">
        <w:rPr>
          <w:noProof/>
          <w:sz w:val="24"/>
          <w:szCs w:val="24"/>
        </w:rPr>
        <w:t>能够方便</w:t>
      </w:r>
      <w:r w:rsidR="0091246E">
        <w:rPr>
          <w:rFonts w:hint="eastAsia"/>
          <w:noProof/>
          <w:sz w:val="24"/>
          <w:szCs w:val="24"/>
        </w:rPr>
        <w:t>进行</w:t>
      </w:r>
      <w:r w:rsidR="0091246E">
        <w:rPr>
          <w:noProof/>
          <w:sz w:val="24"/>
          <w:szCs w:val="24"/>
        </w:rPr>
        <w:t>算法实现。</w:t>
      </w:r>
    </w:p>
    <w:p w14:paraId="72FB11EA" w14:textId="0D5D759A" w:rsidR="00BA465A" w:rsidRDefault="00076D3F" w:rsidP="00E325F8">
      <w:pPr>
        <w:spacing w:line="400" w:lineRule="exact"/>
        <w:ind w:firstLine="480"/>
        <w:rPr>
          <w:noProof/>
          <w:sz w:val="24"/>
          <w:szCs w:val="24"/>
        </w:rPr>
      </w:pPr>
      <w:r>
        <w:rPr>
          <w:rFonts w:hint="eastAsia"/>
          <w:noProof/>
          <w:sz w:val="24"/>
          <w:szCs w:val="24"/>
        </w:rPr>
        <w:t>利用</w:t>
      </w:r>
      <w:r w:rsidR="007C42C0">
        <w:rPr>
          <w:rFonts w:hint="eastAsia"/>
          <w:noProof/>
          <w:sz w:val="24"/>
          <w:szCs w:val="24"/>
        </w:rPr>
        <w:t>G</w:t>
      </w:r>
      <w:r w:rsidR="007C42C0">
        <w:rPr>
          <w:noProof/>
          <w:sz w:val="24"/>
          <w:szCs w:val="24"/>
        </w:rPr>
        <w:t>A</w:t>
      </w:r>
      <w:r w:rsidR="0091246E">
        <w:rPr>
          <w:rFonts w:hint="eastAsia"/>
          <w:noProof/>
          <w:sz w:val="24"/>
          <w:szCs w:val="24"/>
        </w:rPr>
        <w:t>算法</w:t>
      </w:r>
      <w:r>
        <w:rPr>
          <w:rFonts w:hint="eastAsia"/>
          <w:noProof/>
          <w:sz w:val="24"/>
          <w:szCs w:val="24"/>
        </w:rPr>
        <w:t>对</w:t>
      </w:r>
      <w:r w:rsidR="0091246E">
        <w:rPr>
          <w:rFonts w:hint="eastAsia"/>
          <w:noProof/>
          <w:sz w:val="24"/>
          <w:szCs w:val="24"/>
        </w:rPr>
        <w:t>P</w:t>
      </w:r>
      <w:r w:rsidR="0091246E">
        <w:rPr>
          <w:noProof/>
          <w:sz w:val="24"/>
          <w:szCs w:val="24"/>
        </w:rPr>
        <w:t>MC</w:t>
      </w:r>
      <w:r w:rsidR="0091246E">
        <w:rPr>
          <w:rFonts w:hint="eastAsia"/>
          <w:noProof/>
          <w:sz w:val="24"/>
          <w:szCs w:val="24"/>
        </w:rPr>
        <w:t>中</w:t>
      </w:r>
      <w:r w:rsidR="0091246E">
        <w:rPr>
          <w:noProof/>
          <w:sz w:val="24"/>
          <w:szCs w:val="24"/>
        </w:rPr>
        <w:t>的</w:t>
      </w:r>
      <w:r w:rsidR="00D118CE">
        <w:rPr>
          <w:noProof/>
          <w:sz w:val="24"/>
          <w:szCs w:val="24"/>
        </w:rPr>
        <w:t>SCM</w:t>
      </w:r>
      <w:r>
        <w:rPr>
          <w:noProof/>
          <w:sz w:val="24"/>
          <w:szCs w:val="24"/>
        </w:rPr>
        <w:t>进行</w:t>
      </w:r>
      <w:r w:rsidR="0091246E">
        <w:rPr>
          <w:rFonts w:hint="eastAsia"/>
          <w:noProof/>
          <w:sz w:val="24"/>
          <w:szCs w:val="24"/>
        </w:rPr>
        <w:t>优化，</w:t>
      </w:r>
      <w:r w:rsidR="0091246E">
        <w:rPr>
          <w:rFonts w:hint="eastAsia"/>
          <w:noProof/>
          <w:sz w:val="24"/>
          <w:szCs w:val="24"/>
        </w:rPr>
        <w:t>SCM</w:t>
      </w:r>
      <w:r>
        <w:rPr>
          <w:noProof/>
          <w:sz w:val="24"/>
          <w:szCs w:val="24"/>
        </w:rPr>
        <w:t>是由</w:t>
      </w:r>
      <w:r>
        <w:rPr>
          <w:rFonts w:hint="eastAsia"/>
          <w:noProof/>
          <w:sz w:val="24"/>
          <w:szCs w:val="24"/>
        </w:rPr>
        <w:t>40</w:t>
      </w:r>
      <m:oMath>
        <m:r>
          <m:rPr>
            <m:sty m:val="p"/>
          </m:rPr>
          <w:rPr>
            <w:rFonts w:ascii="Cambria Math" w:hAnsi="Cambria Math"/>
            <w:noProof/>
            <w:sz w:val="24"/>
            <w:szCs w:val="24"/>
          </w:rPr>
          <m:t>×</m:t>
        </m:r>
      </m:oMath>
      <w:r>
        <w:rPr>
          <w:rFonts w:hint="eastAsia"/>
          <w:noProof/>
          <w:sz w:val="24"/>
          <w:szCs w:val="24"/>
        </w:rPr>
        <w:t>40</w:t>
      </w:r>
      <w:r w:rsidR="00D114A9">
        <w:rPr>
          <w:rFonts w:hint="eastAsia"/>
          <w:noProof/>
          <w:sz w:val="24"/>
          <w:szCs w:val="24"/>
        </w:rPr>
        <w:t>栅格</w:t>
      </w:r>
      <w:r>
        <w:rPr>
          <w:rFonts w:hint="eastAsia"/>
          <w:noProof/>
          <w:sz w:val="24"/>
          <w:szCs w:val="24"/>
        </w:rPr>
        <w:t>组成</w:t>
      </w:r>
      <w:r>
        <w:rPr>
          <w:noProof/>
          <w:sz w:val="24"/>
          <w:szCs w:val="24"/>
        </w:rPr>
        <w:t>的</w:t>
      </w:r>
      <w:r>
        <w:rPr>
          <w:rFonts w:hint="eastAsia"/>
          <w:noProof/>
          <w:sz w:val="24"/>
          <w:szCs w:val="24"/>
        </w:rPr>
        <w:t>一个正方形</w:t>
      </w:r>
      <w:r>
        <w:rPr>
          <w:noProof/>
          <w:sz w:val="24"/>
          <w:szCs w:val="24"/>
        </w:rPr>
        <w:t>结构</w:t>
      </w:r>
      <w:r>
        <w:rPr>
          <w:rFonts w:hint="eastAsia"/>
          <w:noProof/>
          <w:sz w:val="24"/>
          <w:szCs w:val="24"/>
        </w:rPr>
        <w:t>。</w:t>
      </w:r>
      <w:r w:rsidR="00E61E55">
        <w:rPr>
          <w:rFonts w:hint="eastAsia"/>
          <w:noProof/>
          <w:sz w:val="24"/>
          <w:szCs w:val="24"/>
        </w:rPr>
        <w:t>设置</w:t>
      </w:r>
      <w:r w:rsidR="00E61E55">
        <w:rPr>
          <w:noProof/>
          <w:sz w:val="24"/>
          <w:szCs w:val="24"/>
        </w:rPr>
        <w:t>最大遗传</w:t>
      </w:r>
      <w:r w:rsidR="00E61E55">
        <w:rPr>
          <w:rFonts w:hint="eastAsia"/>
          <w:noProof/>
          <w:sz w:val="24"/>
          <w:szCs w:val="24"/>
        </w:rPr>
        <w:t>代数</w:t>
      </w:r>
      <w:r w:rsidR="00E61E55" w:rsidRPr="0072606C">
        <w:rPr>
          <w:i/>
          <w:noProof/>
          <w:sz w:val="24"/>
          <w:szCs w:val="24"/>
        </w:rPr>
        <w:t>MAXG</w:t>
      </w:r>
      <w:r w:rsidR="0072426A" w:rsidRPr="0072606C">
        <w:rPr>
          <w:i/>
          <w:noProof/>
          <w:sz w:val="24"/>
          <w:szCs w:val="24"/>
        </w:rPr>
        <w:t>EN</w:t>
      </w:r>
      <w:r w:rsidR="0072426A">
        <w:rPr>
          <w:noProof/>
          <w:sz w:val="24"/>
          <w:szCs w:val="24"/>
        </w:rPr>
        <w:t xml:space="preserve"> = 1</w:t>
      </w:r>
      <w:r w:rsidR="00E61E55" w:rsidRPr="00E61E55">
        <w:rPr>
          <w:noProof/>
          <w:sz w:val="24"/>
          <w:szCs w:val="24"/>
        </w:rPr>
        <w:t>00</w:t>
      </w:r>
      <w:r w:rsidR="00E61E55">
        <w:rPr>
          <w:rFonts w:hint="eastAsia"/>
          <w:noProof/>
          <w:sz w:val="24"/>
          <w:szCs w:val="24"/>
        </w:rPr>
        <w:t>，</w:t>
      </w:r>
      <w:r w:rsidR="00E61E55">
        <w:rPr>
          <w:noProof/>
          <w:sz w:val="24"/>
          <w:szCs w:val="24"/>
        </w:rPr>
        <w:t>这</w:t>
      </w:r>
      <w:r w:rsidR="007C42C0">
        <w:rPr>
          <w:rFonts w:hint="eastAsia"/>
          <w:noProof/>
          <w:sz w:val="24"/>
          <w:szCs w:val="24"/>
        </w:rPr>
        <w:t>意味着</w:t>
      </w:r>
      <w:r w:rsidR="00E61E55">
        <w:rPr>
          <w:rFonts w:hint="eastAsia"/>
          <w:noProof/>
          <w:sz w:val="24"/>
          <w:szCs w:val="24"/>
        </w:rPr>
        <w:t>会</w:t>
      </w:r>
      <w:r w:rsidR="006E154E">
        <w:rPr>
          <w:noProof/>
          <w:sz w:val="24"/>
          <w:szCs w:val="24"/>
        </w:rPr>
        <w:t>迭代优化</w:t>
      </w:r>
      <w:r w:rsidR="0072426A">
        <w:rPr>
          <w:rFonts w:hint="eastAsia"/>
          <w:noProof/>
          <w:sz w:val="24"/>
          <w:szCs w:val="24"/>
        </w:rPr>
        <w:t>1</w:t>
      </w:r>
      <w:r w:rsidR="00E61E55">
        <w:rPr>
          <w:rFonts w:hint="eastAsia"/>
          <w:noProof/>
          <w:sz w:val="24"/>
          <w:szCs w:val="24"/>
        </w:rPr>
        <w:t>00</w:t>
      </w:r>
      <w:r w:rsidR="00E61E55">
        <w:rPr>
          <w:rFonts w:hint="eastAsia"/>
          <w:noProof/>
          <w:sz w:val="24"/>
          <w:szCs w:val="24"/>
        </w:rPr>
        <w:t>代</w:t>
      </w:r>
      <w:r w:rsidR="006E154E">
        <w:rPr>
          <w:rFonts w:hint="eastAsia"/>
          <w:noProof/>
          <w:sz w:val="24"/>
          <w:szCs w:val="24"/>
        </w:rPr>
        <w:lastRenderedPageBreak/>
        <w:t>种群</w:t>
      </w:r>
      <w:r w:rsidR="00E61E55" w:rsidRPr="00D324CF">
        <w:rPr>
          <w:rFonts w:hint="eastAsia"/>
          <w:noProof/>
          <w:sz w:val="24"/>
          <w:szCs w:val="24"/>
        </w:rPr>
        <w:t>。</w:t>
      </w:r>
      <w:r w:rsidR="00BA465A" w:rsidRPr="00D324CF">
        <w:rPr>
          <w:noProof/>
          <w:sz w:val="24"/>
          <w:szCs w:val="24"/>
        </w:rPr>
        <w:t>设置</w:t>
      </w:r>
      <w:r w:rsidR="00223847" w:rsidRPr="00D324CF">
        <w:rPr>
          <w:rFonts w:hint="eastAsia"/>
          <w:noProof/>
          <w:sz w:val="24"/>
          <w:szCs w:val="24"/>
        </w:rPr>
        <w:t>种群数量</w:t>
      </w:r>
      <w:r w:rsidR="0079385D" w:rsidRPr="00D324CF">
        <w:rPr>
          <w:rFonts w:hint="eastAsia"/>
          <w:noProof/>
          <w:sz w:val="24"/>
          <w:szCs w:val="24"/>
        </w:rPr>
        <w:t>（</w:t>
      </w:r>
      <w:r w:rsidR="00DF4B23" w:rsidRPr="00D324CF">
        <w:rPr>
          <w:noProof/>
          <w:sz w:val="24"/>
          <w:szCs w:val="24"/>
        </w:rPr>
        <w:t>Population S</w:t>
      </w:r>
      <w:r w:rsidR="0079385D" w:rsidRPr="00D324CF">
        <w:rPr>
          <w:noProof/>
          <w:sz w:val="24"/>
          <w:szCs w:val="24"/>
        </w:rPr>
        <w:t>izes</w:t>
      </w:r>
      <w:r w:rsidR="0079385D" w:rsidRPr="00D324CF">
        <w:rPr>
          <w:rFonts w:hint="eastAsia"/>
          <w:noProof/>
          <w:sz w:val="24"/>
          <w:szCs w:val="24"/>
        </w:rPr>
        <w:t>，</w:t>
      </w:r>
      <w:r w:rsidR="0072606C" w:rsidRPr="0072606C">
        <w:rPr>
          <w:noProof/>
          <w:sz w:val="24"/>
          <w:szCs w:val="24"/>
        </w:rPr>
        <w:t>PoS</w:t>
      </w:r>
      <w:r w:rsidR="0079385D" w:rsidRPr="00D324CF">
        <w:rPr>
          <w:rFonts w:hint="eastAsia"/>
          <w:noProof/>
          <w:sz w:val="24"/>
          <w:szCs w:val="24"/>
        </w:rPr>
        <w:t>）</w:t>
      </w:r>
      <w:r w:rsidR="00223847" w:rsidRPr="00D324CF">
        <w:rPr>
          <w:noProof/>
          <w:sz w:val="24"/>
          <w:szCs w:val="24"/>
        </w:rPr>
        <w:t>为</w:t>
      </w:r>
      <w:r w:rsidR="00C52237" w:rsidRPr="00D324CF">
        <w:rPr>
          <w:rFonts w:hint="eastAsia"/>
          <w:noProof/>
          <w:sz w:val="24"/>
          <w:szCs w:val="24"/>
        </w:rPr>
        <w:t>10</w:t>
      </w:r>
      <w:r w:rsidR="00223847">
        <w:rPr>
          <w:rFonts w:hint="eastAsia"/>
          <w:noProof/>
          <w:sz w:val="24"/>
          <w:szCs w:val="24"/>
        </w:rPr>
        <w:t>0</w:t>
      </w:r>
      <w:r w:rsidR="00223847">
        <w:rPr>
          <w:rFonts w:hint="eastAsia"/>
          <w:noProof/>
          <w:sz w:val="24"/>
          <w:szCs w:val="24"/>
        </w:rPr>
        <w:t>，</w:t>
      </w:r>
      <w:r w:rsidR="006E154E">
        <w:rPr>
          <w:noProof/>
          <w:sz w:val="24"/>
          <w:szCs w:val="24"/>
        </w:rPr>
        <w:t>即</w:t>
      </w:r>
      <w:r w:rsidR="006E154E">
        <w:rPr>
          <w:rFonts w:hint="eastAsia"/>
          <w:noProof/>
          <w:sz w:val="24"/>
          <w:szCs w:val="24"/>
        </w:rPr>
        <w:t>每代</w:t>
      </w:r>
      <w:r w:rsidR="006E154E">
        <w:rPr>
          <w:noProof/>
          <w:sz w:val="24"/>
          <w:szCs w:val="24"/>
        </w:rPr>
        <w:t>种群</w:t>
      </w:r>
      <w:r w:rsidR="006E154E">
        <w:rPr>
          <w:rFonts w:hint="eastAsia"/>
          <w:noProof/>
          <w:sz w:val="24"/>
          <w:szCs w:val="24"/>
        </w:rPr>
        <w:t>共有</w:t>
      </w:r>
      <w:r w:rsidR="00C52237">
        <w:rPr>
          <w:rFonts w:hint="eastAsia"/>
          <w:noProof/>
          <w:sz w:val="24"/>
          <w:szCs w:val="24"/>
        </w:rPr>
        <w:t>100</w:t>
      </w:r>
      <w:r w:rsidR="00223847">
        <w:rPr>
          <w:rFonts w:hint="eastAsia"/>
          <w:noProof/>
          <w:sz w:val="24"/>
          <w:szCs w:val="24"/>
        </w:rPr>
        <w:t>个</w:t>
      </w:r>
      <w:r w:rsidR="00223847">
        <w:rPr>
          <w:noProof/>
          <w:sz w:val="24"/>
          <w:szCs w:val="24"/>
        </w:rPr>
        <w:t>个体，</w:t>
      </w:r>
      <w:r w:rsidR="006E154E">
        <w:rPr>
          <w:rFonts w:hint="eastAsia"/>
          <w:noProof/>
          <w:sz w:val="24"/>
          <w:szCs w:val="24"/>
        </w:rPr>
        <w:t>在本论文</w:t>
      </w:r>
      <w:r w:rsidR="006E154E">
        <w:rPr>
          <w:noProof/>
          <w:sz w:val="24"/>
          <w:szCs w:val="24"/>
        </w:rPr>
        <w:t>的实际</w:t>
      </w:r>
      <w:r w:rsidR="006E154E">
        <w:rPr>
          <w:rFonts w:hint="eastAsia"/>
          <w:noProof/>
          <w:sz w:val="24"/>
          <w:szCs w:val="24"/>
        </w:rPr>
        <w:t>问题中</w:t>
      </w:r>
      <w:r w:rsidR="006E154E">
        <w:rPr>
          <w:noProof/>
          <w:sz w:val="24"/>
          <w:szCs w:val="24"/>
        </w:rPr>
        <w:t>，</w:t>
      </w:r>
      <w:r w:rsidR="003860A3">
        <w:rPr>
          <w:noProof/>
          <w:sz w:val="24"/>
          <w:szCs w:val="24"/>
        </w:rPr>
        <w:t>GA</w:t>
      </w:r>
      <w:r w:rsidR="003860A3">
        <w:rPr>
          <w:noProof/>
          <w:sz w:val="24"/>
          <w:szCs w:val="24"/>
        </w:rPr>
        <w:t>和</w:t>
      </w:r>
      <w:r w:rsidR="003860A3">
        <w:rPr>
          <w:rFonts w:hint="eastAsia"/>
          <w:noProof/>
          <w:sz w:val="24"/>
          <w:szCs w:val="24"/>
        </w:rPr>
        <w:t>P</w:t>
      </w:r>
      <w:r w:rsidR="003860A3">
        <w:rPr>
          <w:noProof/>
          <w:sz w:val="24"/>
          <w:szCs w:val="24"/>
        </w:rPr>
        <w:t>SO</w:t>
      </w:r>
      <w:r w:rsidR="003860A3">
        <w:rPr>
          <w:noProof/>
          <w:sz w:val="24"/>
          <w:szCs w:val="24"/>
        </w:rPr>
        <w:t>的</w:t>
      </w:r>
      <w:r w:rsidR="00223847">
        <w:rPr>
          <w:rFonts w:hint="eastAsia"/>
          <w:noProof/>
          <w:sz w:val="24"/>
          <w:szCs w:val="24"/>
        </w:rPr>
        <w:t>每个个体</w:t>
      </w:r>
      <w:r w:rsidR="00223847">
        <w:rPr>
          <w:noProof/>
          <w:sz w:val="24"/>
          <w:szCs w:val="24"/>
        </w:rPr>
        <w:t>都是</w:t>
      </w:r>
      <w:r w:rsidR="00E61E55">
        <w:rPr>
          <w:rFonts w:hint="eastAsia"/>
          <w:noProof/>
          <w:sz w:val="24"/>
          <w:szCs w:val="24"/>
        </w:rPr>
        <w:t>维度</w:t>
      </w:r>
      <w:r w:rsidR="00E61E55">
        <w:rPr>
          <w:noProof/>
          <w:sz w:val="24"/>
          <w:szCs w:val="24"/>
        </w:rPr>
        <w:t>为</w:t>
      </w:r>
      <w:r w:rsidR="00223847">
        <w:rPr>
          <w:rFonts w:hint="eastAsia"/>
          <w:noProof/>
          <w:sz w:val="24"/>
          <w:szCs w:val="24"/>
        </w:rPr>
        <w:t>40</w:t>
      </w:r>
      <m:oMath>
        <m:r>
          <m:rPr>
            <m:sty m:val="p"/>
          </m:rPr>
          <w:rPr>
            <w:rFonts w:ascii="Cambria Math" w:hAnsi="Cambria Math"/>
            <w:noProof/>
            <w:sz w:val="24"/>
            <w:szCs w:val="24"/>
          </w:rPr>
          <m:t>×</m:t>
        </m:r>
      </m:oMath>
      <w:r w:rsidR="00223847">
        <w:rPr>
          <w:rFonts w:hint="eastAsia"/>
          <w:noProof/>
          <w:sz w:val="24"/>
          <w:szCs w:val="24"/>
        </w:rPr>
        <w:t>40</w:t>
      </w:r>
      <w:r w:rsidR="00223847">
        <w:rPr>
          <w:rFonts w:hint="eastAsia"/>
          <w:noProof/>
          <w:sz w:val="24"/>
          <w:szCs w:val="24"/>
        </w:rPr>
        <w:t>的</w:t>
      </w:r>
      <w:r w:rsidR="00223847">
        <w:rPr>
          <w:noProof/>
          <w:sz w:val="24"/>
          <w:szCs w:val="24"/>
        </w:rPr>
        <w:t>矩阵</w:t>
      </w:r>
      <w:r w:rsidR="006E154E">
        <w:rPr>
          <w:rFonts w:hint="eastAsia"/>
          <w:noProof/>
          <w:sz w:val="24"/>
          <w:szCs w:val="24"/>
        </w:rPr>
        <w:t>（与</w:t>
      </w:r>
      <w:r w:rsidR="006E154E">
        <w:rPr>
          <w:rFonts w:hint="eastAsia"/>
          <w:noProof/>
          <w:sz w:val="24"/>
          <w:szCs w:val="24"/>
        </w:rPr>
        <w:t>SCM</w:t>
      </w:r>
      <w:r w:rsidR="006E154E">
        <w:rPr>
          <w:rFonts w:hint="eastAsia"/>
          <w:noProof/>
          <w:sz w:val="24"/>
          <w:szCs w:val="24"/>
        </w:rPr>
        <w:t>维度</w:t>
      </w:r>
      <w:r w:rsidR="006E154E">
        <w:rPr>
          <w:noProof/>
          <w:sz w:val="24"/>
          <w:szCs w:val="24"/>
        </w:rPr>
        <w:t>相同</w:t>
      </w:r>
      <w:r w:rsidR="006E154E">
        <w:rPr>
          <w:rFonts w:hint="eastAsia"/>
          <w:noProof/>
          <w:sz w:val="24"/>
          <w:szCs w:val="24"/>
        </w:rPr>
        <w:t>）</w:t>
      </w:r>
      <w:r w:rsidR="00223847">
        <w:rPr>
          <w:noProof/>
          <w:sz w:val="24"/>
          <w:szCs w:val="24"/>
        </w:rPr>
        <w:t>。</w:t>
      </w:r>
      <w:r w:rsidR="006E154E">
        <w:rPr>
          <w:rFonts w:hint="eastAsia"/>
          <w:noProof/>
          <w:sz w:val="24"/>
          <w:szCs w:val="24"/>
        </w:rPr>
        <w:t>首先</w:t>
      </w:r>
      <w:r w:rsidR="00223847">
        <w:rPr>
          <w:rFonts w:hint="eastAsia"/>
          <w:noProof/>
          <w:sz w:val="24"/>
          <w:szCs w:val="24"/>
        </w:rPr>
        <w:t>对</w:t>
      </w:r>
      <w:r w:rsidR="00223847">
        <w:rPr>
          <w:noProof/>
          <w:sz w:val="24"/>
          <w:szCs w:val="24"/>
        </w:rPr>
        <w:t>这</w:t>
      </w:r>
      <w:r w:rsidR="00C52237">
        <w:rPr>
          <w:rFonts w:hint="eastAsia"/>
          <w:noProof/>
          <w:sz w:val="24"/>
          <w:szCs w:val="24"/>
        </w:rPr>
        <w:t>100</w:t>
      </w:r>
      <w:r w:rsidR="00223847">
        <w:rPr>
          <w:rFonts w:hint="eastAsia"/>
          <w:noProof/>
          <w:sz w:val="24"/>
          <w:szCs w:val="24"/>
        </w:rPr>
        <w:t>个</w:t>
      </w:r>
      <w:r w:rsidR="00223847">
        <w:rPr>
          <w:noProof/>
          <w:sz w:val="24"/>
          <w:szCs w:val="24"/>
        </w:rPr>
        <w:t>个体</w:t>
      </w:r>
      <w:r w:rsidR="006E154E">
        <w:rPr>
          <w:rFonts w:hint="eastAsia"/>
          <w:noProof/>
          <w:sz w:val="24"/>
          <w:szCs w:val="24"/>
        </w:rPr>
        <w:t>进行随机初始化</w:t>
      </w:r>
      <w:r w:rsidR="00223847">
        <w:rPr>
          <w:noProof/>
          <w:sz w:val="24"/>
          <w:szCs w:val="24"/>
        </w:rPr>
        <w:t>，</w:t>
      </w:r>
      <w:r w:rsidR="006E154E">
        <w:rPr>
          <w:rFonts w:hint="eastAsia"/>
          <w:noProof/>
          <w:sz w:val="24"/>
          <w:szCs w:val="24"/>
        </w:rPr>
        <w:t>对应于</w:t>
      </w:r>
      <w:r w:rsidR="00223847">
        <w:rPr>
          <w:noProof/>
          <w:sz w:val="24"/>
          <w:szCs w:val="24"/>
        </w:rPr>
        <w:t>每个</w:t>
      </w:r>
      <w:r w:rsidR="00415CC8">
        <w:rPr>
          <w:rFonts w:hint="eastAsia"/>
          <w:noProof/>
          <w:sz w:val="24"/>
          <w:szCs w:val="24"/>
        </w:rPr>
        <w:t>栅格</w:t>
      </w:r>
      <w:r w:rsidR="00223847">
        <w:rPr>
          <w:noProof/>
          <w:sz w:val="24"/>
          <w:szCs w:val="24"/>
        </w:rPr>
        <w:t>点</w:t>
      </w:r>
      <w:r w:rsidR="006E154E">
        <w:rPr>
          <w:rFonts w:hint="eastAsia"/>
          <w:noProof/>
          <w:sz w:val="24"/>
          <w:szCs w:val="24"/>
        </w:rPr>
        <w:t>被</w:t>
      </w:r>
      <w:r w:rsidR="00223847">
        <w:rPr>
          <w:rFonts w:hint="eastAsia"/>
          <w:noProof/>
          <w:sz w:val="24"/>
          <w:szCs w:val="24"/>
        </w:rPr>
        <w:t>随机填充</w:t>
      </w:r>
      <w:r w:rsidR="00223847">
        <w:rPr>
          <w:noProof/>
          <w:sz w:val="24"/>
          <w:szCs w:val="24"/>
        </w:rPr>
        <w:t>成</w:t>
      </w:r>
      <w:r w:rsidR="00DF2F54">
        <w:rPr>
          <w:rFonts w:hint="eastAsia"/>
          <w:noProof/>
          <w:sz w:val="24"/>
          <w:szCs w:val="24"/>
        </w:rPr>
        <w:t>“</w:t>
      </w:r>
      <w:r w:rsidR="00DF2F54">
        <w:rPr>
          <w:rFonts w:hint="eastAsia"/>
          <w:noProof/>
          <w:sz w:val="24"/>
          <w:szCs w:val="24"/>
        </w:rPr>
        <w:t>0</w:t>
      </w:r>
      <w:r w:rsidR="00DF2F54">
        <w:rPr>
          <w:rFonts w:hint="eastAsia"/>
          <w:noProof/>
          <w:sz w:val="24"/>
          <w:szCs w:val="24"/>
        </w:rPr>
        <w:t>”或</w:t>
      </w:r>
      <w:r w:rsidR="00DF2F54" w:rsidRPr="00DF2F54">
        <w:rPr>
          <w:rFonts w:asciiTheme="minorEastAsia" w:hAnsiTheme="minorEastAsia"/>
          <w:noProof/>
          <w:sz w:val="24"/>
          <w:szCs w:val="24"/>
        </w:rPr>
        <w:t>“</w:t>
      </w:r>
      <w:r w:rsidR="00DF2F54">
        <w:rPr>
          <w:rFonts w:asciiTheme="minorEastAsia" w:hAnsiTheme="minorEastAsia"/>
          <w:noProof/>
          <w:sz w:val="24"/>
          <w:szCs w:val="24"/>
        </w:rPr>
        <w:t>1</w:t>
      </w:r>
      <w:r w:rsidR="00DF2F54" w:rsidRPr="00DF2F54">
        <w:rPr>
          <w:rFonts w:asciiTheme="minorEastAsia" w:hAnsiTheme="minorEastAsia"/>
          <w:noProof/>
          <w:sz w:val="24"/>
          <w:szCs w:val="24"/>
        </w:rPr>
        <w:t>”</w:t>
      </w:r>
      <w:r w:rsidR="00223847">
        <w:rPr>
          <w:rFonts w:hint="eastAsia"/>
          <w:noProof/>
          <w:sz w:val="24"/>
          <w:szCs w:val="24"/>
        </w:rPr>
        <w:t>的</w:t>
      </w:r>
      <w:r w:rsidR="00223847">
        <w:rPr>
          <w:noProof/>
          <w:sz w:val="24"/>
          <w:szCs w:val="24"/>
        </w:rPr>
        <w:t>值。</w:t>
      </w:r>
      <w:r w:rsidR="006D2618">
        <w:rPr>
          <w:rFonts w:hint="eastAsia"/>
          <w:noProof/>
          <w:sz w:val="24"/>
          <w:szCs w:val="24"/>
        </w:rPr>
        <w:t>利用</w:t>
      </w:r>
      <w:r w:rsidR="006D2618">
        <w:rPr>
          <w:rFonts w:hint="eastAsia"/>
          <w:noProof/>
          <w:sz w:val="24"/>
          <w:szCs w:val="24"/>
        </w:rPr>
        <w:t>MODE</w:t>
      </w:r>
      <w:r w:rsidR="006D2618">
        <w:rPr>
          <w:noProof/>
          <w:sz w:val="24"/>
          <w:szCs w:val="24"/>
        </w:rPr>
        <w:t xml:space="preserve"> </w:t>
      </w:r>
      <w:r w:rsidR="00672993">
        <w:rPr>
          <w:noProof/>
          <w:sz w:val="24"/>
          <w:szCs w:val="24"/>
        </w:rPr>
        <w:t>S</w:t>
      </w:r>
      <w:r w:rsidR="006D2618" w:rsidRPr="00D45DE4">
        <w:rPr>
          <w:noProof/>
          <w:sz w:val="24"/>
          <w:szCs w:val="24"/>
        </w:rPr>
        <w:t>olutions</w:t>
      </w:r>
      <w:r w:rsidR="006D2618">
        <w:rPr>
          <w:rFonts w:hint="eastAsia"/>
          <w:noProof/>
          <w:sz w:val="24"/>
          <w:szCs w:val="24"/>
        </w:rPr>
        <w:t>，</w:t>
      </w:r>
      <w:r w:rsidR="006D2618">
        <w:rPr>
          <w:noProof/>
          <w:sz w:val="24"/>
          <w:szCs w:val="24"/>
        </w:rPr>
        <w:t>通过在</w:t>
      </w:r>
      <w:r w:rsidR="006D2618">
        <w:rPr>
          <w:rFonts w:hint="eastAsia"/>
          <w:noProof/>
          <w:sz w:val="24"/>
          <w:szCs w:val="24"/>
        </w:rPr>
        <w:t>仿真模型</w:t>
      </w:r>
      <w:r w:rsidR="006D2618" w:rsidRPr="00515B75">
        <w:rPr>
          <w:rFonts w:hint="eastAsia"/>
          <w:noProof/>
          <w:sz w:val="24"/>
          <w:szCs w:val="24"/>
        </w:rPr>
        <w:t>上</w:t>
      </w:r>
      <w:r w:rsidR="006D2618">
        <w:rPr>
          <w:rFonts w:hint="eastAsia"/>
          <w:noProof/>
          <w:sz w:val="24"/>
          <w:szCs w:val="24"/>
        </w:rPr>
        <w:t>的</w:t>
      </w:r>
      <w:r w:rsidR="006D2618">
        <w:rPr>
          <w:noProof/>
          <w:sz w:val="24"/>
          <w:szCs w:val="24"/>
        </w:rPr>
        <w:t>不同位置</w:t>
      </w:r>
      <w:r w:rsidR="006D2618" w:rsidRPr="00515B75">
        <w:rPr>
          <w:rFonts w:hint="eastAsia"/>
          <w:noProof/>
          <w:sz w:val="24"/>
          <w:szCs w:val="24"/>
        </w:rPr>
        <w:t>放置若干个</w:t>
      </w:r>
      <w:r w:rsidR="006D2618">
        <w:rPr>
          <w:rFonts w:hint="eastAsia"/>
          <w:noProof/>
          <w:sz w:val="24"/>
          <w:szCs w:val="24"/>
        </w:rPr>
        <w:t>探测器，可以得到</w:t>
      </w:r>
      <w:r>
        <w:rPr>
          <w:noProof/>
          <w:sz w:val="24"/>
          <w:szCs w:val="24"/>
        </w:rPr>
        <w:t>每一个体</w:t>
      </w:r>
      <w:r>
        <w:rPr>
          <w:rFonts w:hint="eastAsia"/>
          <w:noProof/>
          <w:sz w:val="24"/>
          <w:szCs w:val="24"/>
        </w:rPr>
        <w:t>所对应</w:t>
      </w:r>
      <w:r>
        <w:rPr>
          <w:noProof/>
          <w:sz w:val="24"/>
          <w:szCs w:val="24"/>
        </w:rPr>
        <w:t>的透射谱</w:t>
      </w:r>
      <w:r w:rsidR="006D2618">
        <w:rPr>
          <w:rFonts w:hint="eastAsia"/>
          <w:noProof/>
          <w:sz w:val="24"/>
          <w:szCs w:val="24"/>
        </w:rPr>
        <w:t>，</w:t>
      </w:r>
      <w:r w:rsidR="006D2618">
        <w:rPr>
          <w:noProof/>
          <w:sz w:val="24"/>
          <w:szCs w:val="24"/>
        </w:rPr>
        <w:t>其维度是</w:t>
      </w:r>
      <w:r w:rsidR="006D2618">
        <w:rPr>
          <w:rFonts w:hint="eastAsia"/>
          <w:noProof/>
          <w:sz w:val="24"/>
          <w:szCs w:val="24"/>
        </w:rPr>
        <w:t>1</w:t>
      </w:r>
      <m:oMath>
        <m:r>
          <m:rPr>
            <m:sty m:val="p"/>
          </m:rPr>
          <w:rPr>
            <w:rFonts w:ascii="Cambria Math" w:hAnsi="Cambria Math"/>
            <w:noProof/>
            <w:sz w:val="24"/>
            <w:szCs w:val="24"/>
          </w:rPr>
          <m:t>×</m:t>
        </m:r>
      </m:oMath>
      <w:r w:rsidR="006D2618">
        <w:rPr>
          <w:rFonts w:hint="eastAsia"/>
          <w:noProof/>
          <w:sz w:val="24"/>
          <w:szCs w:val="24"/>
        </w:rPr>
        <w:t>100</w:t>
      </w:r>
      <w:r w:rsidR="006D2618">
        <w:rPr>
          <w:noProof/>
          <w:sz w:val="24"/>
          <w:szCs w:val="24"/>
        </w:rPr>
        <w:t>的矩阵</w:t>
      </w:r>
      <w:r w:rsidR="006D2618">
        <w:rPr>
          <w:rFonts w:hint="eastAsia"/>
          <w:noProof/>
          <w:sz w:val="24"/>
          <w:szCs w:val="24"/>
        </w:rPr>
        <w:t>。</w:t>
      </w:r>
      <w:r w:rsidR="006021A6">
        <w:rPr>
          <w:noProof/>
          <w:sz w:val="24"/>
          <w:szCs w:val="24"/>
        </w:rPr>
        <w:t>在理想的情况下，我们希望光信号可以</w:t>
      </w:r>
      <w:r w:rsidR="00AA7180">
        <w:rPr>
          <w:rFonts w:hint="eastAsia"/>
          <w:noProof/>
          <w:sz w:val="24"/>
          <w:szCs w:val="24"/>
        </w:rPr>
        <w:t>在</w:t>
      </w:r>
      <w:r w:rsidR="00AA7180" w:rsidRPr="00FD481D">
        <w:rPr>
          <w:rFonts w:cs="Times New Roman"/>
          <w:noProof/>
          <w:sz w:val="24"/>
          <w:szCs w:val="24"/>
        </w:rPr>
        <w:t>1</w:t>
      </w:r>
      <w:r w:rsidR="00FD481D" w:rsidRPr="00FD481D">
        <w:rPr>
          <w:rFonts w:cs="Times New Roman"/>
          <w:noProof/>
          <w:sz w:val="24"/>
          <w:szCs w:val="24"/>
        </w:rPr>
        <w:t>.</w:t>
      </w:r>
      <w:r w:rsidR="00AA7180" w:rsidRPr="00FD481D">
        <w:rPr>
          <w:rFonts w:cs="Times New Roman"/>
          <w:noProof/>
          <w:sz w:val="24"/>
          <w:szCs w:val="24"/>
        </w:rPr>
        <w:t>50</w:t>
      </w:r>
      <w:r w:rsidR="00FD481D">
        <w:rPr>
          <w:rFonts w:cs="Times New Roman"/>
          <w:noProof/>
          <w:sz w:val="24"/>
          <w:szCs w:val="24"/>
        </w:rPr>
        <w:t xml:space="preserve"> </w:t>
      </w:r>
      <w:r w:rsidR="00FD481D" w:rsidRPr="00FD481D">
        <w:rPr>
          <w:rFonts w:cs="Times New Roman"/>
          <w:noProof/>
          <w:sz w:val="24"/>
          <w:szCs w:val="24"/>
        </w:rPr>
        <w:t>μ</w:t>
      </w:r>
      <w:r w:rsidR="00AA7180" w:rsidRPr="00FD481D">
        <w:rPr>
          <w:rFonts w:cs="Times New Roman"/>
          <w:noProof/>
          <w:sz w:val="24"/>
          <w:szCs w:val="24"/>
        </w:rPr>
        <w:t>m</w:t>
      </w:r>
      <w:r w:rsidR="00AA7180">
        <w:rPr>
          <w:noProof/>
          <w:sz w:val="24"/>
          <w:szCs w:val="24"/>
        </w:rPr>
        <w:t>到</w:t>
      </w:r>
      <w:r w:rsidR="00FD481D" w:rsidRPr="00FD481D">
        <w:rPr>
          <w:rFonts w:cs="Times New Roman"/>
          <w:noProof/>
          <w:sz w:val="24"/>
          <w:szCs w:val="24"/>
        </w:rPr>
        <w:t>1.</w:t>
      </w:r>
      <w:r w:rsidR="00FD481D">
        <w:rPr>
          <w:rFonts w:cs="Times New Roman"/>
          <w:noProof/>
          <w:sz w:val="24"/>
          <w:szCs w:val="24"/>
        </w:rPr>
        <w:t>6</w:t>
      </w:r>
      <w:r w:rsidR="00FD481D" w:rsidRPr="00FD481D">
        <w:rPr>
          <w:rFonts w:cs="Times New Roman"/>
          <w:noProof/>
          <w:sz w:val="24"/>
          <w:szCs w:val="24"/>
        </w:rPr>
        <w:t>0</w:t>
      </w:r>
      <w:r w:rsidR="00FD481D">
        <w:rPr>
          <w:rFonts w:cs="Times New Roman"/>
          <w:noProof/>
          <w:sz w:val="24"/>
          <w:szCs w:val="24"/>
        </w:rPr>
        <w:t xml:space="preserve"> </w:t>
      </w:r>
      <w:r w:rsidR="00FD481D" w:rsidRPr="00FD481D">
        <w:rPr>
          <w:rFonts w:cs="Times New Roman"/>
          <w:noProof/>
          <w:sz w:val="24"/>
          <w:szCs w:val="24"/>
        </w:rPr>
        <w:t>μm</w:t>
      </w:r>
      <w:r w:rsidR="00AA7180">
        <w:rPr>
          <w:noProof/>
          <w:sz w:val="24"/>
          <w:szCs w:val="24"/>
        </w:rPr>
        <w:t>的带宽范围</w:t>
      </w:r>
      <w:r w:rsidR="00AA7180">
        <w:rPr>
          <w:rFonts w:hint="eastAsia"/>
          <w:noProof/>
          <w:sz w:val="24"/>
          <w:szCs w:val="24"/>
        </w:rPr>
        <w:t>内</w:t>
      </w:r>
      <w:r w:rsidR="00AA7180">
        <w:rPr>
          <w:noProof/>
          <w:sz w:val="24"/>
          <w:szCs w:val="24"/>
        </w:rPr>
        <w:t>，</w:t>
      </w:r>
      <w:r w:rsidR="006D2618">
        <w:rPr>
          <w:rFonts w:hint="eastAsia"/>
          <w:noProof/>
          <w:sz w:val="24"/>
          <w:szCs w:val="24"/>
        </w:rPr>
        <w:t>实现</w:t>
      </w:r>
      <w:r w:rsidR="006021A6">
        <w:rPr>
          <w:rFonts w:hint="eastAsia"/>
          <w:noProof/>
          <w:sz w:val="24"/>
          <w:szCs w:val="24"/>
        </w:rPr>
        <w:t>从</w:t>
      </w:r>
      <w:r w:rsidR="00AA7180">
        <w:rPr>
          <w:rFonts w:hint="eastAsia"/>
          <w:noProof/>
          <w:sz w:val="24"/>
          <w:szCs w:val="24"/>
        </w:rPr>
        <w:t>S</w:t>
      </w:r>
      <w:r w:rsidR="00AA7180">
        <w:rPr>
          <w:noProof/>
          <w:sz w:val="24"/>
          <w:szCs w:val="24"/>
        </w:rPr>
        <w:t>i</w:t>
      </w:r>
      <w:r w:rsidR="006021A6">
        <w:rPr>
          <w:rFonts w:hint="eastAsia"/>
          <w:noProof/>
          <w:sz w:val="24"/>
          <w:szCs w:val="24"/>
        </w:rPr>
        <w:t>波导</w:t>
      </w:r>
      <w:r w:rsidR="006021A6">
        <w:rPr>
          <w:noProof/>
          <w:sz w:val="24"/>
          <w:szCs w:val="24"/>
        </w:rPr>
        <w:t>到</w:t>
      </w:r>
      <w:r w:rsidR="006021A6" w:rsidRPr="00515B75">
        <w:rPr>
          <w:rFonts w:hint="eastAsia"/>
          <w:noProof/>
          <w:sz w:val="24"/>
          <w:szCs w:val="24"/>
        </w:rPr>
        <w:t>MDM</w:t>
      </w:r>
      <w:r w:rsidR="006021A6" w:rsidRPr="00515B75">
        <w:rPr>
          <w:rFonts w:hint="eastAsia"/>
          <w:noProof/>
          <w:sz w:val="24"/>
          <w:szCs w:val="24"/>
        </w:rPr>
        <w:t>波导</w:t>
      </w:r>
      <w:r w:rsidR="006021A6">
        <w:rPr>
          <w:rFonts w:hint="eastAsia"/>
          <w:noProof/>
          <w:sz w:val="24"/>
          <w:szCs w:val="24"/>
        </w:rPr>
        <w:t>100</w:t>
      </w:r>
      <w:r w:rsidR="006021A6">
        <w:rPr>
          <w:noProof/>
          <w:sz w:val="24"/>
          <w:szCs w:val="24"/>
        </w:rPr>
        <w:t>%</w:t>
      </w:r>
      <w:r w:rsidR="006021A6">
        <w:rPr>
          <w:noProof/>
          <w:sz w:val="24"/>
          <w:szCs w:val="24"/>
        </w:rPr>
        <w:t>的</w:t>
      </w:r>
      <w:r w:rsidR="006021A6">
        <w:rPr>
          <w:rFonts w:hint="eastAsia"/>
          <w:noProof/>
          <w:sz w:val="24"/>
          <w:szCs w:val="24"/>
        </w:rPr>
        <w:t>零损耗</w:t>
      </w:r>
      <w:r w:rsidR="006021A6">
        <w:rPr>
          <w:noProof/>
          <w:sz w:val="24"/>
          <w:szCs w:val="24"/>
        </w:rPr>
        <w:t>传输</w:t>
      </w:r>
      <w:r w:rsidR="00A56E47">
        <w:rPr>
          <w:rFonts w:hint="eastAsia"/>
          <w:noProof/>
          <w:sz w:val="24"/>
          <w:szCs w:val="24"/>
        </w:rPr>
        <w:t>，</w:t>
      </w:r>
      <w:r w:rsidR="00E325F8">
        <w:rPr>
          <w:rFonts w:hint="eastAsia"/>
          <w:noProof/>
          <w:sz w:val="24"/>
          <w:szCs w:val="24"/>
        </w:rPr>
        <w:t>这也是</w:t>
      </w:r>
      <w:r w:rsidR="00E325F8">
        <w:rPr>
          <w:noProof/>
          <w:sz w:val="24"/>
          <w:szCs w:val="24"/>
        </w:rPr>
        <w:t>对于</w:t>
      </w:r>
      <w:r w:rsidR="00E325F8">
        <w:rPr>
          <w:rFonts w:hint="eastAsia"/>
          <w:noProof/>
          <w:sz w:val="24"/>
          <w:szCs w:val="24"/>
        </w:rPr>
        <w:t>设计</w:t>
      </w:r>
      <w:r w:rsidR="00E325F8">
        <w:rPr>
          <w:noProof/>
          <w:sz w:val="24"/>
          <w:szCs w:val="24"/>
        </w:rPr>
        <w:t>实现高性能</w:t>
      </w:r>
      <w:r w:rsidR="00E325F8">
        <w:rPr>
          <w:noProof/>
          <w:sz w:val="24"/>
          <w:szCs w:val="24"/>
        </w:rPr>
        <w:t>PMC</w:t>
      </w:r>
      <w:r w:rsidR="00E325F8">
        <w:rPr>
          <w:rFonts w:hint="eastAsia"/>
          <w:noProof/>
          <w:sz w:val="24"/>
          <w:szCs w:val="24"/>
        </w:rPr>
        <w:t>的</w:t>
      </w:r>
      <w:r w:rsidR="00E325F8">
        <w:rPr>
          <w:noProof/>
          <w:sz w:val="24"/>
          <w:szCs w:val="24"/>
        </w:rPr>
        <w:t>优化目标，</w:t>
      </w:r>
      <w:r w:rsidR="006D2618">
        <w:rPr>
          <w:rFonts w:hint="eastAsia"/>
          <w:noProof/>
          <w:sz w:val="24"/>
          <w:szCs w:val="24"/>
        </w:rPr>
        <w:t>因此设置</w:t>
      </w:r>
      <w:r w:rsidR="006D2618">
        <w:rPr>
          <w:noProof/>
          <w:sz w:val="24"/>
          <w:szCs w:val="24"/>
        </w:rPr>
        <w:t>目标透射谱</w:t>
      </w:r>
      <w:r w:rsidR="006D2618">
        <w:rPr>
          <w:rFonts w:hint="eastAsia"/>
          <w:noProof/>
          <w:sz w:val="24"/>
          <w:szCs w:val="24"/>
        </w:rPr>
        <w:t>为数值</w:t>
      </w:r>
      <w:r w:rsidR="006D2618">
        <w:rPr>
          <w:noProof/>
          <w:sz w:val="24"/>
          <w:szCs w:val="24"/>
        </w:rPr>
        <w:t>全</w:t>
      </w:r>
      <w:r w:rsidR="006D2618">
        <w:rPr>
          <w:rFonts w:hint="eastAsia"/>
          <w:noProof/>
          <w:sz w:val="24"/>
          <w:szCs w:val="24"/>
        </w:rPr>
        <w:t>是</w:t>
      </w:r>
      <w:r w:rsidR="006D2618">
        <w:rPr>
          <w:rFonts w:hint="eastAsia"/>
          <w:noProof/>
          <w:sz w:val="24"/>
          <w:szCs w:val="24"/>
        </w:rPr>
        <w:t>1</w:t>
      </w:r>
      <w:r w:rsidR="006D2618">
        <w:rPr>
          <w:rFonts w:hint="eastAsia"/>
          <w:noProof/>
          <w:sz w:val="24"/>
          <w:szCs w:val="24"/>
        </w:rPr>
        <w:t>的</w:t>
      </w:r>
      <w:r w:rsidR="006D2618">
        <w:rPr>
          <w:rFonts w:hint="eastAsia"/>
          <w:noProof/>
          <w:sz w:val="24"/>
          <w:szCs w:val="24"/>
        </w:rPr>
        <w:t>1</w:t>
      </w:r>
      <m:oMath>
        <m:r>
          <m:rPr>
            <m:sty m:val="p"/>
          </m:rPr>
          <w:rPr>
            <w:rFonts w:ascii="Cambria Math" w:hAnsi="Cambria Math"/>
            <w:noProof/>
            <w:sz w:val="24"/>
            <w:szCs w:val="24"/>
          </w:rPr>
          <m:t>×</m:t>
        </m:r>
      </m:oMath>
      <w:r w:rsidR="006D2618">
        <w:rPr>
          <w:rFonts w:hint="eastAsia"/>
          <w:noProof/>
          <w:sz w:val="24"/>
          <w:szCs w:val="24"/>
        </w:rPr>
        <w:t>100</w:t>
      </w:r>
      <w:r w:rsidR="006D2618">
        <w:rPr>
          <w:rFonts w:hint="eastAsia"/>
          <w:noProof/>
          <w:sz w:val="24"/>
          <w:szCs w:val="24"/>
        </w:rPr>
        <w:t>维度</w:t>
      </w:r>
      <w:r w:rsidR="006D2618">
        <w:rPr>
          <w:noProof/>
          <w:sz w:val="24"/>
          <w:szCs w:val="24"/>
        </w:rPr>
        <w:t>的矩阵</w:t>
      </w:r>
      <w:r w:rsidR="00E325F8">
        <w:rPr>
          <w:rFonts w:hint="eastAsia"/>
          <w:noProof/>
          <w:sz w:val="24"/>
          <w:szCs w:val="24"/>
        </w:rPr>
        <w:t>。</w:t>
      </w:r>
    </w:p>
    <w:p w14:paraId="2820D045" w14:textId="54DA9907" w:rsidR="00AA7180" w:rsidRDefault="00C86BBF" w:rsidP="00E325F8">
      <w:pPr>
        <w:spacing w:line="400" w:lineRule="exact"/>
        <w:ind w:firstLine="480"/>
        <w:rPr>
          <w:noProof/>
          <w:sz w:val="24"/>
          <w:szCs w:val="24"/>
        </w:rPr>
      </w:pPr>
      <w:r>
        <w:rPr>
          <w:rFonts w:hint="eastAsia"/>
          <w:noProof/>
          <w:sz w:val="24"/>
          <w:szCs w:val="24"/>
        </w:rPr>
        <w:t>定义</w:t>
      </w:r>
      <w:r w:rsidR="00AA7180">
        <w:rPr>
          <w:noProof/>
          <w:sz w:val="24"/>
          <w:szCs w:val="24"/>
        </w:rPr>
        <w:t>目标差值</w:t>
      </w:r>
      <w:r>
        <w:rPr>
          <w:noProof/>
          <w:sz w:val="24"/>
          <w:szCs w:val="24"/>
        </w:rPr>
        <w:t>函数为</w:t>
      </w:r>
      <w:r>
        <w:rPr>
          <w:rFonts w:hint="eastAsia"/>
          <w:noProof/>
          <w:sz w:val="24"/>
          <w:szCs w:val="24"/>
        </w:rPr>
        <w:t>实际</w:t>
      </w:r>
      <w:r>
        <w:rPr>
          <w:noProof/>
          <w:sz w:val="24"/>
          <w:szCs w:val="24"/>
        </w:rPr>
        <w:t>的透射谱与目标透射谱之间的差值，</w:t>
      </w:r>
      <w:r w:rsidR="00E325F8" w:rsidRPr="00FD481D">
        <w:rPr>
          <w:rFonts w:hint="eastAsia"/>
          <w:noProof/>
          <w:sz w:val="24"/>
          <w:szCs w:val="24"/>
        </w:rPr>
        <w:t>在</w:t>
      </w:r>
      <w:r w:rsidR="00FD481D" w:rsidRPr="00FD481D">
        <w:rPr>
          <w:rFonts w:cs="Times New Roman"/>
          <w:noProof/>
          <w:sz w:val="24"/>
          <w:szCs w:val="24"/>
        </w:rPr>
        <w:t>1.50 μm</w:t>
      </w:r>
      <w:r w:rsidR="00FD481D" w:rsidRPr="00FD481D">
        <w:rPr>
          <w:noProof/>
          <w:sz w:val="24"/>
          <w:szCs w:val="24"/>
        </w:rPr>
        <w:t>到</w:t>
      </w:r>
      <w:r w:rsidR="00FD481D" w:rsidRPr="00FD481D">
        <w:rPr>
          <w:rFonts w:cs="Times New Roman"/>
          <w:noProof/>
          <w:sz w:val="24"/>
          <w:szCs w:val="24"/>
        </w:rPr>
        <w:t>1.60 μm</w:t>
      </w:r>
      <w:r w:rsidR="00E325F8" w:rsidRPr="00FD481D">
        <w:rPr>
          <w:rFonts w:hint="eastAsia"/>
          <w:noProof/>
          <w:sz w:val="24"/>
          <w:szCs w:val="24"/>
        </w:rPr>
        <w:t>的带宽范围</w:t>
      </w:r>
      <w:r w:rsidR="00E325F8" w:rsidRPr="00FD481D">
        <w:rPr>
          <w:noProof/>
          <w:sz w:val="24"/>
          <w:szCs w:val="24"/>
        </w:rPr>
        <w:t>内，共取</w:t>
      </w:r>
      <w:r w:rsidR="00E325F8" w:rsidRPr="00FD481D">
        <w:rPr>
          <w:rFonts w:hint="eastAsia"/>
          <w:noProof/>
          <w:sz w:val="24"/>
          <w:szCs w:val="24"/>
        </w:rPr>
        <w:t>100</w:t>
      </w:r>
      <w:r w:rsidR="00E325F8" w:rsidRPr="00FD481D">
        <w:rPr>
          <w:rFonts w:hint="eastAsia"/>
          <w:noProof/>
          <w:sz w:val="24"/>
          <w:szCs w:val="24"/>
        </w:rPr>
        <w:t>个点</w:t>
      </w:r>
      <w:r w:rsidR="00E325F8" w:rsidRPr="00FD481D">
        <w:rPr>
          <w:noProof/>
          <w:sz w:val="24"/>
          <w:szCs w:val="24"/>
        </w:rPr>
        <w:t>组成透射谱曲线</w:t>
      </w:r>
      <w:r w:rsidR="003860A3" w:rsidRPr="00FD481D">
        <w:rPr>
          <w:rFonts w:hint="eastAsia"/>
          <w:noProof/>
          <w:sz w:val="24"/>
          <w:szCs w:val="24"/>
        </w:rPr>
        <w:t>。</w:t>
      </w:r>
      <w:r w:rsidRPr="00FD481D">
        <w:rPr>
          <w:noProof/>
          <w:sz w:val="24"/>
          <w:szCs w:val="24"/>
        </w:rPr>
        <w:t>需要将每一</w:t>
      </w:r>
      <w:r>
        <w:rPr>
          <w:noProof/>
          <w:sz w:val="24"/>
          <w:szCs w:val="24"/>
        </w:rPr>
        <w:t>点的值作差</w:t>
      </w:r>
      <w:r w:rsidR="002A2340">
        <w:rPr>
          <w:rFonts w:hint="eastAsia"/>
          <w:noProof/>
          <w:sz w:val="24"/>
          <w:szCs w:val="24"/>
        </w:rPr>
        <w:t>并</w:t>
      </w:r>
      <w:r w:rsidR="00A6799B">
        <w:rPr>
          <w:noProof/>
          <w:sz w:val="24"/>
          <w:szCs w:val="24"/>
        </w:rPr>
        <w:t>取绝对值</w:t>
      </w:r>
      <w:r>
        <w:rPr>
          <w:noProof/>
          <w:sz w:val="24"/>
          <w:szCs w:val="24"/>
        </w:rPr>
        <w:t>，再将</w:t>
      </w:r>
      <w:r w:rsidR="002A2340">
        <w:rPr>
          <w:rFonts w:hint="eastAsia"/>
          <w:noProof/>
          <w:sz w:val="24"/>
          <w:szCs w:val="24"/>
        </w:rPr>
        <w:t>其</w:t>
      </w:r>
      <w:r w:rsidR="00A6799B">
        <w:rPr>
          <w:rFonts w:hint="eastAsia"/>
          <w:noProof/>
          <w:sz w:val="24"/>
          <w:szCs w:val="24"/>
        </w:rPr>
        <w:t>相</w:t>
      </w:r>
      <w:r>
        <w:rPr>
          <w:rFonts w:hint="eastAsia"/>
          <w:noProof/>
          <w:sz w:val="24"/>
          <w:szCs w:val="24"/>
        </w:rPr>
        <w:t>加</w:t>
      </w:r>
      <w:r w:rsidR="002A2340">
        <w:rPr>
          <w:noProof/>
          <w:sz w:val="24"/>
          <w:szCs w:val="24"/>
        </w:rPr>
        <w:t>。</w:t>
      </w:r>
      <w:r w:rsidR="00AA7180">
        <w:rPr>
          <w:noProof/>
          <w:sz w:val="24"/>
          <w:szCs w:val="24"/>
        </w:rPr>
        <w:t>目标差值函数</w:t>
      </w:r>
      <w:r w:rsidR="002A2340">
        <w:rPr>
          <w:noProof/>
          <w:sz w:val="24"/>
          <w:szCs w:val="24"/>
        </w:rPr>
        <w:t>函数如</w:t>
      </w:r>
      <w:r w:rsidR="002A2340">
        <w:rPr>
          <w:rFonts w:hint="eastAsia"/>
          <w:noProof/>
          <w:sz w:val="24"/>
          <w:szCs w:val="24"/>
        </w:rPr>
        <w:t>式（</w:t>
      </w:r>
      <w:r w:rsidR="002A2340">
        <w:rPr>
          <w:rFonts w:hint="eastAsia"/>
          <w:noProof/>
          <w:sz w:val="24"/>
          <w:szCs w:val="24"/>
        </w:rPr>
        <w:t>3</w:t>
      </w:r>
      <w:r w:rsidR="002A2340">
        <w:rPr>
          <w:noProof/>
          <w:sz w:val="24"/>
          <w:szCs w:val="24"/>
        </w:rPr>
        <w:t>-1</w:t>
      </w:r>
      <w:r w:rsidR="002A2340">
        <w:rPr>
          <w:rFonts w:hint="eastAsia"/>
          <w:noProof/>
          <w:sz w:val="24"/>
          <w:szCs w:val="24"/>
        </w:rPr>
        <w:t>）所示</w:t>
      </w:r>
      <w:r>
        <w:rPr>
          <w:noProof/>
          <w:sz w:val="24"/>
          <w:szCs w:val="24"/>
        </w:rPr>
        <w:t>：</w:t>
      </w:r>
    </w:p>
    <w:p w14:paraId="38BF90BF" w14:textId="5C361013" w:rsidR="00AA7180" w:rsidRPr="00A6799B" w:rsidRDefault="00325EFE" w:rsidP="00325EFE">
      <w:pPr>
        <w:ind w:firstLineChars="250" w:firstLine="600"/>
        <w:rPr>
          <w:noProof/>
          <w:sz w:val="24"/>
          <w:szCs w:val="24"/>
        </w:rPr>
      </w:pPr>
      <w:r w:rsidRPr="00325EFE">
        <w:rPr>
          <w:noProof/>
          <w:position w:val="-28"/>
          <w:sz w:val="24"/>
          <w:szCs w:val="24"/>
        </w:rPr>
        <w:object w:dxaOrig="6759" w:dyaOrig="680" w14:anchorId="62D4E179">
          <v:shape id="_x0000_i1080" type="#_x0000_t75" style="width:338.1pt;height:34pt" o:ole="">
            <v:imagedata r:id="rId156" o:title=""/>
          </v:shape>
          <o:OLEObject Type="Embed" ProgID="Equation.DSMT4" ShapeID="_x0000_i1080" DrawAspect="Content" ObjectID="_1649608172" r:id="rId157"/>
        </w:object>
      </w:r>
      <w:r>
        <w:rPr>
          <w:noProof/>
          <w:sz w:val="24"/>
          <w:szCs w:val="24"/>
        </w:rPr>
        <w:t xml:space="preserve">  </w:t>
      </w:r>
      <w:r w:rsidR="00A6799B">
        <w:rPr>
          <w:rFonts w:hint="eastAsia"/>
          <w:noProof/>
          <w:sz w:val="24"/>
          <w:szCs w:val="24"/>
        </w:rPr>
        <w:t>（</w:t>
      </w:r>
      <w:r w:rsidR="00A6799B">
        <w:rPr>
          <w:rFonts w:hint="eastAsia"/>
          <w:noProof/>
          <w:sz w:val="24"/>
          <w:szCs w:val="24"/>
        </w:rPr>
        <w:t>3</w:t>
      </w:r>
      <w:r w:rsidR="00DF2F54">
        <w:rPr>
          <w:noProof/>
          <w:sz w:val="24"/>
          <w:szCs w:val="24"/>
        </w:rPr>
        <w:t>-1</w:t>
      </w:r>
      <w:r w:rsidR="00A6799B">
        <w:rPr>
          <w:rFonts w:hint="eastAsia"/>
          <w:noProof/>
          <w:sz w:val="24"/>
          <w:szCs w:val="24"/>
        </w:rPr>
        <w:t>）</w:t>
      </w:r>
    </w:p>
    <w:p w14:paraId="1297F8B1" w14:textId="500ECEC7" w:rsidR="006021A6" w:rsidRDefault="00E325F8" w:rsidP="00325EFE">
      <w:pPr>
        <w:spacing w:line="400" w:lineRule="exact"/>
        <w:ind w:firstLine="480"/>
        <w:rPr>
          <w:noProof/>
          <w:sz w:val="24"/>
          <w:szCs w:val="24"/>
        </w:rPr>
      </w:pPr>
      <w:r>
        <w:rPr>
          <w:rFonts w:hint="eastAsia"/>
          <w:noProof/>
          <w:sz w:val="24"/>
          <w:szCs w:val="24"/>
        </w:rPr>
        <w:t>其</w:t>
      </w:r>
      <w:r w:rsidR="00A6799B">
        <w:rPr>
          <w:rFonts w:hint="eastAsia"/>
          <w:noProof/>
          <w:sz w:val="24"/>
          <w:szCs w:val="24"/>
        </w:rPr>
        <w:t>中</w:t>
      </w:r>
      <w:r w:rsidR="00A6799B">
        <w:rPr>
          <w:noProof/>
          <w:sz w:val="24"/>
          <w:szCs w:val="24"/>
        </w:rPr>
        <w:t>，</w:t>
      </w:r>
      <w:r w:rsidR="00325EFE" w:rsidRPr="00325EFE">
        <w:rPr>
          <w:rFonts w:hint="eastAsia"/>
          <w:i/>
          <w:noProof/>
          <w:sz w:val="24"/>
          <w:szCs w:val="24"/>
        </w:rPr>
        <w:t>Obj</w:t>
      </w:r>
      <w:r w:rsidR="00325EFE" w:rsidRPr="00325EFE">
        <w:rPr>
          <w:i/>
          <w:noProof/>
          <w:sz w:val="24"/>
          <w:szCs w:val="24"/>
        </w:rPr>
        <w:t>V</w:t>
      </w:r>
      <w:r w:rsidR="00E25312">
        <w:rPr>
          <w:rFonts w:hint="eastAsia"/>
          <w:noProof/>
          <w:sz w:val="24"/>
          <w:szCs w:val="24"/>
        </w:rPr>
        <w:t>为得到</w:t>
      </w:r>
      <w:r w:rsidR="00E25312">
        <w:rPr>
          <w:noProof/>
          <w:sz w:val="24"/>
          <w:szCs w:val="24"/>
        </w:rPr>
        <w:t>的</w:t>
      </w:r>
      <w:r w:rsidR="00AA7180">
        <w:rPr>
          <w:noProof/>
          <w:sz w:val="24"/>
          <w:szCs w:val="24"/>
        </w:rPr>
        <w:t>目标差值函数</w:t>
      </w:r>
      <w:r w:rsidR="00E25312">
        <w:rPr>
          <w:noProof/>
          <w:sz w:val="24"/>
          <w:szCs w:val="24"/>
        </w:rPr>
        <w:t>值，</w:t>
      </w:r>
      <w:r w:rsidR="00325EFE" w:rsidRPr="00325EFE">
        <w:rPr>
          <w:i/>
          <w:noProof/>
          <w:sz w:val="24"/>
          <w:szCs w:val="24"/>
        </w:rPr>
        <w:t>target_transmission</w:t>
      </w:r>
      <w:r w:rsidR="00E25312">
        <w:rPr>
          <w:rFonts w:hint="eastAsia"/>
          <w:noProof/>
          <w:sz w:val="24"/>
          <w:szCs w:val="24"/>
        </w:rPr>
        <w:t>为</w:t>
      </w:r>
      <w:r w:rsidR="00E25312">
        <w:rPr>
          <w:noProof/>
          <w:sz w:val="24"/>
          <w:szCs w:val="24"/>
        </w:rPr>
        <w:t>目标透射谱，</w:t>
      </w:r>
      <w:r w:rsidR="00325EFE" w:rsidRPr="00325EFE">
        <w:rPr>
          <w:i/>
          <w:noProof/>
          <w:sz w:val="24"/>
          <w:szCs w:val="24"/>
        </w:rPr>
        <w:t>transmission_result_up</w:t>
      </w:r>
      <w:r w:rsidR="00E25312">
        <w:rPr>
          <w:rFonts w:hint="eastAsia"/>
          <w:noProof/>
          <w:sz w:val="24"/>
          <w:szCs w:val="24"/>
        </w:rPr>
        <w:t>为</w:t>
      </w:r>
      <w:r w:rsidR="00E25312">
        <w:rPr>
          <w:noProof/>
          <w:sz w:val="24"/>
          <w:szCs w:val="24"/>
        </w:rPr>
        <w:t>当前实际透射谱</w:t>
      </w:r>
      <w:r w:rsidR="00E25312">
        <w:rPr>
          <w:rFonts w:hint="eastAsia"/>
          <w:noProof/>
          <w:sz w:val="24"/>
          <w:szCs w:val="24"/>
        </w:rPr>
        <w:t>。</w:t>
      </w:r>
    </w:p>
    <w:p w14:paraId="31476D5E" w14:textId="3B08A4FC" w:rsidR="00E25312" w:rsidRDefault="00E25312" w:rsidP="006021A6">
      <w:pPr>
        <w:spacing w:line="400" w:lineRule="exact"/>
        <w:ind w:firstLine="480"/>
        <w:rPr>
          <w:noProof/>
          <w:sz w:val="24"/>
          <w:szCs w:val="24"/>
        </w:rPr>
      </w:pPr>
      <w:r>
        <w:rPr>
          <w:rFonts w:hint="eastAsia"/>
          <w:noProof/>
          <w:sz w:val="24"/>
          <w:szCs w:val="24"/>
        </w:rPr>
        <w:t>根据每</w:t>
      </w:r>
      <w:r w:rsidR="00AA7180">
        <w:rPr>
          <w:noProof/>
          <w:sz w:val="24"/>
          <w:szCs w:val="24"/>
        </w:rPr>
        <w:t>一</w:t>
      </w:r>
      <w:r>
        <w:rPr>
          <w:rFonts w:hint="eastAsia"/>
          <w:noProof/>
          <w:sz w:val="24"/>
          <w:szCs w:val="24"/>
        </w:rPr>
        <w:t>个体</w:t>
      </w:r>
      <w:r>
        <w:rPr>
          <w:noProof/>
          <w:sz w:val="24"/>
          <w:szCs w:val="24"/>
        </w:rPr>
        <w:t>的</w:t>
      </w:r>
      <w:r w:rsidR="00325EFE" w:rsidRPr="00325EFE">
        <w:rPr>
          <w:rFonts w:hint="eastAsia"/>
          <w:i/>
          <w:noProof/>
          <w:sz w:val="24"/>
          <w:szCs w:val="24"/>
        </w:rPr>
        <w:t>Obj</w:t>
      </w:r>
      <w:r w:rsidR="00325EFE" w:rsidRPr="00325EFE">
        <w:rPr>
          <w:i/>
          <w:noProof/>
          <w:sz w:val="24"/>
          <w:szCs w:val="24"/>
        </w:rPr>
        <w:t>V</w:t>
      </w:r>
      <w:r>
        <w:rPr>
          <w:noProof/>
          <w:sz w:val="24"/>
          <w:szCs w:val="24"/>
        </w:rPr>
        <w:t>，</w:t>
      </w:r>
      <w:r w:rsidR="00AA7180">
        <w:rPr>
          <w:noProof/>
          <w:sz w:val="24"/>
          <w:szCs w:val="24"/>
        </w:rPr>
        <w:t>利用谢菲尔德工具箱中的</w:t>
      </w:r>
      <w:r w:rsidR="00AA7180" w:rsidRPr="00D923CE">
        <w:rPr>
          <w:rFonts w:hint="eastAsia"/>
          <w:noProof/>
          <w:sz w:val="24"/>
          <w:szCs w:val="24"/>
        </w:rPr>
        <w:t>ranking</w:t>
      </w:r>
      <w:r w:rsidR="00AA7180">
        <w:rPr>
          <w:noProof/>
          <w:sz w:val="24"/>
          <w:szCs w:val="24"/>
        </w:rPr>
        <w:t>函数，</w:t>
      </w:r>
      <w:r w:rsidR="002A2340">
        <w:rPr>
          <w:rFonts w:hint="eastAsia"/>
          <w:noProof/>
          <w:sz w:val="24"/>
          <w:szCs w:val="24"/>
        </w:rPr>
        <w:t>计算</w:t>
      </w:r>
      <w:r w:rsidR="00AA7180">
        <w:rPr>
          <w:noProof/>
          <w:sz w:val="24"/>
          <w:szCs w:val="24"/>
        </w:rPr>
        <w:t>其</w:t>
      </w:r>
      <w:r w:rsidR="002A2340">
        <w:rPr>
          <w:rFonts w:hint="eastAsia"/>
          <w:noProof/>
          <w:sz w:val="24"/>
          <w:szCs w:val="24"/>
        </w:rPr>
        <w:t>对应</w:t>
      </w:r>
      <w:r w:rsidR="002A2340">
        <w:rPr>
          <w:noProof/>
          <w:sz w:val="24"/>
          <w:szCs w:val="24"/>
        </w:rPr>
        <w:t>的</w:t>
      </w:r>
      <w:r w:rsidR="002A2340">
        <w:rPr>
          <w:rFonts w:hint="eastAsia"/>
          <w:noProof/>
          <w:sz w:val="24"/>
          <w:szCs w:val="24"/>
        </w:rPr>
        <w:t>适应度</w:t>
      </w:r>
      <w:r w:rsidR="00AA7180">
        <w:rPr>
          <w:noProof/>
          <w:sz w:val="24"/>
          <w:szCs w:val="24"/>
        </w:rPr>
        <w:t>值</w:t>
      </w:r>
      <w:r w:rsidR="00325EFE" w:rsidRPr="00325EFE">
        <w:rPr>
          <w:i/>
          <w:noProof/>
          <w:sz w:val="24"/>
          <w:szCs w:val="24"/>
        </w:rPr>
        <w:t>FitnV</w:t>
      </w:r>
      <w:r w:rsidR="00AA7180">
        <w:rPr>
          <w:noProof/>
          <w:sz w:val="24"/>
          <w:szCs w:val="24"/>
        </w:rPr>
        <w:t>，</w:t>
      </w:r>
      <w:r w:rsidR="002A2340">
        <w:rPr>
          <w:rFonts w:hint="eastAsia"/>
          <w:noProof/>
          <w:sz w:val="24"/>
          <w:szCs w:val="24"/>
        </w:rPr>
        <w:t>如</w:t>
      </w:r>
      <w:r w:rsidR="00AA7180">
        <w:rPr>
          <w:rFonts w:hint="eastAsia"/>
          <w:noProof/>
          <w:sz w:val="24"/>
          <w:szCs w:val="24"/>
        </w:rPr>
        <w:t>式</w:t>
      </w:r>
      <w:r w:rsidR="00AA7180">
        <w:rPr>
          <w:noProof/>
          <w:sz w:val="24"/>
          <w:szCs w:val="24"/>
        </w:rPr>
        <w:t>（</w:t>
      </w:r>
      <w:r w:rsidR="00AA7180">
        <w:rPr>
          <w:rFonts w:hint="eastAsia"/>
          <w:noProof/>
          <w:sz w:val="24"/>
          <w:szCs w:val="24"/>
        </w:rPr>
        <w:t>3</w:t>
      </w:r>
      <w:r w:rsidR="00DF2F54">
        <w:rPr>
          <w:noProof/>
          <w:sz w:val="24"/>
          <w:szCs w:val="24"/>
        </w:rPr>
        <w:t>-2</w:t>
      </w:r>
      <w:r w:rsidR="00AA7180">
        <w:rPr>
          <w:noProof/>
          <w:sz w:val="24"/>
          <w:szCs w:val="24"/>
        </w:rPr>
        <w:t>）</w:t>
      </w:r>
      <w:r w:rsidR="00AA7180">
        <w:rPr>
          <w:rFonts w:hint="eastAsia"/>
          <w:noProof/>
          <w:sz w:val="24"/>
          <w:szCs w:val="24"/>
        </w:rPr>
        <w:t>所示：</w:t>
      </w:r>
    </w:p>
    <w:p w14:paraId="31CE169E" w14:textId="56A5B565" w:rsidR="00AA7180" w:rsidRPr="00AA7180" w:rsidRDefault="00325EFE" w:rsidP="00FA0D65">
      <w:pPr>
        <w:spacing w:line="400" w:lineRule="exact"/>
        <w:ind w:firstLineChars="1200" w:firstLine="2880"/>
        <w:rPr>
          <w:noProof/>
          <w:sz w:val="24"/>
          <w:szCs w:val="24"/>
        </w:rPr>
      </w:pPr>
      <w:r w:rsidRPr="00325EFE">
        <w:rPr>
          <w:noProof/>
          <w:position w:val="-14"/>
          <w:sz w:val="24"/>
          <w:szCs w:val="24"/>
        </w:rPr>
        <w:object w:dxaOrig="2360" w:dyaOrig="400" w14:anchorId="768F148F">
          <v:shape id="_x0000_i1081" type="#_x0000_t75" style="width:118.1pt;height:20.15pt" o:ole="">
            <v:imagedata r:id="rId158" o:title=""/>
          </v:shape>
          <o:OLEObject Type="Embed" ProgID="Equation.DSMT4" ShapeID="_x0000_i1081" DrawAspect="Content" ObjectID="_1649608173" r:id="rId159"/>
        </w:object>
      </w:r>
      <w:r w:rsidR="00AA7180">
        <w:rPr>
          <w:i/>
          <w:noProof/>
          <w:sz w:val="24"/>
          <w:szCs w:val="24"/>
        </w:rPr>
        <w:t xml:space="preserve"> </w:t>
      </w:r>
      <w:r w:rsidR="0079385D">
        <w:rPr>
          <w:noProof/>
          <w:sz w:val="24"/>
          <w:szCs w:val="24"/>
        </w:rPr>
        <w:t xml:space="preserve">                </w:t>
      </w:r>
      <w:r w:rsidR="00AA7180">
        <w:rPr>
          <w:noProof/>
          <w:sz w:val="24"/>
          <w:szCs w:val="24"/>
        </w:rPr>
        <w:t>（</w:t>
      </w:r>
      <w:r w:rsidR="00AA7180">
        <w:rPr>
          <w:rFonts w:hint="eastAsia"/>
          <w:noProof/>
          <w:sz w:val="24"/>
          <w:szCs w:val="24"/>
        </w:rPr>
        <w:t>3</w:t>
      </w:r>
      <w:r w:rsidR="00DF2F54">
        <w:rPr>
          <w:noProof/>
          <w:sz w:val="24"/>
          <w:szCs w:val="24"/>
        </w:rPr>
        <w:t>-2</w:t>
      </w:r>
      <w:r w:rsidR="00AA7180">
        <w:rPr>
          <w:noProof/>
          <w:sz w:val="24"/>
          <w:szCs w:val="24"/>
        </w:rPr>
        <w:t>）</w:t>
      </w:r>
    </w:p>
    <w:p w14:paraId="2B3B7461" w14:textId="6897F1B9" w:rsidR="00901E47" w:rsidRDefault="00AA7180" w:rsidP="00901E47">
      <w:pPr>
        <w:spacing w:line="400" w:lineRule="exact"/>
        <w:ind w:firstLine="480"/>
        <w:rPr>
          <w:noProof/>
          <w:sz w:val="24"/>
          <w:szCs w:val="24"/>
        </w:rPr>
      </w:pPr>
      <w:r>
        <w:rPr>
          <w:rFonts w:hint="eastAsia"/>
          <w:noProof/>
          <w:sz w:val="24"/>
          <w:szCs w:val="24"/>
        </w:rPr>
        <w:t>根据</w:t>
      </w:r>
      <w:r>
        <w:rPr>
          <w:noProof/>
          <w:sz w:val="24"/>
          <w:szCs w:val="24"/>
        </w:rPr>
        <w:t>每个个体的</w:t>
      </w:r>
      <w:r w:rsidR="00325EFE" w:rsidRPr="00325EFE">
        <w:rPr>
          <w:i/>
          <w:noProof/>
          <w:sz w:val="24"/>
          <w:szCs w:val="24"/>
        </w:rPr>
        <w:t>FitnV</w:t>
      </w:r>
      <w:r>
        <w:rPr>
          <w:noProof/>
          <w:sz w:val="24"/>
          <w:szCs w:val="24"/>
        </w:rPr>
        <w:t>，对其进行选择</w:t>
      </w:r>
      <w:r w:rsidR="0079385D">
        <w:rPr>
          <w:rFonts w:hint="eastAsia"/>
          <w:noProof/>
          <w:sz w:val="24"/>
          <w:szCs w:val="24"/>
        </w:rPr>
        <w:t>操作</w:t>
      </w:r>
      <w:r>
        <w:rPr>
          <w:noProof/>
          <w:sz w:val="24"/>
          <w:szCs w:val="24"/>
        </w:rPr>
        <w:t>，</w:t>
      </w:r>
      <w:r>
        <w:rPr>
          <w:rFonts w:hint="eastAsia"/>
          <w:noProof/>
          <w:sz w:val="24"/>
          <w:szCs w:val="24"/>
        </w:rPr>
        <w:t>在</w:t>
      </w:r>
      <w:r w:rsidR="0079385D">
        <w:rPr>
          <w:rFonts w:hint="eastAsia"/>
          <w:noProof/>
          <w:sz w:val="24"/>
          <w:szCs w:val="24"/>
        </w:rPr>
        <w:t>本论文的</w:t>
      </w:r>
      <w:r w:rsidR="0079385D">
        <w:rPr>
          <w:noProof/>
          <w:sz w:val="24"/>
          <w:szCs w:val="24"/>
        </w:rPr>
        <w:t>设计中，</w:t>
      </w:r>
      <w:r>
        <w:rPr>
          <w:noProof/>
          <w:sz w:val="24"/>
          <w:szCs w:val="24"/>
        </w:rPr>
        <w:t>采用</w:t>
      </w:r>
      <w:r>
        <w:rPr>
          <w:rFonts w:hint="eastAsia"/>
          <w:noProof/>
          <w:sz w:val="24"/>
          <w:szCs w:val="24"/>
        </w:rPr>
        <w:t>的</w:t>
      </w:r>
      <w:r w:rsidRPr="00BA465A">
        <w:rPr>
          <w:rFonts w:hint="eastAsia"/>
          <w:noProof/>
          <w:sz w:val="24"/>
          <w:szCs w:val="24"/>
        </w:rPr>
        <w:t>轮盘赌</w:t>
      </w:r>
      <w:r w:rsidR="0079385D">
        <w:rPr>
          <w:rFonts w:hint="eastAsia"/>
          <w:noProof/>
          <w:sz w:val="24"/>
          <w:szCs w:val="24"/>
        </w:rPr>
        <w:t>的</w:t>
      </w:r>
      <w:r w:rsidR="0079385D">
        <w:rPr>
          <w:noProof/>
          <w:sz w:val="24"/>
          <w:szCs w:val="24"/>
        </w:rPr>
        <w:t>选择方式</w:t>
      </w:r>
      <w:r>
        <w:rPr>
          <w:rFonts w:hint="eastAsia"/>
          <w:noProof/>
          <w:sz w:val="24"/>
          <w:szCs w:val="24"/>
        </w:rPr>
        <w:t>，</w:t>
      </w:r>
      <w:r w:rsidR="0079385D">
        <w:rPr>
          <w:rFonts w:hint="eastAsia"/>
          <w:noProof/>
          <w:sz w:val="24"/>
          <w:szCs w:val="24"/>
        </w:rPr>
        <w:t>亦即</w:t>
      </w:r>
      <w:r w:rsidR="00901E47" w:rsidRPr="00901E47">
        <w:rPr>
          <w:rFonts w:hint="eastAsia"/>
          <w:noProof/>
          <w:sz w:val="24"/>
          <w:szCs w:val="24"/>
        </w:rPr>
        <w:t>比例选择法，它是一种随机采样方法，其个体被选中的概率与</w:t>
      </w:r>
      <w:r w:rsidR="00325EFE" w:rsidRPr="00325EFE">
        <w:rPr>
          <w:i/>
          <w:noProof/>
          <w:sz w:val="24"/>
          <w:szCs w:val="24"/>
        </w:rPr>
        <w:t>FitnV</w:t>
      </w:r>
      <w:r w:rsidR="00901E47" w:rsidRPr="00901E47">
        <w:rPr>
          <w:rFonts w:hint="eastAsia"/>
          <w:noProof/>
          <w:sz w:val="24"/>
          <w:szCs w:val="24"/>
        </w:rPr>
        <w:t>成正比，个体的适应度越高，</w:t>
      </w:r>
      <w:r w:rsidR="0079385D">
        <w:rPr>
          <w:rFonts w:hint="eastAsia"/>
          <w:noProof/>
          <w:sz w:val="24"/>
          <w:szCs w:val="24"/>
        </w:rPr>
        <w:t>被选中的概率就越大，</w:t>
      </w:r>
      <w:r w:rsidR="0079385D">
        <w:rPr>
          <w:noProof/>
          <w:sz w:val="24"/>
          <w:szCs w:val="24"/>
        </w:rPr>
        <w:t>反之亦然</w:t>
      </w:r>
      <w:r w:rsidR="002A2340">
        <w:rPr>
          <w:rFonts w:hint="eastAsia"/>
          <w:noProof/>
          <w:sz w:val="24"/>
          <w:szCs w:val="24"/>
        </w:rPr>
        <w:t>。</w:t>
      </w:r>
      <w:r w:rsidR="00901E47" w:rsidRPr="00901E47">
        <w:rPr>
          <w:rFonts w:hint="eastAsia"/>
          <w:noProof/>
          <w:sz w:val="24"/>
          <w:szCs w:val="24"/>
        </w:rPr>
        <w:t>第</w:t>
      </w:r>
      <w:r w:rsidR="00901E47">
        <w:rPr>
          <w:noProof/>
          <w:sz w:val="24"/>
          <w:szCs w:val="24"/>
        </w:rPr>
        <w:t>则第</w:t>
      </w:r>
      <w:r w:rsidR="00901E47" w:rsidRPr="00514E93">
        <w:rPr>
          <w:i/>
          <w:noProof/>
          <w:sz w:val="24"/>
          <w:szCs w:val="24"/>
        </w:rPr>
        <w:t>i</w:t>
      </w:r>
      <w:r w:rsidR="00901E47">
        <w:rPr>
          <w:noProof/>
          <w:sz w:val="24"/>
          <w:szCs w:val="24"/>
        </w:rPr>
        <w:t>个个体被选中的概率</w:t>
      </w:r>
      <w:r w:rsidR="00325EFE" w:rsidRPr="00325EFE">
        <w:rPr>
          <w:i/>
          <w:noProof/>
          <w:sz w:val="24"/>
          <w:szCs w:val="24"/>
        </w:rPr>
        <w:t>P</w:t>
      </w:r>
      <w:r w:rsidR="00325EFE" w:rsidRPr="00325EFE">
        <w:rPr>
          <w:i/>
          <w:noProof/>
          <w:sz w:val="24"/>
          <w:szCs w:val="24"/>
          <w:vertAlign w:val="subscript"/>
        </w:rPr>
        <w:t>i</w:t>
      </w:r>
      <w:r w:rsidR="00901E47" w:rsidRPr="00901E47">
        <w:rPr>
          <w:rFonts w:hint="eastAsia"/>
          <w:noProof/>
          <w:sz w:val="24"/>
          <w:szCs w:val="24"/>
        </w:rPr>
        <w:t>可以</w:t>
      </w:r>
      <w:r w:rsidR="0079385D">
        <w:rPr>
          <w:rFonts w:hint="eastAsia"/>
          <w:noProof/>
          <w:sz w:val="24"/>
          <w:szCs w:val="24"/>
        </w:rPr>
        <w:t>由</w:t>
      </w:r>
      <w:r w:rsidR="00901E47" w:rsidRPr="00901E47">
        <w:rPr>
          <w:rFonts w:hint="eastAsia"/>
          <w:noProof/>
          <w:sz w:val="24"/>
          <w:szCs w:val="24"/>
        </w:rPr>
        <w:t>式（</w:t>
      </w:r>
      <w:r w:rsidR="00DF2F54">
        <w:rPr>
          <w:rFonts w:hint="eastAsia"/>
          <w:noProof/>
          <w:sz w:val="24"/>
          <w:szCs w:val="24"/>
        </w:rPr>
        <w:t>3-3</w:t>
      </w:r>
      <w:r w:rsidR="0079385D">
        <w:rPr>
          <w:rFonts w:hint="eastAsia"/>
          <w:noProof/>
          <w:sz w:val="24"/>
          <w:szCs w:val="24"/>
        </w:rPr>
        <w:t>）计算</w:t>
      </w:r>
      <w:r w:rsidR="00901E47" w:rsidRPr="00901E47">
        <w:rPr>
          <w:rFonts w:hint="eastAsia"/>
          <w:noProof/>
          <w:sz w:val="24"/>
          <w:szCs w:val="24"/>
        </w:rPr>
        <w:t>。</w:t>
      </w:r>
    </w:p>
    <w:p w14:paraId="670C6565" w14:textId="49A13FD9" w:rsidR="00901E47" w:rsidRPr="00901E47" w:rsidRDefault="004E48D9" w:rsidP="004E48D9">
      <w:pPr>
        <w:ind w:firstLineChars="1100" w:firstLine="2640"/>
        <w:rPr>
          <w:noProof/>
          <w:sz w:val="24"/>
          <w:szCs w:val="24"/>
        </w:rPr>
      </w:pPr>
      <w:r w:rsidRPr="004E48D9">
        <w:rPr>
          <w:noProof/>
          <w:position w:val="-28"/>
          <w:sz w:val="24"/>
          <w:szCs w:val="24"/>
        </w:rPr>
        <w:object w:dxaOrig="3080" w:dyaOrig="680" w14:anchorId="0770E9AC">
          <v:shape id="_x0000_i1082" type="#_x0000_t75" style="width:153.8pt;height:34pt" o:ole="">
            <v:imagedata r:id="rId160" o:title=""/>
          </v:shape>
          <o:OLEObject Type="Embed" ProgID="Equation.DSMT4" ShapeID="_x0000_i1082" DrawAspect="Content" ObjectID="_1649608174" r:id="rId161"/>
        </w:object>
      </w:r>
      <w:r w:rsidR="0079385D">
        <w:rPr>
          <w:noProof/>
          <w:sz w:val="24"/>
          <w:szCs w:val="24"/>
        </w:rPr>
        <w:t xml:space="preserve">     </w:t>
      </w:r>
      <w:r w:rsidR="00FA0D65">
        <w:rPr>
          <w:noProof/>
          <w:sz w:val="24"/>
          <w:szCs w:val="24"/>
        </w:rPr>
        <w:t xml:space="preserve"> </w:t>
      </w:r>
      <w:r w:rsidR="00901E47">
        <w:rPr>
          <w:noProof/>
          <w:sz w:val="24"/>
          <w:szCs w:val="24"/>
        </w:rPr>
        <w:t xml:space="preserve">   </w:t>
      </w:r>
      <w:r>
        <w:rPr>
          <w:noProof/>
          <w:sz w:val="24"/>
          <w:szCs w:val="24"/>
        </w:rPr>
        <w:t xml:space="preserve">     </w:t>
      </w:r>
      <w:r w:rsidR="0079385D">
        <w:rPr>
          <w:noProof/>
          <w:sz w:val="24"/>
          <w:szCs w:val="24"/>
        </w:rPr>
        <w:t xml:space="preserve"> </w:t>
      </w:r>
      <w:r w:rsidR="00901E47">
        <w:rPr>
          <w:rFonts w:hint="eastAsia"/>
          <w:noProof/>
          <w:sz w:val="24"/>
          <w:szCs w:val="24"/>
        </w:rPr>
        <w:t>（</w:t>
      </w:r>
      <w:r w:rsidR="00901E47">
        <w:rPr>
          <w:rFonts w:hint="eastAsia"/>
          <w:noProof/>
          <w:sz w:val="24"/>
          <w:szCs w:val="24"/>
        </w:rPr>
        <w:t>3</w:t>
      </w:r>
      <w:r w:rsidR="00DF2F54">
        <w:rPr>
          <w:noProof/>
          <w:sz w:val="24"/>
          <w:szCs w:val="24"/>
        </w:rPr>
        <w:t>-3</w:t>
      </w:r>
      <w:r w:rsidR="00901E47">
        <w:rPr>
          <w:rFonts w:hint="eastAsia"/>
          <w:noProof/>
          <w:sz w:val="24"/>
          <w:szCs w:val="24"/>
        </w:rPr>
        <w:t>）</w:t>
      </w:r>
    </w:p>
    <w:p w14:paraId="5546D219" w14:textId="4916C173" w:rsidR="002C650E" w:rsidRPr="002C650E" w:rsidRDefault="0079385D" w:rsidP="009829EC">
      <w:pPr>
        <w:spacing w:line="400" w:lineRule="exact"/>
        <w:ind w:firstLine="480"/>
        <w:rPr>
          <w:noProof/>
          <w:sz w:val="24"/>
          <w:szCs w:val="24"/>
        </w:rPr>
      </w:pPr>
      <w:r>
        <w:rPr>
          <w:rFonts w:hint="eastAsia"/>
          <w:noProof/>
          <w:sz w:val="24"/>
          <w:szCs w:val="24"/>
        </w:rPr>
        <w:t>设置</w:t>
      </w:r>
      <w:r w:rsidR="00AA7180">
        <w:rPr>
          <w:noProof/>
          <w:sz w:val="24"/>
          <w:szCs w:val="24"/>
        </w:rPr>
        <w:t>设置</w:t>
      </w:r>
      <w:r w:rsidR="00AA7180">
        <w:rPr>
          <w:rFonts w:hint="eastAsia"/>
          <w:noProof/>
          <w:sz w:val="24"/>
          <w:szCs w:val="24"/>
        </w:rPr>
        <w:t>代沟</w:t>
      </w:r>
      <w:r w:rsidR="00D154CF">
        <w:rPr>
          <w:rFonts w:hint="eastAsia"/>
          <w:noProof/>
          <w:sz w:val="24"/>
          <w:szCs w:val="24"/>
        </w:rPr>
        <w:t>（</w:t>
      </w:r>
      <w:r w:rsidR="00DF4B23">
        <w:rPr>
          <w:noProof/>
          <w:sz w:val="24"/>
          <w:szCs w:val="24"/>
        </w:rPr>
        <w:t>Generation G</w:t>
      </w:r>
      <w:r w:rsidR="00D154CF" w:rsidRPr="00D154CF">
        <w:rPr>
          <w:noProof/>
          <w:sz w:val="24"/>
          <w:szCs w:val="24"/>
        </w:rPr>
        <w:t>ap</w:t>
      </w:r>
      <w:r w:rsidR="00D154CF">
        <w:rPr>
          <w:rFonts w:hint="eastAsia"/>
          <w:noProof/>
          <w:sz w:val="24"/>
          <w:szCs w:val="24"/>
        </w:rPr>
        <w:t>，</w:t>
      </w:r>
      <w:r w:rsidR="00D154CF" w:rsidRPr="000C13E7">
        <w:rPr>
          <w:noProof/>
          <w:sz w:val="24"/>
          <w:szCs w:val="24"/>
        </w:rPr>
        <w:t>GGAP</w:t>
      </w:r>
      <w:r w:rsidR="00D154CF">
        <w:rPr>
          <w:rFonts w:hint="eastAsia"/>
          <w:noProof/>
          <w:sz w:val="24"/>
          <w:szCs w:val="24"/>
        </w:rPr>
        <w:t>）</w:t>
      </w:r>
      <w:r w:rsidR="000C13E7">
        <w:rPr>
          <w:rFonts w:hint="eastAsia"/>
          <w:noProof/>
          <w:sz w:val="24"/>
          <w:szCs w:val="24"/>
        </w:rPr>
        <w:t>的</w:t>
      </w:r>
      <w:r w:rsidR="000C13E7">
        <w:rPr>
          <w:noProof/>
          <w:sz w:val="24"/>
          <w:szCs w:val="24"/>
        </w:rPr>
        <w:t>数值为</w:t>
      </w:r>
      <w:r w:rsidR="000C13E7">
        <w:rPr>
          <w:rFonts w:hint="eastAsia"/>
          <w:noProof/>
          <w:sz w:val="24"/>
          <w:szCs w:val="24"/>
        </w:rPr>
        <w:t>0.9</w:t>
      </w:r>
      <w:r w:rsidR="000C13E7">
        <w:rPr>
          <w:rFonts w:hint="eastAsia"/>
          <w:noProof/>
          <w:sz w:val="24"/>
          <w:szCs w:val="24"/>
        </w:rPr>
        <w:t>，</w:t>
      </w:r>
      <w:r w:rsidR="000C13E7">
        <w:rPr>
          <w:noProof/>
          <w:sz w:val="24"/>
          <w:szCs w:val="24"/>
        </w:rPr>
        <w:t>它表示有</w:t>
      </w:r>
      <w:r w:rsidR="000C13E7">
        <w:rPr>
          <w:rFonts w:hint="eastAsia"/>
          <w:noProof/>
          <w:sz w:val="24"/>
          <w:szCs w:val="24"/>
        </w:rPr>
        <w:t>90</w:t>
      </w:r>
      <w:r w:rsidR="000C13E7">
        <w:rPr>
          <w:noProof/>
          <w:sz w:val="24"/>
          <w:szCs w:val="24"/>
        </w:rPr>
        <w:t>%</w:t>
      </w:r>
      <w:r w:rsidR="000C13E7">
        <w:rPr>
          <w:noProof/>
          <w:sz w:val="24"/>
          <w:szCs w:val="24"/>
        </w:rPr>
        <w:t>的个体将被选择出来，进行下一代的繁殖</w:t>
      </w:r>
      <w:r w:rsidR="003860A3">
        <w:rPr>
          <w:rFonts w:hint="eastAsia"/>
          <w:noProof/>
          <w:sz w:val="24"/>
          <w:szCs w:val="24"/>
        </w:rPr>
        <w:t>，</w:t>
      </w:r>
      <w:r w:rsidR="000C13E7">
        <w:rPr>
          <w:rFonts w:hint="eastAsia"/>
          <w:noProof/>
          <w:sz w:val="24"/>
          <w:szCs w:val="24"/>
        </w:rPr>
        <w:t>有</w:t>
      </w:r>
      <w:r w:rsidR="000C13E7">
        <w:rPr>
          <w:rFonts w:hint="eastAsia"/>
          <w:noProof/>
          <w:sz w:val="24"/>
          <w:szCs w:val="24"/>
        </w:rPr>
        <w:t>10</w:t>
      </w:r>
      <w:r w:rsidR="000C13E7">
        <w:rPr>
          <w:noProof/>
          <w:sz w:val="24"/>
          <w:szCs w:val="24"/>
        </w:rPr>
        <w:t>%</w:t>
      </w:r>
      <w:r w:rsidR="000C13E7">
        <w:rPr>
          <w:noProof/>
          <w:sz w:val="24"/>
          <w:szCs w:val="24"/>
        </w:rPr>
        <w:t>的个体</w:t>
      </w:r>
      <w:r>
        <w:rPr>
          <w:rFonts w:hint="eastAsia"/>
          <w:noProof/>
          <w:sz w:val="24"/>
          <w:szCs w:val="24"/>
        </w:rPr>
        <w:t>被淘汰</w:t>
      </w:r>
      <w:r w:rsidR="009829EC">
        <w:rPr>
          <w:rFonts w:hint="eastAsia"/>
          <w:noProof/>
          <w:sz w:val="24"/>
          <w:szCs w:val="24"/>
        </w:rPr>
        <w:t>。</w:t>
      </w:r>
      <w:r w:rsidR="00C52237">
        <w:rPr>
          <w:rFonts w:hint="eastAsia"/>
          <w:noProof/>
          <w:sz w:val="24"/>
          <w:szCs w:val="24"/>
        </w:rPr>
        <w:t>设置</w:t>
      </w:r>
      <w:r w:rsidR="00C52237">
        <w:rPr>
          <w:noProof/>
          <w:sz w:val="24"/>
          <w:szCs w:val="24"/>
        </w:rPr>
        <w:t>交叉概率</w:t>
      </w:r>
      <w:r w:rsidR="00D114A9">
        <w:rPr>
          <w:rFonts w:hint="eastAsia"/>
          <w:noProof/>
          <w:sz w:val="24"/>
          <w:szCs w:val="24"/>
        </w:rPr>
        <w:t>（</w:t>
      </w:r>
      <w:r w:rsidR="00DF4B23">
        <w:rPr>
          <w:noProof/>
          <w:sz w:val="24"/>
          <w:szCs w:val="24"/>
        </w:rPr>
        <w:t>Crossover P</w:t>
      </w:r>
      <w:r w:rsidR="00D114A9" w:rsidRPr="00932D6D">
        <w:rPr>
          <w:noProof/>
          <w:sz w:val="24"/>
          <w:szCs w:val="24"/>
        </w:rPr>
        <w:t>robabilities</w:t>
      </w:r>
      <w:r w:rsidR="00D114A9" w:rsidRPr="00932D6D">
        <w:rPr>
          <w:rFonts w:hint="eastAsia"/>
          <w:noProof/>
          <w:sz w:val="24"/>
          <w:szCs w:val="24"/>
        </w:rPr>
        <w:t>，</w:t>
      </w:r>
      <w:r w:rsidR="00D114A9" w:rsidRPr="00932D6D">
        <w:rPr>
          <w:rFonts w:hint="eastAsia"/>
          <w:noProof/>
          <w:sz w:val="24"/>
          <w:szCs w:val="24"/>
        </w:rPr>
        <w:t>CP</w:t>
      </w:r>
      <w:r w:rsidR="00D114A9" w:rsidRPr="00932D6D">
        <w:rPr>
          <w:rFonts w:hint="eastAsia"/>
          <w:noProof/>
          <w:sz w:val="24"/>
          <w:szCs w:val="24"/>
        </w:rPr>
        <w:t>）</w:t>
      </w:r>
      <w:r w:rsidR="00C52237">
        <w:rPr>
          <w:noProof/>
          <w:sz w:val="24"/>
          <w:szCs w:val="24"/>
        </w:rPr>
        <w:t>为</w:t>
      </w:r>
      <w:r w:rsidR="00C52237">
        <w:rPr>
          <w:rFonts w:hint="eastAsia"/>
          <w:noProof/>
          <w:sz w:val="24"/>
          <w:szCs w:val="24"/>
        </w:rPr>
        <w:t>0.3</w:t>
      </w:r>
      <w:r w:rsidR="00C52237">
        <w:rPr>
          <w:rFonts w:hint="eastAsia"/>
          <w:noProof/>
          <w:sz w:val="24"/>
          <w:szCs w:val="24"/>
        </w:rPr>
        <w:t>，</w:t>
      </w:r>
      <w:r w:rsidR="00635908">
        <w:rPr>
          <w:rFonts w:hint="eastAsia"/>
          <w:noProof/>
          <w:sz w:val="24"/>
          <w:szCs w:val="24"/>
        </w:rPr>
        <w:t>采用</w:t>
      </w:r>
      <w:r w:rsidR="00635908">
        <w:rPr>
          <w:noProof/>
          <w:sz w:val="24"/>
          <w:szCs w:val="24"/>
        </w:rPr>
        <w:t>两点交叉的方式进行交叉重组</w:t>
      </w:r>
      <w:r w:rsidR="003860A3">
        <w:rPr>
          <w:rFonts w:hint="eastAsia"/>
          <w:noProof/>
          <w:sz w:val="24"/>
          <w:szCs w:val="24"/>
        </w:rPr>
        <w:t>。</w:t>
      </w:r>
      <w:r w:rsidR="00635908">
        <w:rPr>
          <w:noProof/>
          <w:sz w:val="24"/>
          <w:szCs w:val="24"/>
        </w:rPr>
        <w:t>设置</w:t>
      </w:r>
      <w:r w:rsidR="00E61E55">
        <w:rPr>
          <w:rFonts w:hint="eastAsia"/>
          <w:noProof/>
          <w:sz w:val="24"/>
          <w:szCs w:val="24"/>
        </w:rPr>
        <w:t>变异</w:t>
      </w:r>
      <w:r w:rsidR="00E61E55">
        <w:rPr>
          <w:noProof/>
          <w:sz w:val="24"/>
          <w:szCs w:val="24"/>
        </w:rPr>
        <w:t>概率</w:t>
      </w:r>
      <w:r w:rsidR="00D114A9" w:rsidRPr="00932D6D">
        <w:rPr>
          <w:rFonts w:hint="eastAsia"/>
          <w:noProof/>
          <w:sz w:val="24"/>
          <w:szCs w:val="24"/>
        </w:rPr>
        <w:t>（</w:t>
      </w:r>
      <w:r w:rsidR="00DF4B23">
        <w:rPr>
          <w:noProof/>
          <w:sz w:val="24"/>
          <w:szCs w:val="24"/>
        </w:rPr>
        <w:t>Mutation P</w:t>
      </w:r>
      <w:r w:rsidR="00D114A9" w:rsidRPr="00932D6D">
        <w:rPr>
          <w:noProof/>
          <w:sz w:val="24"/>
          <w:szCs w:val="24"/>
        </w:rPr>
        <w:t>robabilities</w:t>
      </w:r>
      <w:r w:rsidR="00D114A9" w:rsidRPr="00932D6D">
        <w:rPr>
          <w:rFonts w:hint="eastAsia"/>
          <w:noProof/>
          <w:sz w:val="24"/>
          <w:szCs w:val="24"/>
        </w:rPr>
        <w:t>，</w:t>
      </w:r>
      <w:r w:rsidR="0072606C" w:rsidRPr="0072606C">
        <w:rPr>
          <w:rFonts w:hint="eastAsia"/>
          <w:noProof/>
          <w:sz w:val="24"/>
          <w:szCs w:val="24"/>
        </w:rPr>
        <w:t>MP</w:t>
      </w:r>
      <w:r w:rsidR="00D114A9" w:rsidRPr="00932D6D">
        <w:rPr>
          <w:rFonts w:hint="eastAsia"/>
          <w:noProof/>
          <w:sz w:val="24"/>
          <w:szCs w:val="24"/>
        </w:rPr>
        <w:t>）</w:t>
      </w:r>
      <w:r w:rsidR="00E61E55">
        <w:rPr>
          <w:noProof/>
          <w:sz w:val="24"/>
          <w:szCs w:val="24"/>
        </w:rPr>
        <w:t>为</w:t>
      </w:r>
      <w:r w:rsidR="00E801F8">
        <w:rPr>
          <w:rFonts w:hint="eastAsia"/>
          <w:noProof/>
          <w:sz w:val="24"/>
          <w:szCs w:val="24"/>
        </w:rPr>
        <w:t>0.01</w:t>
      </w:r>
      <w:r w:rsidR="00E801F8">
        <w:rPr>
          <w:rFonts w:hint="eastAsia"/>
          <w:noProof/>
          <w:sz w:val="24"/>
          <w:szCs w:val="24"/>
        </w:rPr>
        <w:t>，这意味着每个个体</w:t>
      </w:r>
      <w:r w:rsidR="00E801F8">
        <w:rPr>
          <w:noProof/>
          <w:sz w:val="24"/>
          <w:szCs w:val="24"/>
        </w:rPr>
        <w:t>有</w:t>
      </w:r>
      <w:r w:rsidR="00E801F8">
        <w:rPr>
          <w:rFonts w:hint="eastAsia"/>
          <w:noProof/>
          <w:sz w:val="24"/>
          <w:szCs w:val="24"/>
        </w:rPr>
        <w:t>1</w:t>
      </w:r>
      <w:r w:rsidR="00E801F8">
        <w:rPr>
          <w:noProof/>
          <w:sz w:val="24"/>
          <w:szCs w:val="24"/>
        </w:rPr>
        <w:t>%</w:t>
      </w:r>
      <w:r w:rsidR="00E801F8">
        <w:rPr>
          <w:noProof/>
          <w:sz w:val="24"/>
          <w:szCs w:val="24"/>
        </w:rPr>
        <w:t>的概率发生变异，对应到</w:t>
      </w:r>
      <w:r w:rsidR="009829EC">
        <w:rPr>
          <w:rFonts w:hint="eastAsia"/>
          <w:noProof/>
          <w:sz w:val="24"/>
          <w:szCs w:val="24"/>
        </w:rPr>
        <w:t>P</w:t>
      </w:r>
      <w:r w:rsidR="009829EC">
        <w:rPr>
          <w:noProof/>
          <w:sz w:val="24"/>
          <w:szCs w:val="24"/>
        </w:rPr>
        <w:t>MC</w:t>
      </w:r>
      <w:r w:rsidR="009829EC">
        <w:rPr>
          <w:rFonts w:hint="eastAsia"/>
          <w:noProof/>
          <w:sz w:val="24"/>
          <w:szCs w:val="24"/>
        </w:rPr>
        <w:t>中的</w:t>
      </w:r>
      <w:r w:rsidR="00D45DE4">
        <w:rPr>
          <w:noProof/>
          <w:sz w:val="24"/>
          <w:szCs w:val="24"/>
        </w:rPr>
        <w:t>SCM</w:t>
      </w:r>
      <w:r w:rsidR="009829EC">
        <w:rPr>
          <w:rFonts w:hint="eastAsia"/>
          <w:noProof/>
          <w:sz w:val="24"/>
          <w:szCs w:val="24"/>
        </w:rPr>
        <w:t>，其</w:t>
      </w:r>
      <w:r w:rsidR="00E801F8">
        <w:rPr>
          <w:noProof/>
          <w:sz w:val="24"/>
          <w:szCs w:val="24"/>
        </w:rPr>
        <w:t>每个位置的</w:t>
      </w:r>
      <w:r w:rsidR="00D114A9">
        <w:rPr>
          <w:rFonts w:hint="eastAsia"/>
          <w:noProof/>
          <w:sz w:val="24"/>
          <w:szCs w:val="24"/>
        </w:rPr>
        <w:t>栅格</w:t>
      </w:r>
      <w:r w:rsidR="00E801F8">
        <w:rPr>
          <w:noProof/>
          <w:sz w:val="24"/>
          <w:szCs w:val="24"/>
        </w:rPr>
        <w:t>点，</w:t>
      </w:r>
      <w:r w:rsidR="009829EC">
        <w:rPr>
          <w:rFonts w:hint="eastAsia"/>
          <w:noProof/>
          <w:sz w:val="24"/>
          <w:szCs w:val="24"/>
        </w:rPr>
        <w:t>都</w:t>
      </w:r>
      <w:r w:rsidR="00E801F8">
        <w:rPr>
          <w:noProof/>
          <w:sz w:val="24"/>
          <w:szCs w:val="24"/>
        </w:rPr>
        <w:t>有</w:t>
      </w:r>
      <w:r w:rsidR="00E801F8">
        <w:rPr>
          <w:rFonts w:hint="eastAsia"/>
          <w:noProof/>
          <w:sz w:val="24"/>
          <w:szCs w:val="24"/>
        </w:rPr>
        <w:t>1</w:t>
      </w:r>
      <w:r w:rsidR="00E801F8">
        <w:rPr>
          <w:noProof/>
          <w:sz w:val="24"/>
          <w:szCs w:val="24"/>
        </w:rPr>
        <w:t>%</w:t>
      </w:r>
      <w:r w:rsidR="00E801F8">
        <w:rPr>
          <w:noProof/>
          <w:sz w:val="24"/>
          <w:szCs w:val="24"/>
        </w:rPr>
        <w:t>的概率</w:t>
      </w:r>
      <w:r w:rsidR="00E801F8">
        <w:rPr>
          <w:rFonts w:hint="eastAsia"/>
          <w:noProof/>
          <w:sz w:val="24"/>
          <w:szCs w:val="24"/>
        </w:rPr>
        <w:t>发生</w:t>
      </w:r>
      <w:r w:rsidR="00E801F8">
        <w:rPr>
          <w:noProof/>
          <w:sz w:val="24"/>
          <w:szCs w:val="24"/>
        </w:rPr>
        <w:t>数值翻转，</w:t>
      </w:r>
      <w:r w:rsidR="00E801F8">
        <w:rPr>
          <w:rFonts w:hint="eastAsia"/>
          <w:noProof/>
          <w:sz w:val="24"/>
          <w:szCs w:val="24"/>
        </w:rPr>
        <w:t>即</w:t>
      </w:r>
      <w:r w:rsidR="00E801F8">
        <w:rPr>
          <w:noProof/>
          <w:sz w:val="24"/>
          <w:szCs w:val="24"/>
        </w:rPr>
        <w:t>如果以前位置的数值为</w:t>
      </w:r>
      <w:r w:rsidR="00E801F8" w:rsidRPr="00D114A9">
        <w:rPr>
          <w:rFonts w:asciiTheme="minorEastAsia" w:hAnsiTheme="minorEastAsia"/>
          <w:noProof/>
          <w:sz w:val="24"/>
          <w:szCs w:val="24"/>
        </w:rPr>
        <w:t>“</w:t>
      </w:r>
      <w:r w:rsidR="00E801F8">
        <w:rPr>
          <w:noProof/>
          <w:sz w:val="24"/>
          <w:szCs w:val="24"/>
        </w:rPr>
        <w:t>0</w:t>
      </w:r>
      <w:r w:rsidR="00E801F8" w:rsidRPr="00D114A9">
        <w:rPr>
          <w:rFonts w:asciiTheme="minorEastAsia" w:hAnsiTheme="minorEastAsia"/>
          <w:noProof/>
          <w:sz w:val="24"/>
          <w:szCs w:val="24"/>
        </w:rPr>
        <w:t>”</w:t>
      </w:r>
      <w:r w:rsidR="00E801F8">
        <w:rPr>
          <w:rFonts w:hint="eastAsia"/>
          <w:noProof/>
          <w:sz w:val="24"/>
          <w:szCs w:val="24"/>
        </w:rPr>
        <w:t>，</w:t>
      </w:r>
      <w:r w:rsidR="00E801F8">
        <w:rPr>
          <w:noProof/>
          <w:sz w:val="24"/>
          <w:szCs w:val="24"/>
        </w:rPr>
        <w:t>则变异成数</w:t>
      </w:r>
      <w:r w:rsidR="00E801F8" w:rsidRPr="00D114A9">
        <w:rPr>
          <w:rFonts w:asciiTheme="minorEastAsia" w:hAnsiTheme="minorEastAsia"/>
          <w:noProof/>
          <w:sz w:val="24"/>
          <w:szCs w:val="24"/>
        </w:rPr>
        <w:t>值“</w:t>
      </w:r>
      <w:r w:rsidR="00E801F8">
        <w:rPr>
          <w:noProof/>
          <w:sz w:val="24"/>
          <w:szCs w:val="24"/>
        </w:rPr>
        <w:t>1</w:t>
      </w:r>
      <w:r w:rsidR="00E801F8" w:rsidRPr="00D114A9">
        <w:rPr>
          <w:rFonts w:asciiTheme="minorEastAsia" w:hAnsiTheme="minorEastAsia"/>
          <w:noProof/>
          <w:sz w:val="24"/>
          <w:szCs w:val="24"/>
        </w:rPr>
        <w:t>”</w:t>
      </w:r>
      <w:r w:rsidR="00E801F8">
        <w:rPr>
          <w:rFonts w:hint="eastAsia"/>
          <w:noProof/>
          <w:sz w:val="24"/>
          <w:szCs w:val="24"/>
        </w:rPr>
        <w:t>；</w:t>
      </w:r>
      <w:r w:rsidR="009829EC">
        <w:rPr>
          <w:rFonts w:hint="eastAsia"/>
          <w:noProof/>
          <w:sz w:val="24"/>
          <w:szCs w:val="24"/>
        </w:rPr>
        <w:t>反之亦然</w:t>
      </w:r>
      <w:r w:rsidR="00E801F8">
        <w:rPr>
          <w:rFonts w:hint="eastAsia"/>
          <w:noProof/>
          <w:sz w:val="24"/>
          <w:szCs w:val="24"/>
        </w:rPr>
        <w:t>。</w:t>
      </w:r>
      <w:r w:rsidR="002C650E">
        <w:rPr>
          <w:rFonts w:hint="eastAsia"/>
          <w:noProof/>
          <w:sz w:val="24"/>
          <w:szCs w:val="24"/>
        </w:rPr>
        <w:t>通过选择</w:t>
      </w:r>
      <w:r w:rsidR="002C650E">
        <w:rPr>
          <w:noProof/>
          <w:sz w:val="24"/>
          <w:szCs w:val="24"/>
        </w:rPr>
        <w:t>，交叉，变异的步骤</w:t>
      </w:r>
      <w:r w:rsidR="002C650E">
        <w:rPr>
          <w:rFonts w:hint="eastAsia"/>
          <w:noProof/>
          <w:sz w:val="24"/>
          <w:szCs w:val="24"/>
        </w:rPr>
        <w:t>，</w:t>
      </w:r>
      <w:r w:rsidR="002C650E">
        <w:rPr>
          <w:noProof/>
          <w:sz w:val="24"/>
          <w:szCs w:val="24"/>
        </w:rPr>
        <w:t>可以</w:t>
      </w:r>
      <w:r w:rsidR="00E801F8">
        <w:rPr>
          <w:noProof/>
          <w:sz w:val="24"/>
          <w:szCs w:val="24"/>
        </w:rPr>
        <w:t>得到</w:t>
      </w:r>
      <w:r w:rsidR="00E801F8">
        <w:rPr>
          <w:rFonts w:hint="eastAsia"/>
          <w:noProof/>
          <w:sz w:val="24"/>
          <w:szCs w:val="24"/>
        </w:rPr>
        <w:t>新</w:t>
      </w:r>
      <w:r w:rsidR="002C650E">
        <w:rPr>
          <w:rFonts w:hint="eastAsia"/>
          <w:noProof/>
          <w:sz w:val="24"/>
          <w:szCs w:val="24"/>
        </w:rPr>
        <w:t>一代</w:t>
      </w:r>
      <w:r w:rsidR="00E801F8">
        <w:rPr>
          <w:noProof/>
          <w:sz w:val="24"/>
          <w:szCs w:val="24"/>
        </w:rPr>
        <w:t>的种群</w:t>
      </w:r>
      <w:r w:rsidR="002C650E">
        <w:rPr>
          <w:rFonts w:hint="eastAsia"/>
          <w:noProof/>
          <w:sz w:val="24"/>
          <w:szCs w:val="24"/>
        </w:rPr>
        <w:t>个体。</w:t>
      </w:r>
    </w:p>
    <w:p w14:paraId="1C2B9E95" w14:textId="67E775FE" w:rsidR="006A1ACF" w:rsidRDefault="00EC1405" w:rsidP="006102E7">
      <w:pPr>
        <w:spacing w:line="400" w:lineRule="exact"/>
        <w:ind w:firstLine="480"/>
        <w:rPr>
          <w:noProof/>
          <w:sz w:val="24"/>
          <w:szCs w:val="24"/>
        </w:rPr>
      </w:pPr>
      <w:r>
        <w:rPr>
          <w:rFonts w:hint="eastAsia"/>
          <w:noProof/>
          <w:sz w:val="24"/>
          <w:szCs w:val="24"/>
        </w:rPr>
        <w:t>为了清晰</w:t>
      </w:r>
      <w:r>
        <w:rPr>
          <w:noProof/>
          <w:sz w:val="24"/>
          <w:szCs w:val="24"/>
        </w:rPr>
        <w:t>的说明利用</w:t>
      </w:r>
      <w:r w:rsidR="007C42C0">
        <w:rPr>
          <w:rFonts w:hint="eastAsia"/>
          <w:noProof/>
          <w:sz w:val="24"/>
          <w:szCs w:val="24"/>
        </w:rPr>
        <w:t>G</w:t>
      </w:r>
      <w:r w:rsidR="007C42C0">
        <w:rPr>
          <w:noProof/>
          <w:sz w:val="24"/>
          <w:szCs w:val="24"/>
        </w:rPr>
        <w:t>A</w:t>
      </w:r>
      <w:r w:rsidR="009829EC">
        <w:rPr>
          <w:rFonts w:hint="eastAsia"/>
          <w:noProof/>
          <w:sz w:val="24"/>
          <w:szCs w:val="24"/>
        </w:rPr>
        <w:t>算法</w:t>
      </w:r>
      <w:r>
        <w:rPr>
          <w:noProof/>
          <w:sz w:val="24"/>
          <w:szCs w:val="24"/>
        </w:rPr>
        <w:t>对</w:t>
      </w:r>
      <w:r w:rsidR="00D45DE4">
        <w:rPr>
          <w:noProof/>
          <w:sz w:val="24"/>
          <w:szCs w:val="24"/>
        </w:rPr>
        <w:t>SCM</w:t>
      </w:r>
      <w:r>
        <w:rPr>
          <w:noProof/>
          <w:sz w:val="24"/>
          <w:szCs w:val="24"/>
        </w:rPr>
        <w:t>进行优化</w:t>
      </w:r>
      <w:r w:rsidR="009829EC">
        <w:rPr>
          <w:rFonts w:hint="eastAsia"/>
          <w:noProof/>
          <w:sz w:val="24"/>
          <w:szCs w:val="24"/>
        </w:rPr>
        <w:t>以及</w:t>
      </w:r>
      <w:r w:rsidR="009829EC">
        <w:rPr>
          <w:noProof/>
          <w:sz w:val="24"/>
          <w:szCs w:val="24"/>
        </w:rPr>
        <w:t>利用</w:t>
      </w:r>
      <w:r w:rsidR="009829EC">
        <w:rPr>
          <w:rFonts w:hint="eastAsia"/>
          <w:noProof/>
          <w:sz w:val="24"/>
          <w:szCs w:val="24"/>
        </w:rPr>
        <w:t>MODE</w:t>
      </w:r>
      <w:r w:rsidR="009829EC">
        <w:rPr>
          <w:noProof/>
          <w:sz w:val="24"/>
          <w:szCs w:val="24"/>
        </w:rPr>
        <w:t xml:space="preserve"> </w:t>
      </w:r>
      <w:r w:rsidR="00672993">
        <w:rPr>
          <w:noProof/>
          <w:sz w:val="24"/>
          <w:szCs w:val="24"/>
        </w:rPr>
        <w:t>S</w:t>
      </w:r>
      <w:r w:rsidR="009829EC" w:rsidRPr="00D45DE4">
        <w:rPr>
          <w:noProof/>
          <w:sz w:val="24"/>
          <w:szCs w:val="24"/>
        </w:rPr>
        <w:t>olutions</w:t>
      </w:r>
      <w:r w:rsidR="009829EC">
        <w:rPr>
          <w:rFonts w:hint="eastAsia"/>
          <w:noProof/>
          <w:sz w:val="24"/>
          <w:szCs w:val="24"/>
        </w:rPr>
        <w:t>进行</w:t>
      </w:r>
      <w:r w:rsidR="009829EC">
        <w:rPr>
          <w:noProof/>
          <w:sz w:val="24"/>
          <w:szCs w:val="24"/>
        </w:rPr>
        <w:t>仿真</w:t>
      </w:r>
      <w:r>
        <w:rPr>
          <w:noProof/>
          <w:sz w:val="24"/>
          <w:szCs w:val="24"/>
        </w:rPr>
        <w:t>的过程，</w:t>
      </w:r>
      <w:r w:rsidR="009829EC">
        <w:rPr>
          <w:rFonts w:hint="eastAsia"/>
          <w:noProof/>
          <w:sz w:val="24"/>
          <w:szCs w:val="24"/>
        </w:rPr>
        <w:t>分步骤</w:t>
      </w:r>
      <w:r w:rsidR="009829EC">
        <w:rPr>
          <w:noProof/>
          <w:sz w:val="24"/>
          <w:szCs w:val="24"/>
        </w:rPr>
        <w:t>进行描述</w:t>
      </w:r>
      <w:r>
        <w:rPr>
          <w:noProof/>
          <w:sz w:val="24"/>
          <w:szCs w:val="24"/>
        </w:rPr>
        <w:t>：</w:t>
      </w:r>
    </w:p>
    <w:p w14:paraId="17CAB0DF" w14:textId="1690EA3A" w:rsidR="00EC1405" w:rsidRDefault="00EC1405" w:rsidP="00E063F2">
      <w:pPr>
        <w:spacing w:line="400" w:lineRule="exact"/>
        <w:ind w:firstLine="480"/>
        <w:rPr>
          <w:noProof/>
          <w:sz w:val="24"/>
          <w:szCs w:val="24"/>
        </w:rPr>
      </w:pPr>
      <w:r>
        <w:rPr>
          <w:rFonts w:hint="eastAsia"/>
          <w:noProof/>
          <w:sz w:val="24"/>
          <w:szCs w:val="24"/>
        </w:rPr>
        <w:lastRenderedPageBreak/>
        <w:t>第一步</w:t>
      </w:r>
      <w:r>
        <w:rPr>
          <w:noProof/>
          <w:sz w:val="24"/>
          <w:szCs w:val="24"/>
        </w:rPr>
        <w:t>：</w:t>
      </w:r>
      <w:r w:rsidR="00156996">
        <w:rPr>
          <w:rFonts w:hint="eastAsia"/>
          <w:noProof/>
          <w:sz w:val="24"/>
          <w:szCs w:val="24"/>
        </w:rPr>
        <w:t>设置</w:t>
      </w:r>
      <w:r w:rsidR="00FD481D" w:rsidRPr="0072606C">
        <w:rPr>
          <w:i/>
          <w:noProof/>
          <w:sz w:val="24"/>
          <w:szCs w:val="24"/>
        </w:rPr>
        <w:t>MAXGEN</w:t>
      </w:r>
      <w:r w:rsidR="00FD481D">
        <w:rPr>
          <w:noProof/>
          <w:sz w:val="24"/>
          <w:szCs w:val="24"/>
        </w:rPr>
        <w:t xml:space="preserve"> </w:t>
      </w:r>
      <w:r w:rsidR="0072426A">
        <w:rPr>
          <w:noProof/>
          <w:sz w:val="24"/>
          <w:szCs w:val="24"/>
        </w:rPr>
        <w:t>=</w:t>
      </w:r>
      <w:r w:rsidR="00FD481D">
        <w:rPr>
          <w:noProof/>
          <w:sz w:val="24"/>
          <w:szCs w:val="24"/>
        </w:rPr>
        <w:t xml:space="preserve"> </w:t>
      </w:r>
      <w:r w:rsidR="0072426A">
        <w:rPr>
          <w:noProof/>
          <w:sz w:val="24"/>
          <w:szCs w:val="24"/>
        </w:rPr>
        <w:t>1</w:t>
      </w:r>
      <w:r w:rsidR="00156996" w:rsidRPr="00E61E55">
        <w:rPr>
          <w:noProof/>
          <w:sz w:val="24"/>
          <w:szCs w:val="24"/>
        </w:rPr>
        <w:t>00</w:t>
      </w:r>
      <w:r w:rsidR="00156996">
        <w:rPr>
          <w:rFonts w:hint="eastAsia"/>
          <w:noProof/>
          <w:sz w:val="24"/>
          <w:szCs w:val="24"/>
        </w:rPr>
        <w:t>，</w:t>
      </w:r>
      <w:r w:rsidR="00156996">
        <w:rPr>
          <w:noProof/>
          <w:sz w:val="24"/>
          <w:szCs w:val="24"/>
        </w:rPr>
        <w:t>随</w:t>
      </w:r>
      <w:r w:rsidR="00156996" w:rsidRPr="00514E93">
        <w:rPr>
          <w:noProof/>
          <w:sz w:val="24"/>
          <w:szCs w:val="24"/>
        </w:rPr>
        <w:t>机生成</w:t>
      </w:r>
      <w:r w:rsidR="0072606C" w:rsidRPr="0072606C">
        <w:rPr>
          <w:i/>
          <w:noProof/>
          <w:sz w:val="24"/>
          <w:szCs w:val="24"/>
        </w:rPr>
        <w:t>PoS</w:t>
      </w:r>
      <w:r w:rsidR="00FD481D">
        <w:rPr>
          <w:noProof/>
          <w:sz w:val="24"/>
          <w:szCs w:val="24"/>
        </w:rPr>
        <w:t xml:space="preserve"> </w:t>
      </w:r>
      <w:r w:rsidR="00156996" w:rsidRPr="00514E93">
        <w:rPr>
          <w:rFonts w:hint="eastAsia"/>
          <w:noProof/>
          <w:sz w:val="24"/>
          <w:szCs w:val="24"/>
        </w:rPr>
        <w:t>=</w:t>
      </w:r>
      <w:r w:rsidR="00FD481D">
        <w:rPr>
          <w:noProof/>
          <w:sz w:val="24"/>
          <w:szCs w:val="24"/>
        </w:rPr>
        <w:t xml:space="preserve"> </w:t>
      </w:r>
      <w:r w:rsidR="00156996" w:rsidRPr="00514E93">
        <w:rPr>
          <w:rFonts w:hint="eastAsia"/>
          <w:noProof/>
          <w:sz w:val="24"/>
          <w:szCs w:val="24"/>
        </w:rPr>
        <w:t>100</w:t>
      </w:r>
      <w:r w:rsidR="00156996" w:rsidRPr="00BA465A">
        <w:rPr>
          <w:rFonts w:hint="eastAsia"/>
          <w:noProof/>
          <w:sz w:val="24"/>
          <w:szCs w:val="24"/>
        </w:rPr>
        <w:t>的初始种群</w:t>
      </w:r>
      <w:r w:rsidR="00581362">
        <w:rPr>
          <w:rFonts w:hint="eastAsia"/>
          <w:noProof/>
          <w:sz w:val="24"/>
          <w:szCs w:val="24"/>
        </w:rPr>
        <w:t>，</w:t>
      </w:r>
      <w:r w:rsidR="00F453C3">
        <w:rPr>
          <w:rFonts w:hint="eastAsia"/>
          <w:noProof/>
          <w:sz w:val="24"/>
          <w:szCs w:val="24"/>
        </w:rPr>
        <w:t>与之</w:t>
      </w:r>
      <w:r w:rsidR="00F453C3">
        <w:rPr>
          <w:noProof/>
          <w:sz w:val="24"/>
          <w:szCs w:val="24"/>
        </w:rPr>
        <w:t>对应的</w:t>
      </w:r>
      <w:r w:rsidR="00D45DE4">
        <w:rPr>
          <w:noProof/>
          <w:sz w:val="24"/>
          <w:szCs w:val="24"/>
        </w:rPr>
        <w:t>SCM</w:t>
      </w:r>
      <w:r w:rsidR="00F453C3">
        <w:rPr>
          <w:noProof/>
          <w:sz w:val="24"/>
          <w:szCs w:val="24"/>
        </w:rPr>
        <w:t>的</w:t>
      </w:r>
      <w:r w:rsidR="00F453C3">
        <w:rPr>
          <w:rFonts w:hint="eastAsia"/>
          <w:noProof/>
          <w:sz w:val="24"/>
          <w:szCs w:val="24"/>
        </w:rPr>
        <w:t>40</w:t>
      </w:r>
      <m:oMath>
        <m:r>
          <m:rPr>
            <m:sty m:val="p"/>
          </m:rPr>
          <w:rPr>
            <w:rFonts w:ascii="Cambria Math" w:hAnsi="Cambria Math"/>
            <w:noProof/>
            <w:sz w:val="24"/>
            <w:szCs w:val="24"/>
          </w:rPr>
          <m:t>×</m:t>
        </m:r>
      </m:oMath>
      <w:r w:rsidR="00F453C3">
        <w:rPr>
          <w:rFonts w:hint="eastAsia"/>
          <w:noProof/>
          <w:sz w:val="24"/>
          <w:szCs w:val="24"/>
        </w:rPr>
        <w:t>40</w:t>
      </w:r>
      <w:r w:rsidR="009829EC">
        <w:rPr>
          <w:rFonts w:hint="eastAsia"/>
          <w:noProof/>
          <w:sz w:val="24"/>
          <w:szCs w:val="24"/>
        </w:rPr>
        <w:t>个</w:t>
      </w:r>
      <w:r w:rsidR="00E063F2">
        <w:rPr>
          <w:rFonts w:hint="eastAsia"/>
          <w:noProof/>
          <w:sz w:val="24"/>
          <w:szCs w:val="24"/>
        </w:rPr>
        <w:t>栅格</w:t>
      </w:r>
      <w:r w:rsidR="00F453C3">
        <w:rPr>
          <w:noProof/>
          <w:sz w:val="24"/>
          <w:szCs w:val="24"/>
        </w:rPr>
        <w:t>点</w:t>
      </w:r>
      <w:r w:rsidR="009829EC">
        <w:rPr>
          <w:rFonts w:hint="eastAsia"/>
          <w:noProof/>
          <w:sz w:val="24"/>
          <w:szCs w:val="24"/>
        </w:rPr>
        <w:t>由数值</w:t>
      </w:r>
      <w:r w:rsidR="00F453C3" w:rsidRPr="00BA465A">
        <w:rPr>
          <w:rFonts w:hint="eastAsia"/>
          <w:noProof/>
          <w:sz w:val="24"/>
          <w:szCs w:val="24"/>
        </w:rPr>
        <w:t>“</w:t>
      </w:r>
      <w:r w:rsidR="00F453C3" w:rsidRPr="00BA465A">
        <w:rPr>
          <w:rFonts w:hint="eastAsia"/>
          <w:noProof/>
          <w:sz w:val="24"/>
          <w:szCs w:val="24"/>
        </w:rPr>
        <w:t>1</w:t>
      </w:r>
      <w:r w:rsidR="00F453C3" w:rsidRPr="00BA465A">
        <w:rPr>
          <w:rFonts w:hint="eastAsia"/>
          <w:noProof/>
          <w:sz w:val="24"/>
          <w:szCs w:val="24"/>
        </w:rPr>
        <w:t>”或“</w:t>
      </w:r>
      <w:r w:rsidR="00F453C3" w:rsidRPr="00BA465A">
        <w:rPr>
          <w:rFonts w:hint="eastAsia"/>
          <w:noProof/>
          <w:sz w:val="24"/>
          <w:szCs w:val="24"/>
        </w:rPr>
        <w:t>0</w:t>
      </w:r>
      <w:r w:rsidR="00F453C3" w:rsidRPr="00BA465A">
        <w:rPr>
          <w:rFonts w:hint="eastAsia"/>
          <w:noProof/>
          <w:sz w:val="24"/>
          <w:szCs w:val="24"/>
        </w:rPr>
        <w:t>”</w:t>
      </w:r>
      <w:r w:rsidR="009829EC">
        <w:rPr>
          <w:rFonts w:hint="eastAsia"/>
          <w:noProof/>
          <w:sz w:val="24"/>
          <w:szCs w:val="24"/>
        </w:rPr>
        <w:t>随机填充</w:t>
      </w:r>
      <w:r w:rsidR="00EB0B16">
        <w:rPr>
          <w:rFonts w:hint="eastAsia"/>
          <w:noProof/>
          <w:sz w:val="24"/>
          <w:szCs w:val="24"/>
        </w:rPr>
        <w:t>，</w:t>
      </w:r>
      <w:r w:rsidR="00EB0B16">
        <w:rPr>
          <w:noProof/>
          <w:sz w:val="24"/>
          <w:szCs w:val="24"/>
        </w:rPr>
        <w:t>设置</w:t>
      </w:r>
      <w:r w:rsidR="00EB0B16" w:rsidRPr="0072606C">
        <w:rPr>
          <w:rFonts w:hint="eastAsia"/>
          <w:i/>
          <w:noProof/>
          <w:sz w:val="24"/>
          <w:szCs w:val="24"/>
        </w:rPr>
        <w:t>GGAP</w:t>
      </w:r>
      <w:r w:rsidR="00EB0B16">
        <w:rPr>
          <w:rFonts w:hint="eastAsia"/>
          <w:noProof/>
          <w:sz w:val="24"/>
          <w:szCs w:val="24"/>
        </w:rPr>
        <w:t xml:space="preserve"> = 0.90</w:t>
      </w:r>
      <w:r w:rsidR="00E063F2">
        <w:rPr>
          <w:rFonts w:hint="eastAsia"/>
          <w:noProof/>
          <w:sz w:val="24"/>
          <w:szCs w:val="24"/>
        </w:rPr>
        <w:t>；</w:t>
      </w:r>
      <w:r w:rsidR="0072606C" w:rsidRPr="0072606C">
        <w:rPr>
          <w:i/>
          <w:noProof/>
          <w:sz w:val="24"/>
          <w:szCs w:val="24"/>
        </w:rPr>
        <w:t>CP</w:t>
      </w:r>
      <w:r w:rsidR="00FD481D">
        <w:rPr>
          <w:noProof/>
          <w:sz w:val="24"/>
          <w:szCs w:val="24"/>
        </w:rPr>
        <w:t xml:space="preserve"> </w:t>
      </w:r>
      <w:r w:rsidR="00EB0B16" w:rsidRPr="00EB0B16">
        <w:rPr>
          <w:rFonts w:hint="eastAsia"/>
          <w:noProof/>
          <w:sz w:val="24"/>
          <w:szCs w:val="24"/>
        </w:rPr>
        <w:t>= 0.3</w:t>
      </w:r>
      <w:r w:rsidR="00EB0B16">
        <w:rPr>
          <w:rFonts w:hint="eastAsia"/>
          <w:noProof/>
          <w:sz w:val="24"/>
          <w:szCs w:val="24"/>
        </w:rPr>
        <w:t>；</w:t>
      </w:r>
      <w:r w:rsidR="0072606C" w:rsidRPr="0072606C">
        <w:rPr>
          <w:rFonts w:hint="eastAsia"/>
          <w:i/>
          <w:noProof/>
          <w:sz w:val="24"/>
          <w:szCs w:val="24"/>
        </w:rPr>
        <w:t>MP</w:t>
      </w:r>
      <w:r w:rsidR="00FD481D">
        <w:rPr>
          <w:noProof/>
          <w:sz w:val="24"/>
          <w:szCs w:val="24"/>
        </w:rPr>
        <w:t xml:space="preserve"> </w:t>
      </w:r>
      <w:r w:rsidR="00EB0B16" w:rsidRPr="00EB0B16">
        <w:rPr>
          <w:rFonts w:hint="eastAsia"/>
          <w:noProof/>
          <w:sz w:val="24"/>
          <w:szCs w:val="24"/>
        </w:rPr>
        <w:t>= 0.01</w:t>
      </w:r>
      <w:r w:rsidR="00A749B6">
        <w:rPr>
          <w:rFonts w:hint="eastAsia"/>
          <w:noProof/>
          <w:sz w:val="24"/>
          <w:szCs w:val="24"/>
        </w:rPr>
        <w:t>。</w:t>
      </w:r>
    </w:p>
    <w:p w14:paraId="2CDBB856" w14:textId="0638677B" w:rsidR="00A749B6" w:rsidRDefault="00A749B6" w:rsidP="009829EC">
      <w:pPr>
        <w:spacing w:line="400" w:lineRule="exact"/>
        <w:ind w:firstLine="480"/>
        <w:rPr>
          <w:noProof/>
          <w:sz w:val="24"/>
          <w:szCs w:val="24"/>
        </w:rPr>
      </w:pPr>
      <w:r>
        <w:rPr>
          <w:rFonts w:hint="eastAsia"/>
          <w:noProof/>
          <w:sz w:val="24"/>
          <w:szCs w:val="24"/>
        </w:rPr>
        <w:t>第二步</w:t>
      </w:r>
      <w:r>
        <w:rPr>
          <w:noProof/>
          <w:sz w:val="24"/>
          <w:szCs w:val="24"/>
        </w:rPr>
        <w:t>：</w:t>
      </w:r>
      <w:r w:rsidR="009829EC">
        <w:rPr>
          <w:rFonts w:hint="eastAsia"/>
          <w:noProof/>
          <w:sz w:val="24"/>
          <w:szCs w:val="24"/>
        </w:rPr>
        <w:t>利用</w:t>
      </w:r>
      <w:r w:rsidR="009829EC">
        <w:rPr>
          <w:rFonts w:hint="eastAsia"/>
          <w:noProof/>
          <w:sz w:val="24"/>
          <w:szCs w:val="24"/>
        </w:rPr>
        <w:t>MODE</w:t>
      </w:r>
      <w:r w:rsidR="009829EC">
        <w:rPr>
          <w:noProof/>
          <w:sz w:val="24"/>
          <w:szCs w:val="24"/>
        </w:rPr>
        <w:t xml:space="preserve"> </w:t>
      </w:r>
      <w:r w:rsidR="00672993">
        <w:rPr>
          <w:noProof/>
          <w:sz w:val="24"/>
          <w:szCs w:val="24"/>
        </w:rPr>
        <w:t>S</w:t>
      </w:r>
      <w:r w:rsidR="009829EC" w:rsidRPr="00D45DE4">
        <w:rPr>
          <w:noProof/>
          <w:sz w:val="24"/>
          <w:szCs w:val="24"/>
        </w:rPr>
        <w:t>olutions</w:t>
      </w:r>
      <w:r w:rsidR="009829EC">
        <w:rPr>
          <w:rFonts w:hint="eastAsia"/>
          <w:noProof/>
          <w:sz w:val="24"/>
          <w:szCs w:val="24"/>
        </w:rPr>
        <w:t>仿真</w:t>
      </w:r>
      <w:r w:rsidR="009829EC">
        <w:rPr>
          <w:noProof/>
          <w:sz w:val="24"/>
          <w:szCs w:val="24"/>
        </w:rPr>
        <w:t>得到</w:t>
      </w:r>
      <w:r>
        <w:rPr>
          <w:rFonts w:hint="eastAsia"/>
          <w:noProof/>
          <w:sz w:val="24"/>
          <w:szCs w:val="24"/>
        </w:rPr>
        <w:t>100</w:t>
      </w:r>
      <w:r>
        <w:rPr>
          <w:rFonts w:hint="eastAsia"/>
          <w:noProof/>
          <w:sz w:val="24"/>
          <w:szCs w:val="24"/>
        </w:rPr>
        <w:t>个</w:t>
      </w:r>
      <w:r w:rsidR="00D45DE4">
        <w:rPr>
          <w:noProof/>
          <w:sz w:val="24"/>
          <w:szCs w:val="24"/>
        </w:rPr>
        <w:t>SCM</w:t>
      </w:r>
      <w:r>
        <w:rPr>
          <w:noProof/>
          <w:sz w:val="24"/>
          <w:szCs w:val="24"/>
        </w:rPr>
        <w:t>结构</w:t>
      </w:r>
      <w:r w:rsidR="009829EC">
        <w:rPr>
          <w:rFonts w:hint="eastAsia"/>
          <w:noProof/>
          <w:sz w:val="24"/>
          <w:szCs w:val="24"/>
        </w:rPr>
        <w:t>对应的</w:t>
      </w:r>
      <w:r w:rsidR="009829EC">
        <w:rPr>
          <w:noProof/>
          <w:sz w:val="24"/>
          <w:szCs w:val="24"/>
        </w:rPr>
        <w:t>透射谱</w:t>
      </w:r>
      <w:r>
        <w:rPr>
          <w:rFonts w:hint="eastAsia"/>
          <w:noProof/>
          <w:sz w:val="24"/>
          <w:szCs w:val="24"/>
        </w:rPr>
        <w:t>。</w:t>
      </w:r>
    </w:p>
    <w:p w14:paraId="09CE4C6A" w14:textId="5419CB9D" w:rsidR="00A749B6" w:rsidRDefault="00A749B6" w:rsidP="006102E7">
      <w:pPr>
        <w:spacing w:line="400" w:lineRule="exact"/>
        <w:ind w:firstLine="480"/>
        <w:rPr>
          <w:noProof/>
          <w:sz w:val="24"/>
          <w:szCs w:val="24"/>
        </w:rPr>
      </w:pPr>
      <w:r>
        <w:rPr>
          <w:rFonts w:hint="eastAsia"/>
          <w:noProof/>
          <w:sz w:val="24"/>
          <w:szCs w:val="24"/>
        </w:rPr>
        <w:t>第三步：</w:t>
      </w:r>
      <w:r w:rsidR="00EB0B16">
        <w:rPr>
          <w:rFonts w:hint="eastAsia"/>
          <w:noProof/>
          <w:sz w:val="24"/>
          <w:szCs w:val="24"/>
        </w:rPr>
        <w:t>计算</w:t>
      </w:r>
      <w:r w:rsidR="00EB0B16">
        <w:rPr>
          <w:noProof/>
          <w:sz w:val="24"/>
          <w:szCs w:val="24"/>
        </w:rPr>
        <w:t>每一个个体的</w:t>
      </w:r>
      <w:r w:rsidR="004E48D9" w:rsidRPr="004E48D9">
        <w:rPr>
          <w:i/>
          <w:noProof/>
          <w:sz w:val="24"/>
          <w:szCs w:val="24"/>
        </w:rPr>
        <w:t>ObjV</w:t>
      </w:r>
      <w:r w:rsidR="004E48D9" w:rsidRPr="004E48D9">
        <w:rPr>
          <w:i/>
          <w:noProof/>
          <w:sz w:val="24"/>
          <w:szCs w:val="24"/>
          <w:vertAlign w:val="subscript"/>
        </w:rPr>
        <w:t>i</w:t>
      </w:r>
      <w:r w:rsidR="00EB0B16">
        <w:rPr>
          <w:noProof/>
          <w:sz w:val="24"/>
          <w:szCs w:val="24"/>
        </w:rPr>
        <w:t>，并利用</w:t>
      </w:r>
      <w:r w:rsidR="00EB0B16" w:rsidRPr="00D923CE">
        <w:rPr>
          <w:rFonts w:hint="eastAsia"/>
          <w:noProof/>
          <w:sz w:val="24"/>
          <w:szCs w:val="24"/>
        </w:rPr>
        <w:t>ranking</w:t>
      </w:r>
      <w:r w:rsidR="00EB0B16">
        <w:rPr>
          <w:noProof/>
          <w:sz w:val="24"/>
          <w:szCs w:val="24"/>
        </w:rPr>
        <w:t>函数计算得到</w:t>
      </w:r>
      <w:r w:rsidR="00C04A42">
        <w:rPr>
          <w:rFonts w:hint="eastAsia"/>
          <w:noProof/>
          <w:sz w:val="24"/>
          <w:szCs w:val="24"/>
        </w:rPr>
        <w:t>其</w:t>
      </w:r>
      <w:r w:rsidR="00EB0B16">
        <w:rPr>
          <w:rFonts w:hint="eastAsia"/>
          <w:noProof/>
          <w:sz w:val="24"/>
          <w:szCs w:val="24"/>
        </w:rPr>
        <w:t>适应度</w:t>
      </w:r>
      <w:r w:rsidR="00EB0B16">
        <w:rPr>
          <w:noProof/>
          <w:sz w:val="24"/>
          <w:szCs w:val="24"/>
        </w:rPr>
        <w:t>值</w:t>
      </w:r>
      <m:oMath>
        <m:sSub>
          <m:sSubPr>
            <m:ctrlPr>
              <w:rPr>
                <w:rFonts w:ascii="Cambria Math" w:hAnsi="Cambria Math"/>
                <w:noProof/>
                <w:sz w:val="24"/>
                <w:szCs w:val="24"/>
              </w:rPr>
            </m:ctrlPr>
          </m:sSubPr>
          <m:e>
            <m:r>
              <w:rPr>
                <w:rFonts w:ascii="Cambria Math" w:hAnsi="Cambria Math"/>
                <w:noProof/>
                <w:sz w:val="24"/>
                <w:szCs w:val="24"/>
              </w:rPr>
              <m:t>FitnV</m:t>
            </m:r>
          </m:e>
          <m:sub>
            <m:r>
              <w:rPr>
                <w:rFonts w:ascii="Cambria Math" w:hAnsi="Cambria Math"/>
                <w:noProof/>
                <w:sz w:val="24"/>
                <w:szCs w:val="24"/>
              </w:rPr>
              <m:t>i</m:t>
            </m:r>
          </m:sub>
        </m:sSub>
      </m:oMath>
      <w:r w:rsidR="00EB0B16">
        <w:rPr>
          <w:noProof/>
          <w:sz w:val="24"/>
          <w:szCs w:val="24"/>
        </w:rPr>
        <w:t>。</w:t>
      </w:r>
    </w:p>
    <w:p w14:paraId="6C656170" w14:textId="1F820B05" w:rsidR="00EB0B16" w:rsidRDefault="00EB0B16" w:rsidP="006102E7">
      <w:pPr>
        <w:spacing w:line="400" w:lineRule="exact"/>
        <w:ind w:firstLine="480"/>
        <w:rPr>
          <w:noProof/>
          <w:sz w:val="24"/>
          <w:szCs w:val="24"/>
        </w:rPr>
      </w:pPr>
      <w:r>
        <w:rPr>
          <w:rFonts w:hint="eastAsia"/>
          <w:noProof/>
          <w:sz w:val="24"/>
          <w:szCs w:val="24"/>
        </w:rPr>
        <w:t>第四步</w:t>
      </w:r>
      <w:r>
        <w:rPr>
          <w:noProof/>
          <w:sz w:val="24"/>
          <w:szCs w:val="24"/>
        </w:rPr>
        <w:t>：根据</w:t>
      </w:r>
      <w:r w:rsidR="004E48D9" w:rsidRPr="004E48D9">
        <w:rPr>
          <w:i/>
          <w:noProof/>
          <w:sz w:val="24"/>
          <w:szCs w:val="24"/>
        </w:rPr>
        <w:t>FitnV</w:t>
      </w:r>
      <w:r w:rsidR="004E48D9" w:rsidRPr="004E48D9">
        <w:rPr>
          <w:i/>
          <w:noProof/>
          <w:sz w:val="24"/>
          <w:szCs w:val="24"/>
          <w:vertAlign w:val="subscript"/>
        </w:rPr>
        <w:t>i</w:t>
      </w:r>
      <w:r w:rsidR="005B02D3">
        <w:rPr>
          <w:noProof/>
          <w:sz w:val="24"/>
          <w:szCs w:val="24"/>
        </w:rPr>
        <w:t>进行个体</w:t>
      </w:r>
      <w:r w:rsidR="005B02D3">
        <w:rPr>
          <w:rFonts w:hint="eastAsia"/>
          <w:noProof/>
          <w:sz w:val="24"/>
          <w:szCs w:val="24"/>
        </w:rPr>
        <w:t>选择</w:t>
      </w:r>
      <w:r w:rsidR="005B02D3">
        <w:rPr>
          <w:noProof/>
          <w:sz w:val="24"/>
          <w:szCs w:val="24"/>
        </w:rPr>
        <w:t>，并进行交叉</w:t>
      </w:r>
      <w:r w:rsidR="005B02D3">
        <w:rPr>
          <w:rFonts w:hint="eastAsia"/>
          <w:noProof/>
          <w:sz w:val="24"/>
          <w:szCs w:val="24"/>
        </w:rPr>
        <w:t>重组</w:t>
      </w:r>
      <w:r w:rsidR="005B02D3">
        <w:rPr>
          <w:noProof/>
          <w:sz w:val="24"/>
          <w:szCs w:val="24"/>
        </w:rPr>
        <w:t>以及变异操作</w:t>
      </w:r>
      <w:r w:rsidR="005B02D3">
        <w:rPr>
          <w:rFonts w:hint="eastAsia"/>
          <w:noProof/>
          <w:sz w:val="24"/>
          <w:szCs w:val="24"/>
        </w:rPr>
        <w:t>，</w:t>
      </w:r>
      <w:r w:rsidR="005B02D3">
        <w:rPr>
          <w:noProof/>
          <w:sz w:val="24"/>
          <w:szCs w:val="24"/>
        </w:rPr>
        <w:t>生成新</w:t>
      </w:r>
      <w:r w:rsidR="005B02D3">
        <w:rPr>
          <w:rFonts w:hint="eastAsia"/>
          <w:noProof/>
          <w:sz w:val="24"/>
          <w:szCs w:val="24"/>
        </w:rPr>
        <w:t>一代</w:t>
      </w:r>
      <w:r w:rsidR="005B02D3">
        <w:rPr>
          <w:noProof/>
          <w:sz w:val="24"/>
          <w:szCs w:val="24"/>
        </w:rPr>
        <w:t>的种群。</w:t>
      </w:r>
    </w:p>
    <w:p w14:paraId="65EF57C9" w14:textId="2D355A72" w:rsidR="005B02D3" w:rsidRPr="005B02D3" w:rsidRDefault="005B02D3" w:rsidP="006102E7">
      <w:pPr>
        <w:spacing w:line="400" w:lineRule="exact"/>
        <w:ind w:firstLine="480"/>
        <w:rPr>
          <w:noProof/>
          <w:sz w:val="24"/>
          <w:szCs w:val="24"/>
        </w:rPr>
      </w:pPr>
      <w:r>
        <w:rPr>
          <w:rFonts w:hint="eastAsia"/>
          <w:noProof/>
          <w:sz w:val="24"/>
          <w:szCs w:val="24"/>
        </w:rPr>
        <w:t>第</w:t>
      </w:r>
      <w:r>
        <w:rPr>
          <w:noProof/>
          <w:sz w:val="24"/>
          <w:szCs w:val="24"/>
        </w:rPr>
        <w:t>五步：</w:t>
      </w:r>
      <w:r>
        <w:rPr>
          <w:rFonts w:hint="eastAsia"/>
          <w:noProof/>
          <w:sz w:val="24"/>
          <w:szCs w:val="24"/>
        </w:rPr>
        <w:t>判断</w:t>
      </w:r>
      <w:r>
        <w:rPr>
          <w:noProof/>
          <w:sz w:val="24"/>
          <w:szCs w:val="24"/>
        </w:rPr>
        <w:t>算法</w:t>
      </w:r>
      <w:r w:rsidR="00C04A42">
        <w:rPr>
          <w:rFonts w:hint="eastAsia"/>
          <w:noProof/>
          <w:sz w:val="24"/>
          <w:szCs w:val="24"/>
        </w:rPr>
        <w:t>是否</w:t>
      </w:r>
      <w:r w:rsidR="00C04A42">
        <w:rPr>
          <w:noProof/>
          <w:sz w:val="24"/>
          <w:szCs w:val="24"/>
        </w:rPr>
        <w:t>需要</w:t>
      </w:r>
      <w:r w:rsidR="00C04A42">
        <w:rPr>
          <w:rFonts w:hint="eastAsia"/>
          <w:noProof/>
          <w:sz w:val="24"/>
          <w:szCs w:val="24"/>
        </w:rPr>
        <w:t>停止</w:t>
      </w:r>
      <w:r>
        <w:rPr>
          <w:noProof/>
          <w:sz w:val="24"/>
          <w:szCs w:val="24"/>
        </w:rPr>
        <w:t>，</w:t>
      </w:r>
      <w:r w:rsidR="00C04A42">
        <w:rPr>
          <w:rFonts w:hint="eastAsia"/>
          <w:noProof/>
          <w:sz w:val="24"/>
          <w:szCs w:val="24"/>
        </w:rPr>
        <w:t>若不需要</w:t>
      </w:r>
      <w:r>
        <w:rPr>
          <w:noProof/>
          <w:sz w:val="24"/>
          <w:szCs w:val="24"/>
        </w:rPr>
        <w:t>，则返回第二步继续进行</w:t>
      </w:r>
      <w:r>
        <w:rPr>
          <w:rFonts w:hint="eastAsia"/>
          <w:noProof/>
          <w:sz w:val="24"/>
          <w:szCs w:val="24"/>
        </w:rPr>
        <w:t>；</w:t>
      </w:r>
      <w:r>
        <w:rPr>
          <w:noProof/>
          <w:sz w:val="24"/>
          <w:szCs w:val="24"/>
        </w:rPr>
        <w:t>否则，</w:t>
      </w:r>
      <w:r>
        <w:rPr>
          <w:rFonts w:hint="eastAsia"/>
          <w:noProof/>
          <w:sz w:val="24"/>
          <w:szCs w:val="24"/>
        </w:rPr>
        <w:t>算法</w:t>
      </w:r>
      <w:r w:rsidR="00C04A42">
        <w:rPr>
          <w:rFonts w:hint="eastAsia"/>
          <w:noProof/>
          <w:sz w:val="24"/>
          <w:szCs w:val="24"/>
        </w:rPr>
        <w:t>停止</w:t>
      </w:r>
      <w:r>
        <w:rPr>
          <w:noProof/>
          <w:sz w:val="24"/>
          <w:szCs w:val="24"/>
        </w:rPr>
        <w:t>。</w:t>
      </w:r>
    </w:p>
    <w:p w14:paraId="3D756BC0" w14:textId="3DF3D9DC" w:rsidR="00BA61EF" w:rsidRPr="00BA61EF" w:rsidRDefault="008C506A" w:rsidP="0040779C">
      <w:pPr>
        <w:spacing w:line="400" w:lineRule="exact"/>
        <w:ind w:firstLine="480"/>
        <w:rPr>
          <w:noProof/>
          <w:sz w:val="24"/>
          <w:szCs w:val="24"/>
        </w:rPr>
      </w:pPr>
      <w:r>
        <w:rPr>
          <w:rFonts w:hint="eastAsia"/>
          <w:noProof/>
          <w:sz w:val="24"/>
          <w:szCs w:val="24"/>
        </w:rPr>
        <w:t>随机</w:t>
      </w:r>
      <w:r w:rsidR="00E56053">
        <w:rPr>
          <w:rFonts w:hint="eastAsia"/>
          <w:noProof/>
          <w:sz w:val="24"/>
          <w:szCs w:val="24"/>
        </w:rPr>
        <w:t>初始化</w:t>
      </w:r>
      <w:r w:rsidR="00A0311D">
        <w:rPr>
          <w:rFonts w:hint="eastAsia"/>
          <w:noProof/>
          <w:sz w:val="24"/>
          <w:szCs w:val="24"/>
        </w:rPr>
        <w:t>得到</w:t>
      </w:r>
      <w:r w:rsidR="00A0311D">
        <w:rPr>
          <w:noProof/>
          <w:sz w:val="24"/>
          <w:szCs w:val="24"/>
        </w:rPr>
        <w:t>的</w:t>
      </w:r>
      <w:r w:rsidR="00D45DE4">
        <w:rPr>
          <w:noProof/>
          <w:sz w:val="24"/>
          <w:szCs w:val="24"/>
        </w:rPr>
        <w:t>SCM</w:t>
      </w:r>
      <w:r w:rsidR="00A0311D">
        <w:rPr>
          <w:rFonts w:hint="eastAsia"/>
          <w:noProof/>
          <w:sz w:val="24"/>
          <w:szCs w:val="24"/>
        </w:rPr>
        <w:t>所</w:t>
      </w:r>
      <w:r w:rsidR="00A0311D">
        <w:rPr>
          <w:noProof/>
          <w:sz w:val="24"/>
          <w:szCs w:val="24"/>
        </w:rPr>
        <w:t>对应的</w:t>
      </w:r>
      <w:r>
        <w:rPr>
          <w:rFonts w:hint="eastAsia"/>
          <w:noProof/>
          <w:sz w:val="24"/>
          <w:szCs w:val="24"/>
        </w:rPr>
        <w:t>初始</w:t>
      </w:r>
      <w:r>
        <w:rPr>
          <w:noProof/>
          <w:sz w:val="24"/>
          <w:szCs w:val="24"/>
        </w:rPr>
        <w:t>透射谱</w:t>
      </w:r>
      <w:r>
        <w:rPr>
          <w:rFonts w:hint="eastAsia"/>
          <w:noProof/>
          <w:sz w:val="24"/>
          <w:szCs w:val="24"/>
        </w:rPr>
        <w:t>如图</w:t>
      </w:r>
      <w:r>
        <w:rPr>
          <w:rFonts w:hint="eastAsia"/>
          <w:noProof/>
          <w:sz w:val="24"/>
          <w:szCs w:val="24"/>
        </w:rPr>
        <w:t>3</w:t>
      </w:r>
      <w:r w:rsidR="00287284">
        <w:rPr>
          <w:noProof/>
          <w:sz w:val="24"/>
          <w:szCs w:val="24"/>
        </w:rPr>
        <w:t>-2</w:t>
      </w:r>
      <w:r w:rsidR="003C2FB6">
        <w:rPr>
          <w:rFonts w:hint="eastAsia"/>
          <w:noProof/>
          <w:sz w:val="24"/>
          <w:szCs w:val="24"/>
        </w:rPr>
        <w:t>所示。</w:t>
      </w:r>
      <w:r>
        <w:rPr>
          <w:rFonts w:hint="eastAsia"/>
          <w:noProof/>
          <w:sz w:val="24"/>
          <w:szCs w:val="24"/>
        </w:rPr>
        <w:t>从图中</w:t>
      </w:r>
      <w:r>
        <w:rPr>
          <w:noProof/>
          <w:sz w:val="24"/>
          <w:szCs w:val="24"/>
        </w:rPr>
        <w:t>可以</w:t>
      </w:r>
      <w:r w:rsidR="00A0311D">
        <w:rPr>
          <w:rFonts w:hint="eastAsia"/>
          <w:noProof/>
          <w:sz w:val="24"/>
          <w:szCs w:val="24"/>
        </w:rPr>
        <w:t>明显看出</w:t>
      </w:r>
      <w:r w:rsidR="00A0311D">
        <w:rPr>
          <w:noProof/>
          <w:sz w:val="24"/>
          <w:szCs w:val="24"/>
        </w:rPr>
        <w:t>，</w:t>
      </w:r>
      <w:r w:rsidR="003C2FB6">
        <w:rPr>
          <w:rFonts w:hint="eastAsia"/>
          <w:noProof/>
          <w:sz w:val="24"/>
          <w:szCs w:val="24"/>
        </w:rPr>
        <w:t>未经</w:t>
      </w:r>
      <w:r w:rsidR="003C2FB6">
        <w:rPr>
          <w:rFonts w:hint="eastAsia"/>
          <w:noProof/>
          <w:sz w:val="24"/>
          <w:szCs w:val="24"/>
        </w:rPr>
        <w:t>G</w:t>
      </w:r>
      <w:r w:rsidR="003C2FB6">
        <w:rPr>
          <w:noProof/>
          <w:sz w:val="24"/>
          <w:szCs w:val="24"/>
        </w:rPr>
        <w:t>A</w:t>
      </w:r>
      <w:r w:rsidR="003C2FB6">
        <w:rPr>
          <w:noProof/>
          <w:sz w:val="24"/>
          <w:szCs w:val="24"/>
        </w:rPr>
        <w:t>算法</w:t>
      </w:r>
      <w:r w:rsidR="003C2FB6" w:rsidRPr="008C506A">
        <w:rPr>
          <w:rFonts w:hint="eastAsia"/>
          <w:noProof/>
          <w:sz w:val="24"/>
          <w:szCs w:val="24"/>
        </w:rPr>
        <w:t>优化</w:t>
      </w:r>
      <w:r w:rsidR="003C2FB6">
        <w:rPr>
          <w:rFonts w:hint="eastAsia"/>
          <w:noProof/>
          <w:sz w:val="24"/>
          <w:szCs w:val="24"/>
        </w:rPr>
        <w:t>的</w:t>
      </w:r>
      <w:r w:rsidR="003C2FB6">
        <w:rPr>
          <w:rFonts w:hint="eastAsia"/>
          <w:noProof/>
          <w:sz w:val="24"/>
          <w:szCs w:val="24"/>
        </w:rPr>
        <w:t>PMC</w:t>
      </w:r>
      <w:r w:rsidR="003C2FB6" w:rsidRPr="00FD481D">
        <w:rPr>
          <w:rFonts w:hint="eastAsia"/>
          <w:noProof/>
          <w:sz w:val="24"/>
          <w:szCs w:val="24"/>
        </w:rPr>
        <w:t>，在</w:t>
      </w:r>
      <w:r w:rsidRPr="00FD481D">
        <w:rPr>
          <w:noProof/>
          <w:sz w:val="24"/>
          <w:szCs w:val="24"/>
        </w:rPr>
        <w:t>1.50</w:t>
      </w:r>
      <w:r w:rsidR="00E063F2" w:rsidRPr="00FD481D">
        <w:rPr>
          <w:noProof/>
          <w:sz w:val="24"/>
          <w:szCs w:val="24"/>
        </w:rPr>
        <w:t xml:space="preserve"> </w:t>
      </w:r>
      <w:r w:rsidR="00E063F2" w:rsidRPr="00FD481D">
        <w:rPr>
          <w:rFonts w:cs="Times New Roman"/>
          <w:noProof/>
          <w:sz w:val="24"/>
          <w:szCs w:val="24"/>
        </w:rPr>
        <w:t>μm</w:t>
      </w:r>
      <w:r w:rsidRPr="00FD481D">
        <w:rPr>
          <w:rFonts w:hint="eastAsia"/>
          <w:noProof/>
          <w:sz w:val="24"/>
          <w:szCs w:val="24"/>
        </w:rPr>
        <w:t>至</w:t>
      </w:r>
      <w:r w:rsidRPr="00FD481D">
        <w:rPr>
          <w:noProof/>
          <w:sz w:val="24"/>
          <w:szCs w:val="24"/>
        </w:rPr>
        <w:t>1.6</w:t>
      </w:r>
      <w:r w:rsidR="00E063F2" w:rsidRPr="00FD481D">
        <w:rPr>
          <w:noProof/>
          <w:sz w:val="24"/>
          <w:szCs w:val="24"/>
        </w:rPr>
        <w:t xml:space="preserve"> </w:t>
      </w:r>
      <w:r w:rsidR="00E063F2" w:rsidRPr="00FD481D">
        <w:rPr>
          <w:rFonts w:cs="Times New Roman"/>
          <w:noProof/>
          <w:sz w:val="24"/>
          <w:szCs w:val="24"/>
        </w:rPr>
        <w:t>μm</w:t>
      </w:r>
      <w:r w:rsidR="00A0311D" w:rsidRPr="00FD481D">
        <w:rPr>
          <w:rFonts w:hint="eastAsia"/>
          <w:noProof/>
          <w:sz w:val="24"/>
          <w:szCs w:val="24"/>
        </w:rPr>
        <w:t>带宽</w:t>
      </w:r>
      <w:r w:rsidRPr="00FD481D">
        <w:rPr>
          <w:rFonts w:hint="eastAsia"/>
          <w:noProof/>
          <w:sz w:val="24"/>
          <w:szCs w:val="24"/>
        </w:rPr>
        <w:t>范围内</w:t>
      </w:r>
      <w:r w:rsidRPr="00FD481D">
        <w:rPr>
          <w:noProof/>
          <w:sz w:val="24"/>
          <w:szCs w:val="24"/>
        </w:rPr>
        <w:t>的</w:t>
      </w:r>
      <w:r w:rsidR="003C2FB6" w:rsidRPr="00FD481D">
        <w:rPr>
          <w:rFonts w:hint="eastAsia"/>
          <w:noProof/>
          <w:sz w:val="24"/>
          <w:szCs w:val="24"/>
        </w:rPr>
        <w:t>透射谱很差</w:t>
      </w:r>
      <w:r w:rsidRPr="00FD481D">
        <w:rPr>
          <w:rFonts w:hint="eastAsia"/>
          <w:noProof/>
          <w:sz w:val="24"/>
          <w:szCs w:val="24"/>
        </w:rPr>
        <w:t>，</w:t>
      </w:r>
      <w:r w:rsidR="003C2FB6" w:rsidRPr="00FD481D">
        <w:rPr>
          <w:rFonts w:hint="eastAsia"/>
          <w:noProof/>
          <w:sz w:val="24"/>
          <w:szCs w:val="24"/>
        </w:rPr>
        <w:t>其</w:t>
      </w:r>
      <w:r w:rsidRPr="00FD481D">
        <w:rPr>
          <w:rFonts w:hint="eastAsia"/>
          <w:noProof/>
          <w:sz w:val="24"/>
          <w:szCs w:val="24"/>
        </w:rPr>
        <w:t>透射率的最大值在</w:t>
      </w:r>
      <w:r w:rsidRPr="00FD481D">
        <w:rPr>
          <w:rFonts w:hint="eastAsia"/>
          <w:noProof/>
          <w:sz w:val="24"/>
          <w:szCs w:val="24"/>
        </w:rPr>
        <w:t>A</w:t>
      </w:r>
      <w:r w:rsidRPr="00FD481D">
        <w:rPr>
          <w:rFonts w:hint="eastAsia"/>
          <w:noProof/>
          <w:sz w:val="24"/>
          <w:szCs w:val="24"/>
        </w:rPr>
        <w:t>点</w:t>
      </w:r>
      <w:r w:rsidRPr="00FD481D">
        <w:rPr>
          <w:noProof/>
          <w:sz w:val="24"/>
          <w:szCs w:val="24"/>
        </w:rPr>
        <w:t>，</w:t>
      </w:r>
      <w:r w:rsidR="00BA61EF" w:rsidRPr="00FD481D">
        <w:rPr>
          <w:rFonts w:hint="eastAsia"/>
          <w:noProof/>
          <w:sz w:val="24"/>
          <w:szCs w:val="24"/>
        </w:rPr>
        <w:t>仅</w:t>
      </w:r>
      <w:r w:rsidRPr="00FD481D">
        <w:rPr>
          <w:noProof/>
          <w:sz w:val="24"/>
          <w:szCs w:val="24"/>
        </w:rPr>
        <w:t>为</w:t>
      </w:r>
      <w:r w:rsidRPr="00FD481D">
        <w:rPr>
          <w:rFonts w:hint="eastAsia"/>
          <w:noProof/>
          <w:sz w:val="24"/>
          <w:szCs w:val="24"/>
        </w:rPr>
        <w:t>0.154</w:t>
      </w:r>
      <w:r w:rsidR="003C2FB6" w:rsidRPr="00FD481D">
        <w:rPr>
          <w:rFonts w:hint="eastAsia"/>
          <w:noProof/>
          <w:sz w:val="24"/>
          <w:szCs w:val="24"/>
        </w:rPr>
        <w:t>，</w:t>
      </w:r>
      <w:r w:rsidR="00BA61EF" w:rsidRPr="00FD481D">
        <w:rPr>
          <w:rFonts w:hint="eastAsia"/>
          <w:noProof/>
          <w:sz w:val="24"/>
          <w:szCs w:val="24"/>
        </w:rPr>
        <w:t>这</w:t>
      </w:r>
      <w:r w:rsidRPr="00FD481D">
        <w:rPr>
          <w:rFonts w:hint="eastAsia"/>
          <w:noProof/>
          <w:sz w:val="24"/>
          <w:szCs w:val="24"/>
        </w:rPr>
        <w:t>表明</w:t>
      </w:r>
      <w:r w:rsidR="00BA61EF" w:rsidRPr="00FD481D">
        <w:rPr>
          <w:noProof/>
          <w:sz w:val="24"/>
          <w:szCs w:val="24"/>
        </w:rPr>
        <w:t>初始随机得到的</w:t>
      </w:r>
      <w:r w:rsidR="003C2FB6" w:rsidRPr="00FD481D">
        <w:rPr>
          <w:noProof/>
          <w:sz w:val="24"/>
          <w:szCs w:val="24"/>
        </w:rPr>
        <w:t>PMC</w:t>
      </w:r>
      <w:r w:rsidR="003C2FB6" w:rsidRPr="00FD481D">
        <w:rPr>
          <w:rFonts w:hint="eastAsia"/>
          <w:noProof/>
          <w:sz w:val="24"/>
          <w:szCs w:val="24"/>
        </w:rPr>
        <w:t>结</w:t>
      </w:r>
      <w:r w:rsidR="003C2FB6">
        <w:rPr>
          <w:rFonts w:hint="eastAsia"/>
          <w:noProof/>
          <w:sz w:val="24"/>
          <w:szCs w:val="24"/>
        </w:rPr>
        <w:t>构</w:t>
      </w:r>
      <w:r w:rsidR="00BA61EF">
        <w:rPr>
          <w:rFonts w:hint="eastAsia"/>
          <w:noProof/>
          <w:sz w:val="24"/>
          <w:szCs w:val="24"/>
        </w:rPr>
        <w:t>是</w:t>
      </w:r>
      <w:r w:rsidR="00BA61EF">
        <w:rPr>
          <w:noProof/>
          <w:sz w:val="24"/>
          <w:szCs w:val="24"/>
        </w:rPr>
        <w:t>无效的，因为它几乎不能</w:t>
      </w:r>
      <w:r w:rsidR="00BA61EF">
        <w:rPr>
          <w:rFonts w:hint="eastAsia"/>
          <w:noProof/>
          <w:sz w:val="24"/>
          <w:szCs w:val="24"/>
        </w:rPr>
        <w:t>将</w:t>
      </w:r>
      <w:r w:rsidR="00BA61EF">
        <w:rPr>
          <w:rFonts w:hint="eastAsia"/>
          <w:noProof/>
          <w:sz w:val="24"/>
          <w:szCs w:val="24"/>
        </w:rPr>
        <w:t>S</w:t>
      </w:r>
      <w:r w:rsidR="00BA61EF">
        <w:rPr>
          <w:noProof/>
          <w:sz w:val="24"/>
          <w:szCs w:val="24"/>
        </w:rPr>
        <w:t>i</w:t>
      </w:r>
      <w:r w:rsidR="00BA61EF">
        <w:rPr>
          <w:noProof/>
          <w:sz w:val="24"/>
          <w:szCs w:val="24"/>
        </w:rPr>
        <w:t>波导的</w:t>
      </w:r>
      <w:r w:rsidR="00BA61EF">
        <w:rPr>
          <w:rFonts w:hint="eastAsia"/>
          <w:noProof/>
          <w:sz w:val="24"/>
          <w:szCs w:val="24"/>
        </w:rPr>
        <w:t>TE</w:t>
      </w:r>
      <w:r w:rsidR="00BA61EF">
        <w:rPr>
          <w:rFonts w:hint="eastAsia"/>
          <w:noProof/>
          <w:sz w:val="24"/>
          <w:szCs w:val="24"/>
        </w:rPr>
        <w:t>模式</w:t>
      </w:r>
      <w:r w:rsidR="00BA61EF">
        <w:rPr>
          <w:noProof/>
          <w:sz w:val="24"/>
          <w:szCs w:val="24"/>
        </w:rPr>
        <w:t>的光信</w:t>
      </w:r>
      <w:r w:rsidR="00BA61EF">
        <w:rPr>
          <w:rFonts w:hint="eastAsia"/>
          <w:noProof/>
          <w:sz w:val="24"/>
          <w:szCs w:val="24"/>
        </w:rPr>
        <w:t>号转化</w:t>
      </w:r>
      <w:r w:rsidR="00BA61EF">
        <w:rPr>
          <w:noProof/>
          <w:sz w:val="24"/>
          <w:szCs w:val="24"/>
        </w:rPr>
        <w:t>到</w:t>
      </w:r>
      <w:r w:rsidR="003C2FB6">
        <w:rPr>
          <w:rFonts w:hint="eastAsia"/>
          <w:noProof/>
          <w:sz w:val="24"/>
          <w:szCs w:val="24"/>
        </w:rPr>
        <w:t>M</w:t>
      </w:r>
      <w:r w:rsidR="003C2FB6">
        <w:rPr>
          <w:noProof/>
          <w:sz w:val="24"/>
          <w:szCs w:val="24"/>
        </w:rPr>
        <w:t>DM</w:t>
      </w:r>
      <w:r w:rsidR="00BA61EF">
        <w:rPr>
          <w:noProof/>
          <w:sz w:val="24"/>
          <w:szCs w:val="24"/>
        </w:rPr>
        <w:t>波导中的</w:t>
      </w:r>
      <w:r w:rsidR="00BA61EF">
        <w:rPr>
          <w:rFonts w:hint="eastAsia"/>
          <w:noProof/>
          <w:sz w:val="24"/>
          <w:szCs w:val="24"/>
        </w:rPr>
        <w:t>SPP</w:t>
      </w:r>
      <w:r w:rsidR="00BA61EF">
        <w:rPr>
          <w:noProof/>
          <w:sz w:val="24"/>
          <w:szCs w:val="24"/>
        </w:rPr>
        <w:t>s</w:t>
      </w:r>
      <w:r w:rsidR="003C2FB6">
        <w:rPr>
          <w:rFonts w:hint="eastAsia"/>
          <w:noProof/>
          <w:sz w:val="24"/>
          <w:szCs w:val="24"/>
        </w:rPr>
        <w:t>模式。</w:t>
      </w:r>
      <w:r w:rsidR="0040779C">
        <w:rPr>
          <w:rFonts w:hint="eastAsia"/>
          <w:noProof/>
          <w:sz w:val="24"/>
          <w:szCs w:val="24"/>
        </w:rPr>
        <w:t>初始</w:t>
      </w:r>
      <w:r w:rsidR="0040779C">
        <w:rPr>
          <w:rFonts w:hint="eastAsia"/>
          <w:noProof/>
          <w:sz w:val="24"/>
          <w:szCs w:val="24"/>
        </w:rPr>
        <w:t>PMC</w:t>
      </w:r>
      <w:r w:rsidR="0040779C">
        <w:rPr>
          <w:rFonts w:hint="eastAsia"/>
          <w:noProof/>
          <w:sz w:val="24"/>
          <w:szCs w:val="24"/>
        </w:rPr>
        <w:t>所对应</w:t>
      </w:r>
      <w:r w:rsidR="0040779C">
        <w:rPr>
          <w:noProof/>
          <w:sz w:val="24"/>
          <w:szCs w:val="24"/>
        </w:rPr>
        <w:t>的</w:t>
      </w:r>
      <w:r w:rsidR="0008765D">
        <w:rPr>
          <w:rFonts w:hint="eastAsia"/>
          <w:noProof/>
          <w:sz w:val="24"/>
          <w:szCs w:val="24"/>
        </w:rPr>
        <w:t>平均目标差值为</w:t>
      </w:r>
      <w:r w:rsidR="009B2F18" w:rsidRPr="009B2F18">
        <w:rPr>
          <w:noProof/>
          <w:sz w:val="24"/>
          <w:szCs w:val="24"/>
        </w:rPr>
        <w:t>83.3</w:t>
      </w:r>
      <w:r w:rsidR="0008765D">
        <w:rPr>
          <w:rFonts w:hint="eastAsia"/>
          <w:noProof/>
          <w:sz w:val="24"/>
          <w:szCs w:val="24"/>
        </w:rPr>
        <w:t>，</w:t>
      </w:r>
      <w:r w:rsidR="0040779C">
        <w:rPr>
          <w:rFonts w:hint="eastAsia"/>
          <w:noProof/>
          <w:sz w:val="24"/>
          <w:szCs w:val="24"/>
        </w:rPr>
        <w:t>过高</w:t>
      </w:r>
      <w:r w:rsidR="0040779C">
        <w:rPr>
          <w:noProof/>
          <w:sz w:val="24"/>
          <w:szCs w:val="24"/>
        </w:rPr>
        <w:t>的</w:t>
      </w:r>
      <w:r w:rsidR="0008765D">
        <w:rPr>
          <w:noProof/>
          <w:sz w:val="24"/>
          <w:szCs w:val="24"/>
        </w:rPr>
        <w:t>数值</w:t>
      </w:r>
      <w:r w:rsidR="0040779C">
        <w:rPr>
          <w:rFonts w:hint="eastAsia"/>
          <w:noProof/>
          <w:sz w:val="24"/>
          <w:szCs w:val="24"/>
        </w:rPr>
        <w:t>也在</w:t>
      </w:r>
      <w:r w:rsidR="0040779C">
        <w:rPr>
          <w:noProof/>
          <w:sz w:val="24"/>
          <w:szCs w:val="24"/>
        </w:rPr>
        <w:t>另一方面</w:t>
      </w:r>
      <w:r w:rsidR="0040779C">
        <w:rPr>
          <w:rFonts w:hint="eastAsia"/>
          <w:noProof/>
          <w:sz w:val="24"/>
          <w:szCs w:val="24"/>
        </w:rPr>
        <w:t>说明</w:t>
      </w:r>
      <w:r w:rsidR="0040779C">
        <w:rPr>
          <w:noProof/>
          <w:sz w:val="24"/>
          <w:szCs w:val="24"/>
        </w:rPr>
        <w:t>了</w:t>
      </w:r>
      <w:r w:rsidR="0008765D">
        <w:rPr>
          <w:rFonts w:hint="eastAsia"/>
          <w:noProof/>
          <w:sz w:val="24"/>
          <w:szCs w:val="24"/>
        </w:rPr>
        <w:t>初始</w:t>
      </w:r>
      <w:r w:rsidR="0008765D">
        <w:rPr>
          <w:noProof/>
          <w:sz w:val="24"/>
          <w:szCs w:val="24"/>
        </w:rPr>
        <w:t>的</w:t>
      </w:r>
      <w:r w:rsidR="0040779C">
        <w:rPr>
          <w:rFonts w:hint="eastAsia"/>
          <w:noProof/>
          <w:sz w:val="24"/>
          <w:szCs w:val="24"/>
        </w:rPr>
        <w:t>PMC</w:t>
      </w:r>
      <w:r w:rsidR="0008765D">
        <w:rPr>
          <w:noProof/>
          <w:sz w:val="24"/>
          <w:szCs w:val="24"/>
        </w:rPr>
        <w:t>结构是无效的</w:t>
      </w:r>
      <w:r w:rsidR="0040779C">
        <w:rPr>
          <w:rFonts w:hint="eastAsia"/>
          <w:noProof/>
          <w:sz w:val="24"/>
          <w:szCs w:val="24"/>
        </w:rPr>
        <w:t>。</w:t>
      </w:r>
    </w:p>
    <w:p w14:paraId="330D4E36" w14:textId="00703E90" w:rsidR="005B02D3" w:rsidRDefault="008C506A" w:rsidP="008C506A">
      <w:pPr>
        <w:jc w:val="center"/>
        <w:rPr>
          <w:noProof/>
          <w:sz w:val="24"/>
          <w:szCs w:val="24"/>
        </w:rPr>
      </w:pPr>
      <w:r>
        <w:rPr>
          <w:rFonts w:hint="eastAsia"/>
          <w:noProof/>
          <w:sz w:val="24"/>
          <w:szCs w:val="24"/>
        </w:rPr>
        <w:drawing>
          <wp:inline distT="0" distB="0" distL="0" distR="0" wp14:anchorId="6D1CB8A8" wp14:editId="17E8CA67">
            <wp:extent cx="4127206" cy="263144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6遗传算法初始透射谱.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129112" cy="2632655"/>
                    </a:xfrm>
                    <a:prstGeom prst="rect">
                      <a:avLst/>
                    </a:prstGeom>
                  </pic:spPr>
                </pic:pic>
              </a:graphicData>
            </a:graphic>
          </wp:inline>
        </w:drawing>
      </w:r>
    </w:p>
    <w:p w14:paraId="08CA5E9E" w14:textId="1AE0DD41" w:rsidR="0008765D" w:rsidRPr="00287284" w:rsidRDefault="0008765D" w:rsidP="008C506A">
      <w:pPr>
        <w:jc w:val="center"/>
        <w:rPr>
          <w:rFonts w:eastAsia="楷体"/>
          <w:noProof/>
          <w:szCs w:val="24"/>
        </w:rPr>
      </w:pPr>
      <w:r w:rsidRPr="00287284">
        <w:rPr>
          <w:rFonts w:eastAsia="楷体" w:hint="eastAsia"/>
          <w:noProof/>
          <w:szCs w:val="24"/>
        </w:rPr>
        <w:t>图</w:t>
      </w:r>
      <w:r w:rsidRPr="00287284">
        <w:rPr>
          <w:rFonts w:eastAsia="楷体" w:hint="eastAsia"/>
          <w:noProof/>
          <w:szCs w:val="24"/>
        </w:rPr>
        <w:t>3</w:t>
      </w:r>
      <w:r w:rsidR="00287284">
        <w:rPr>
          <w:rFonts w:eastAsia="楷体"/>
          <w:noProof/>
          <w:szCs w:val="24"/>
        </w:rPr>
        <w:t>-2</w:t>
      </w:r>
      <w:r w:rsidR="00C43AE6" w:rsidRPr="00287284">
        <w:rPr>
          <w:rFonts w:eastAsia="楷体"/>
          <w:noProof/>
          <w:szCs w:val="24"/>
        </w:rPr>
        <w:t xml:space="preserve"> </w:t>
      </w:r>
      <w:r w:rsidR="00C43AE6" w:rsidRPr="00287284">
        <w:rPr>
          <w:rFonts w:eastAsia="楷体" w:hint="eastAsia"/>
          <w:noProof/>
          <w:szCs w:val="24"/>
        </w:rPr>
        <w:t>未经</w:t>
      </w:r>
      <w:r w:rsidR="0072789C">
        <w:rPr>
          <w:rFonts w:eastAsia="楷体" w:hint="eastAsia"/>
          <w:noProof/>
          <w:szCs w:val="24"/>
        </w:rPr>
        <w:t>GA</w:t>
      </w:r>
      <w:r w:rsidR="00C43AE6" w:rsidRPr="00287284">
        <w:rPr>
          <w:rFonts w:eastAsia="楷体" w:hint="eastAsia"/>
          <w:noProof/>
          <w:szCs w:val="24"/>
        </w:rPr>
        <w:t>算法优化</w:t>
      </w:r>
      <w:r w:rsidR="00C43AE6" w:rsidRPr="00287284">
        <w:rPr>
          <w:rFonts w:eastAsia="楷体"/>
          <w:noProof/>
          <w:szCs w:val="24"/>
        </w:rPr>
        <w:t>的初始</w:t>
      </w:r>
      <w:r w:rsidR="0040779C">
        <w:rPr>
          <w:rFonts w:eastAsia="楷体" w:hint="eastAsia"/>
          <w:noProof/>
          <w:szCs w:val="24"/>
        </w:rPr>
        <w:t>PMC</w:t>
      </w:r>
      <w:r w:rsidR="00C43AE6" w:rsidRPr="00287284">
        <w:rPr>
          <w:rFonts w:eastAsia="楷体"/>
          <w:noProof/>
          <w:szCs w:val="24"/>
        </w:rPr>
        <w:t>结构透射谱</w:t>
      </w:r>
    </w:p>
    <w:p w14:paraId="207E31CE" w14:textId="2780BDF1" w:rsidR="005B02D3" w:rsidRDefault="0008765D" w:rsidP="00E71B3C">
      <w:pPr>
        <w:spacing w:line="400" w:lineRule="exact"/>
        <w:ind w:firstLine="480"/>
        <w:rPr>
          <w:noProof/>
          <w:sz w:val="24"/>
          <w:szCs w:val="24"/>
        </w:rPr>
      </w:pPr>
      <w:r>
        <w:rPr>
          <w:rFonts w:hint="eastAsia"/>
          <w:noProof/>
          <w:sz w:val="24"/>
          <w:szCs w:val="24"/>
        </w:rPr>
        <w:t>在经过</w:t>
      </w:r>
      <w:r w:rsidR="00E71B3C">
        <w:rPr>
          <w:rFonts w:hint="eastAsia"/>
          <w:noProof/>
          <w:sz w:val="24"/>
          <w:szCs w:val="24"/>
        </w:rPr>
        <w:t>GA</w:t>
      </w:r>
      <w:r w:rsidR="00E71B3C">
        <w:rPr>
          <w:rFonts w:hint="eastAsia"/>
          <w:noProof/>
          <w:sz w:val="24"/>
          <w:szCs w:val="24"/>
        </w:rPr>
        <w:t>算法的</w:t>
      </w:r>
      <w:r w:rsidR="0072426A">
        <w:rPr>
          <w:rFonts w:hint="eastAsia"/>
          <w:noProof/>
          <w:sz w:val="24"/>
          <w:szCs w:val="24"/>
        </w:rPr>
        <w:t>1</w:t>
      </w:r>
      <w:r w:rsidR="00E71B3C">
        <w:rPr>
          <w:noProof/>
          <w:sz w:val="24"/>
          <w:szCs w:val="24"/>
        </w:rPr>
        <w:t>00</w:t>
      </w:r>
      <w:r w:rsidR="00E71B3C">
        <w:rPr>
          <w:rFonts w:hint="eastAsia"/>
          <w:noProof/>
          <w:sz w:val="24"/>
          <w:szCs w:val="24"/>
        </w:rPr>
        <w:t>代</w:t>
      </w:r>
      <w:r w:rsidR="00E71B3C">
        <w:rPr>
          <w:noProof/>
          <w:sz w:val="24"/>
          <w:szCs w:val="24"/>
        </w:rPr>
        <w:t>优化后</w:t>
      </w:r>
      <w:r>
        <w:rPr>
          <w:noProof/>
          <w:sz w:val="24"/>
          <w:szCs w:val="24"/>
        </w:rPr>
        <w:t>，</w:t>
      </w:r>
      <w:r w:rsidR="00E71B3C">
        <w:rPr>
          <w:rFonts w:hint="eastAsia"/>
          <w:noProof/>
          <w:sz w:val="24"/>
          <w:szCs w:val="24"/>
        </w:rPr>
        <w:t>P</w:t>
      </w:r>
      <w:r w:rsidR="00E71B3C">
        <w:rPr>
          <w:noProof/>
          <w:sz w:val="24"/>
          <w:szCs w:val="24"/>
        </w:rPr>
        <w:t>MC</w:t>
      </w:r>
      <w:r w:rsidR="00E71B3C">
        <w:rPr>
          <w:rFonts w:hint="eastAsia"/>
          <w:noProof/>
          <w:sz w:val="24"/>
          <w:szCs w:val="24"/>
        </w:rPr>
        <w:t>的最终</w:t>
      </w:r>
      <w:r w:rsidR="00E71B3C">
        <w:rPr>
          <w:noProof/>
          <w:sz w:val="24"/>
          <w:szCs w:val="24"/>
        </w:rPr>
        <w:t>透射谱图</w:t>
      </w:r>
      <w:r w:rsidR="00E71B3C">
        <w:rPr>
          <w:rFonts w:hint="eastAsia"/>
          <w:noProof/>
          <w:sz w:val="24"/>
          <w:szCs w:val="24"/>
        </w:rPr>
        <w:t>3</w:t>
      </w:r>
      <w:r w:rsidR="00E71B3C">
        <w:rPr>
          <w:noProof/>
          <w:sz w:val="24"/>
          <w:szCs w:val="24"/>
        </w:rPr>
        <w:t>-3</w:t>
      </w:r>
      <w:r w:rsidR="00E71B3C">
        <w:rPr>
          <w:rFonts w:hint="eastAsia"/>
          <w:noProof/>
          <w:sz w:val="24"/>
          <w:szCs w:val="24"/>
        </w:rPr>
        <w:t>所示，与</w:t>
      </w:r>
      <w:r w:rsidR="005D52A2">
        <w:rPr>
          <w:rFonts w:hint="eastAsia"/>
          <w:noProof/>
          <w:sz w:val="24"/>
          <w:szCs w:val="24"/>
        </w:rPr>
        <w:t>初始</w:t>
      </w:r>
      <w:r w:rsidR="005D52A2">
        <w:rPr>
          <w:noProof/>
          <w:sz w:val="24"/>
          <w:szCs w:val="24"/>
        </w:rPr>
        <w:t>透射谱</w:t>
      </w:r>
      <w:r w:rsidR="00E71B3C">
        <w:rPr>
          <w:rFonts w:hint="eastAsia"/>
          <w:noProof/>
          <w:sz w:val="24"/>
          <w:szCs w:val="24"/>
        </w:rPr>
        <w:t>相比，</w:t>
      </w:r>
      <w:r w:rsidR="00E71B3C">
        <w:rPr>
          <w:noProof/>
          <w:sz w:val="24"/>
          <w:szCs w:val="24"/>
        </w:rPr>
        <w:t>其得到了</w:t>
      </w:r>
      <w:r w:rsidR="00412B75">
        <w:rPr>
          <w:noProof/>
          <w:sz w:val="24"/>
          <w:szCs w:val="24"/>
        </w:rPr>
        <w:t>明显的改善与提高</w:t>
      </w:r>
      <w:r w:rsidR="00E71B3C">
        <w:rPr>
          <w:rFonts w:hint="eastAsia"/>
          <w:noProof/>
          <w:sz w:val="24"/>
          <w:szCs w:val="24"/>
        </w:rPr>
        <w:t>。可以从</w:t>
      </w:r>
      <w:r w:rsidR="00E71B3C">
        <w:rPr>
          <w:noProof/>
          <w:sz w:val="24"/>
          <w:szCs w:val="24"/>
        </w:rPr>
        <w:t>图中看出，</w:t>
      </w:r>
      <w:r w:rsidR="00E71B3C">
        <w:rPr>
          <w:rFonts w:hint="eastAsia"/>
          <w:noProof/>
          <w:sz w:val="24"/>
          <w:szCs w:val="24"/>
        </w:rPr>
        <w:t>P</w:t>
      </w:r>
      <w:r w:rsidR="00E71B3C">
        <w:rPr>
          <w:noProof/>
          <w:sz w:val="24"/>
          <w:szCs w:val="24"/>
        </w:rPr>
        <w:t>MC</w:t>
      </w:r>
      <w:r w:rsidR="00C43AE6">
        <w:rPr>
          <w:noProof/>
          <w:sz w:val="24"/>
          <w:szCs w:val="24"/>
        </w:rPr>
        <w:t>的最</w:t>
      </w:r>
      <w:r w:rsidR="00C43AE6">
        <w:rPr>
          <w:rFonts w:hint="eastAsia"/>
          <w:noProof/>
          <w:sz w:val="24"/>
          <w:szCs w:val="24"/>
        </w:rPr>
        <w:t>高透射</w:t>
      </w:r>
      <w:r w:rsidR="00C43AE6">
        <w:rPr>
          <w:noProof/>
          <w:sz w:val="24"/>
          <w:szCs w:val="24"/>
        </w:rPr>
        <w:t>率为</w:t>
      </w:r>
      <w:r w:rsidR="00C43AE6">
        <w:rPr>
          <w:rFonts w:hint="eastAsia"/>
          <w:noProof/>
          <w:sz w:val="24"/>
          <w:szCs w:val="24"/>
        </w:rPr>
        <w:t>0.751</w:t>
      </w:r>
      <w:r w:rsidR="00C43AE6">
        <w:rPr>
          <w:rFonts w:hint="eastAsia"/>
          <w:noProof/>
          <w:sz w:val="24"/>
          <w:szCs w:val="24"/>
        </w:rPr>
        <w:t>，</w:t>
      </w:r>
      <w:r w:rsidR="00E71B3C">
        <w:rPr>
          <w:rFonts w:hint="eastAsia"/>
          <w:noProof/>
          <w:sz w:val="24"/>
          <w:szCs w:val="24"/>
        </w:rPr>
        <w:t>在</w:t>
      </w:r>
      <w:r w:rsidR="00E71B3C" w:rsidRPr="008C506A">
        <w:rPr>
          <w:rFonts w:hint="eastAsia"/>
          <w:noProof/>
          <w:sz w:val="24"/>
          <w:szCs w:val="24"/>
        </w:rPr>
        <w:t>1.50</w:t>
      </w:r>
      <w:r w:rsidR="00E71B3C">
        <w:rPr>
          <w:noProof/>
          <w:sz w:val="24"/>
          <w:szCs w:val="24"/>
        </w:rPr>
        <w:t xml:space="preserve"> </w:t>
      </w:r>
      <w:r w:rsidR="00E71B3C" w:rsidRPr="00E063F2">
        <w:rPr>
          <w:rFonts w:cs="Times New Roman"/>
          <w:noProof/>
          <w:sz w:val="24"/>
          <w:szCs w:val="24"/>
        </w:rPr>
        <w:t>μm</w:t>
      </w:r>
      <w:r w:rsidR="00E71B3C">
        <w:rPr>
          <w:rFonts w:hint="eastAsia"/>
          <w:noProof/>
          <w:sz w:val="24"/>
          <w:szCs w:val="24"/>
        </w:rPr>
        <w:t>至</w:t>
      </w:r>
      <w:r w:rsidR="00E71B3C" w:rsidRPr="008C506A">
        <w:rPr>
          <w:rFonts w:hint="eastAsia"/>
          <w:noProof/>
          <w:sz w:val="24"/>
          <w:szCs w:val="24"/>
        </w:rPr>
        <w:t>1.6</w:t>
      </w:r>
      <w:r w:rsidR="00E71B3C">
        <w:rPr>
          <w:noProof/>
          <w:sz w:val="24"/>
          <w:szCs w:val="24"/>
        </w:rPr>
        <w:t xml:space="preserve"> </w:t>
      </w:r>
      <w:r w:rsidR="00E71B3C" w:rsidRPr="00E063F2">
        <w:rPr>
          <w:rFonts w:cs="Times New Roman"/>
          <w:noProof/>
          <w:sz w:val="24"/>
          <w:szCs w:val="24"/>
        </w:rPr>
        <w:t>μm</w:t>
      </w:r>
      <w:r w:rsidR="00E71B3C">
        <w:rPr>
          <w:rFonts w:cs="Times New Roman" w:hint="eastAsia"/>
          <w:noProof/>
          <w:sz w:val="24"/>
          <w:szCs w:val="24"/>
        </w:rPr>
        <w:t>内</w:t>
      </w:r>
      <w:r w:rsidR="00E71B3C">
        <w:rPr>
          <w:rFonts w:cs="Times New Roman"/>
          <w:noProof/>
          <w:sz w:val="24"/>
          <w:szCs w:val="24"/>
        </w:rPr>
        <w:t>其效率均在</w:t>
      </w:r>
      <w:r w:rsidR="00E71B3C">
        <w:rPr>
          <w:rFonts w:hint="eastAsia"/>
          <w:noProof/>
          <w:sz w:val="24"/>
          <w:szCs w:val="24"/>
        </w:rPr>
        <w:t>0.556</w:t>
      </w:r>
      <w:r w:rsidR="00E71B3C">
        <w:rPr>
          <w:rFonts w:hint="eastAsia"/>
          <w:noProof/>
          <w:sz w:val="24"/>
          <w:szCs w:val="24"/>
        </w:rPr>
        <w:t>以上，</w:t>
      </w:r>
      <w:r w:rsidR="00C43AE6">
        <w:rPr>
          <w:noProof/>
          <w:sz w:val="24"/>
          <w:szCs w:val="24"/>
        </w:rPr>
        <w:t>这远远高于</w:t>
      </w:r>
      <w:r w:rsidR="005D52A2">
        <w:rPr>
          <w:rFonts w:hint="eastAsia"/>
          <w:noProof/>
          <w:sz w:val="24"/>
          <w:szCs w:val="24"/>
        </w:rPr>
        <w:t>初始</w:t>
      </w:r>
      <w:r w:rsidR="005D52A2">
        <w:rPr>
          <w:noProof/>
          <w:sz w:val="24"/>
          <w:szCs w:val="24"/>
        </w:rPr>
        <w:t>透射谱</w:t>
      </w:r>
      <w:r w:rsidR="00E71B3C">
        <w:rPr>
          <w:rFonts w:hint="eastAsia"/>
          <w:noProof/>
          <w:sz w:val="24"/>
          <w:szCs w:val="24"/>
        </w:rPr>
        <w:t>的</w:t>
      </w:r>
      <w:r w:rsidR="00C43AE6">
        <w:rPr>
          <w:noProof/>
          <w:sz w:val="24"/>
          <w:szCs w:val="24"/>
        </w:rPr>
        <w:t>最高值</w:t>
      </w:r>
      <w:r w:rsidR="00C43AE6">
        <w:rPr>
          <w:rFonts w:hint="eastAsia"/>
          <w:noProof/>
          <w:sz w:val="24"/>
          <w:szCs w:val="24"/>
        </w:rPr>
        <w:t>0.154</w:t>
      </w:r>
      <w:r w:rsidR="00C43AE6">
        <w:rPr>
          <w:rFonts w:hint="eastAsia"/>
          <w:noProof/>
          <w:sz w:val="24"/>
          <w:szCs w:val="24"/>
        </w:rPr>
        <w:t>，</w:t>
      </w:r>
      <w:r w:rsidR="00E71B3C">
        <w:rPr>
          <w:rFonts w:hint="eastAsia"/>
          <w:noProof/>
          <w:sz w:val="24"/>
          <w:szCs w:val="24"/>
        </w:rPr>
        <w:t>另一方面</w:t>
      </w:r>
      <w:r w:rsidR="00C43AE6">
        <w:rPr>
          <w:noProof/>
          <w:sz w:val="24"/>
          <w:szCs w:val="24"/>
        </w:rPr>
        <w:t>，</w:t>
      </w:r>
      <w:r w:rsidR="0020492E">
        <w:rPr>
          <w:rFonts w:hint="eastAsia"/>
          <w:noProof/>
          <w:sz w:val="24"/>
          <w:szCs w:val="24"/>
        </w:rPr>
        <w:t>优化后</w:t>
      </w:r>
      <w:r w:rsidR="00E71B3C">
        <w:rPr>
          <w:rFonts w:hint="eastAsia"/>
          <w:noProof/>
          <w:sz w:val="24"/>
          <w:szCs w:val="24"/>
        </w:rPr>
        <w:t>P</w:t>
      </w:r>
      <w:r w:rsidR="00E71B3C">
        <w:rPr>
          <w:noProof/>
          <w:sz w:val="24"/>
          <w:szCs w:val="24"/>
        </w:rPr>
        <w:t>MC</w:t>
      </w:r>
      <w:r w:rsidR="00E71B3C">
        <w:rPr>
          <w:rFonts w:hint="eastAsia"/>
          <w:noProof/>
          <w:sz w:val="24"/>
          <w:szCs w:val="24"/>
        </w:rPr>
        <w:t>所对应</w:t>
      </w:r>
      <w:r w:rsidR="00E71B3C">
        <w:rPr>
          <w:noProof/>
          <w:sz w:val="24"/>
          <w:szCs w:val="24"/>
        </w:rPr>
        <w:t>的</w:t>
      </w:r>
      <w:r w:rsidR="00E71B3C">
        <w:rPr>
          <w:rFonts w:hint="eastAsia"/>
          <w:noProof/>
          <w:sz w:val="24"/>
          <w:szCs w:val="24"/>
        </w:rPr>
        <w:t>平均目标差值</w:t>
      </w:r>
      <w:r w:rsidR="009B2F18">
        <w:rPr>
          <w:rFonts w:hint="eastAsia"/>
          <w:noProof/>
          <w:sz w:val="24"/>
          <w:szCs w:val="24"/>
        </w:rPr>
        <w:t>仅为</w:t>
      </w:r>
      <w:r w:rsidR="004E578D">
        <w:rPr>
          <w:noProof/>
          <w:sz w:val="24"/>
          <w:szCs w:val="24"/>
        </w:rPr>
        <w:t>3</w:t>
      </w:r>
      <w:r w:rsidR="004E578D" w:rsidRPr="004E578D">
        <w:rPr>
          <w:noProof/>
          <w:sz w:val="24"/>
          <w:szCs w:val="24"/>
        </w:rPr>
        <w:t>3</w:t>
      </w:r>
      <w:r w:rsidR="009B2F18">
        <w:rPr>
          <w:rFonts w:hint="eastAsia"/>
          <w:noProof/>
          <w:sz w:val="24"/>
          <w:szCs w:val="24"/>
        </w:rPr>
        <w:t>，</w:t>
      </w:r>
      <w:r w:rsidR="00387C77">
        <w:rPr>
          <w:rFonts w:hint="eastAsia"/>
          <w:noProof/>
          <w:sz w:val="24"/>
          <w:szCs w:val="24"/>
        </w:rPr>
        <w:t>再次</w:t>
      </w:r>
      <w:r w:rsidR="00C43AE6">
        <w:rPr>
          <w:noProof/>
          <w:sz w:val="24"/>
          <w:szCs w:val="24"/>
        </w:rPr>
        <w:t>说明</w:t>
      </w:r>
      <w:r w:rsidR="00387C77">
        <w:rPr>
          <w:rFonts w:hint="eastAsia"/>
          <w:noProof/>
          <w:sz w:val="24"/>
          <w:szCs w:val="24"/>
        </w:rPr>
        <w:t>了</w:t>
      </w:r>
      <w:r w:rsidR="007C42C0">
        <w:rPr>
          <w:rFonts w:hint="eastAsia"/>
          <w:noProof/>
          <w:sz w:val="24"/>
          <w:szCs w:val="24"/>
        </w:rPr>
        <w:t>G</w:t>
      </w:r>
      <w:r w:rsidR="007C42C0">
        <w:rPr>
          <w:noProof/>
          <w:sz w:val="24"/>
          <w:szCs w:val="24"/>
        </w:rPr>
        <w:t>A</w:t>
      </w:r>
      <w:r w:rsidR="00C43AE6">
        <w:rPr>
          <w:noProof/>
          <w:sz w:val="24"/>
          <w:szCs w:val="24"/>
        </w:rPr>
        <w:t>算法</w:t>
      </w:r>
      <w:r w:rsidR="00C43AE6">
        <w:rPr>
          <w:rFonts w:hint="eastAsia"/>
          <w:noProof/>
          <w:sz w:val="24"/>
          <w:szCs w:val="24"/>
        </w:rPr>
        <w:t>对于</w:t>
      </w:r>
      <w:r w:rsidR="00387C77">
        <w:rPr>
          <w:rFonts w:hint="eastAsia"/>
          <w:noProof/>
          <w:sz w:val="24"/>
          <w:szCs w:val="24"/>
        </w:rPr>
        <w:t>P</w:t>
      </w:r>
      <w:r w:rsidR="00387C77">
        <w:rPr>
          <w:noProof/>
          <w:sz w:val="24"/>
          <w:szCs w:val="24"/>
        </w:rPr>
        <w:t>MC</w:t>
      </w:r>
      <w:r w:rsidR="00387C77">
        <w:rPr>
          <w:rFonts w:hint="eastAsia"/>
          <w:noProof/>
          <w:sz w:val="24"/>
          <w:szCs w:val="24"/>
        </w:rPr>
        <w:t>中</w:t>
      </w:r>
      <w:r w:rsidR="00D45DE4">
        <w:rPr>
          <w:noProof/>
          <w:sz w:val="24"/>
          <w:szCs w:val="24"/>
        </w:rPr>
        <w:t>SCM</w:t>
      </w:r>
      <w:r w:rsidR="00387C77">
        <w:rPr>
          <w:rFonts w:hint="eastAsia"/>
          <w:noProof/>
          <w:sz w:val="24"/>
          <w:szCs w:val="24"/>
        </w:rPr>
        <w:t>结构</w:t>
      </w:r>
      <w:r w:rsidR="00C43AE6">
        <w:rPr>
          <w:noProof/>
          <w:sz w:val="24"/>
          <w:szCs w:val="24"/>
        </w:rPr>
        <w:t>的优化</w:t>
      </w:r>
      <w:r w:rsidR="00387C77">
        <w:rPr>
          <w:rFonts w:hint="eastAsia"/>
          <w:noProof/>
          <w:sz w:val="24"/>
          <w:szCs w:val="24"/>
        </w:rPr>
        <w:t>是</w:t>
      </w:r>
      <w:r w:rsidR="00C43AE6">
        <w:rPr>
          <w:noProof/>
          <w:sz w:val="24"/>
          <w:szCs w:val="24"/>
        </w:rPr>
        <w:t>明显而有效的</w:t>
      </w:r>
      <w:r w:rsidR="00E71B3C">
        <w:rPr>
          <w:rFonts w:hint="eastAsia"/>
          <w:noProof/>
          <w:sz w:val="24"/>
          <w:szCs w:val="24"/>
        </w:rPr>
        <w:t>。</w:t>
      </w:r>
      <w:r w:rsidR="00E71B3C">
        <w:rPr>
          <w:rFonts w:hint="eastAsia"/>
          <w:noProof/>
          <w:sz w:val="24"/>
          <w:szCs w:val="24"/>
        </w:rPr>
        <w:t xml:space="preserve"> </w:t>
      </w:r>
    </w:p>
    <w:p w14:paraId="24496A8E" w14:textId="5D00A57F" w:rsidR="005B02D3" w:rsidRDefault="00C43AE6" w:rsidP="00C43AE6">
      <w:pPr>
        <w:jc w:val="center"/>
        <w:rPr>
          <w:noProof/>
          <w:sz w:val="24"/>
          <w:szCs w:val="24"/>
        </w:rPr>
      </w:pPr>
      <w:r>
        <w:rPr>
          <w:rFonts w:hint="eastAsia"/>
          <w:noProof/>
          <w:sz w:val="24"/>
          <w:szCs w:val="24"/>
        </w:rPr>
        <w:lastRenderedPageBreak/>
        <w:drawing>
          <wp:inline distT="0" distB="0" distL="0" distR="0" wp14:anchorId="7CD9DFDC" wp14:editId="469B4D1A">
            <wp:extent cx="3544824" cy="234086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遗传算法最终透射谱.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44824" cy="2340864"/>
                    </a:xfrm>
                    <a:prstGeom prst="rect">
                      <a:avLst/>
                    </a:prstGeom>
                  </pic:spPr>
                </pic:pic>
              </a:graphicData>
            </a:graphic>
          </wp:inline>
        </w:drawing>
      </w:r>
    </w:p>
    <w:p w14:paraId="4EE9AA0C" w14:textId="3F94BB5D" w:rsidR="00C43AE6" w:rsidRPr="00287284" w:rsidRDefault="00C43AE6" w:rsidP="00C43AE6">
      <w:pPr>
        <w:jc w:val="center"/>
        <w:rPr>
          <w:rFonts w:eastAsia="楷体"/>
          <w:noProof/>
          <w:szCs w:val="24"/>
        </w:rPr>
      </w:pPr>
      <w:r w:rsidRPr="00287284">
        <w:rPr>
          <w:rFonts w:eastAsia="楷体" w:hint="eastAsia"/>
          <w:noProof/>
          <w:szCs w:val="24"/>
        </w:rPr>
        <w:t>图</w:t>
      </w:r>
      <w:r w:rsidRPr="00287284">
        <w:rPr>
          <w:rFonts w:eastAsia="楷体" w:hint="eastAsia"/>
          <w:noProof/>
          <w:szCs w:val="24"/>
        </w:rPr>
        <w:t>3</w:t>
      </w:r>
      <w:r w:rsidR="00287284">
        <w:rPr>
          <w:rFonts w:eastAsia="楷体"/>
          <w:noProof/>
          <w:szCs w:val="24"/>
        </w:rPr>
        <w:t>-3</w:t>
      </w:r>
      <w:r w:rsidRPr="00287284">
        <w:rPr>
          <w:rFonts w:eastAsia="楷体"/>
          <w:noProof/>
          <w:szCs w:val="24"/>
        </w:rPr>
        <w:t xml:space="preserve"> </w:t>
      </w:r>
      <w:r w:rsidRPr="00287284">
        <w:rPr>
          <w:rFonts w:eastAsia="楷体" w:hint="eastAsia"/>
          <w:noProof/>
          <w:szCs w:val="24"/>
        </w:rPr>
        <w:t>经过</w:t>
      </w:r>
      <w:r w:rsidRPr="00287284">
        <w:rPr>
          <w:rFonts w:eastAsia="楷体" w:hint="eastAsia"/>
          <w:noProof/>
          <w:szCs w:val="24"/>
        </w:rPr>
        <w:t>100</w:t>
      </w:r>
      <w:r w:rsidRPr="00287284">
        <w:rPr>
          <w:rFonts w:eastAsia="楷体" w:hint="eastAsia"/>
          <w:noProof/>
          <w:szCs w:val="24"/>
        </w:rPr>
        <w:t>次</w:t>
      </w:r>
      <w:r w:rsidRPr="00287284">
        <w:rPr>
          <w:rFonts w:eastAsia="楷体"/>
          <w:noProof/>
          <w:szCs w:val="24"/>
        </w:rPr>
        <w:t>迭代后的</w:t>
      </w:r>
      <w:r w:rsidR="0040779C">
        <w:rPr>
          <w:rFonts w:eastAsia="楷体" w:hint="eastAsia"/>
          <w:noProof/>
          <w:szCs w:val="24"/>
        </w:rPr>
        <w:t>PMC</w:t>
      </w:r>
      <w:r w:rsidRPr="00287284">
        <w:rPr>
          <w:rFonts w:eastAsia="楷体"/>
          <w:noProof/>
          <w:szCs w:val="24"/>
        </w:rPr>
        <w:t>结构透射谱</w:t>
      </w:r>
    </w:p>
    <w:p w14:paraId="7B2314F0" w14:textId="17B72756" w:rsidR="00E447AA" w:rsidRDefault="004B5FEF" w:rsidP="00252444">
      <w:pPr>
        <w:spacing w:line="400" w:lineRule="exact"/>
        <w:ind w:firstLineChars="200" w:firstLine="480"/>
        <w:rPr>
          <w:noProof/>
          <w:sz w:val="24"/>
          <w:szCs w:val="24"/>
        </w:rPr>
      </w:pPr>
      <w:r>
        <w:rPr>
          <w:rFonts w:hint="eastAsia"/>
          <w:noProof/>
          <w:sz w:val="24"/>
          <w:szCs w:val="24"/>
        </w:rPr>
        <w:t>未经过</w:t>
      </w:r>
      <w:r w:rsidR="00E447AA">
        <w:rPr>
          <w:rFonts w:hint="eastAsia"/>
          <w:noProof/>
          <w:sz w:val="24"/>
          <w:szCs w:val="24"/>
        </w:rPr>
        <w:t>GA</w:t>
      </w:r>
      <w:r w:rsidR="00E447AA">
        <w:rPr>
          <w:rFonts w:hint="eastAsia"/>
          <w:noProof/>
          <w:sz w:val="24"/>
          <w:szCs w:val="24"/>
        </w:rPr>
        <w:t>算法</w:t>
      </w:r>
      <w:r>
        <w:rPr>
          <w:noProof/>
          <w:sz w:val="24"/>
          <w:szCs w:val="24"/>
        </w:rPr>
        <w:t>优化</w:t>
      </w:r>
      <w:r>
        <w:rPr>
          <w:rFonts w:hint="eastAsia"/>
          <w:noProof/>
          <w:sz w:val="24"/>
          <w:szCs w:val="24"/>
        </w:rPr>
        <w:t>的</w:t>
      </w:r>
      <w:r w:rsidR="00E447AA">
        <w:rPr>
          <w:rFonts w:hint="eastAsia"/>
          <w:noProof/>
          <w:sz w:val="24"/>
          <w:szCs w:val="24"/>
        </w:rPr>
        <w:t>初始</w:t>
      </w:r>
      <w:r w:rsidR="00FC1808">
        <w:rPr>
          <w:noProof/>
          <w:sz w:val="24"/>
          <w:szCs w:val="24"/>
        </w:rPr>
        <w:t>SCM</w:t>
      </w:r>
      <w:r>
        <w:rPr>
          <w:noProof/>
          <w:sz w:val="24"/>
          <w:szCs w:val="24"/>
        </w:rPr>
        <w:t>结构的电场</w:t>
      </w:r>
      <w:r>
        <w:rPr>
          <w:rFonts w:hint="eastAsia"/>
          <w:noProof/>
          <w:sz w:val="24"/>
          <w:szCs w:val="24"/>
        </w:rPr>
        <w:t>分布</w:t>
      </w:r>
      <w:r w:rsidR="00252444">
        <w:rPr>
          <w:noProof/>
          <w:sz w:val="24"/>
          <w:szCs w:val="24"/>
        </w:rPr>
        <w:t>如</w:t>
      </w:r>
      <w:r w:rsidR="00252444">
        <w:rPr>
          <w:rFonts w:hint="eastAsia"/>
          <w:noProof/>
          <w:sz w:val="24"/>
          <w:szCs w:val="24"/>
        </w:rPr>
        <w:t>图</w:t>
      </w:r>
      <w:r w:rsidR="00252444">
        <w:rPr>
          <w:rFonts w:hint="eastAsia"/>
          <w:noProof/>
          <w:sz w:val="24"/>
          <w:szCs w:val="24"/>
        </w:rPr>
        <w:t>3</w:t>
      </w:r>
      <w:r w:rsidR="00FC1808">
        <w:rPr>
          <w:noProof/>
          <w:sz w:val="24"/>
          <w:szCs w:val="24"/>
        </w:rPr>
        <w:t>-4</w:t>
      </w:r>
      <w:r w:rsidR="00252444">
        <w:rPr>
          <w:noProof/>
          <w:sz w:val="24"/>
          <w:szCs w:val="24"/>
        </w:rPr>
        <w:t>（</w:t>
      </w:r>
      <w:r w:rsidR="00252444">
        <w:rPr>
          <w:rFonts w:hint="eastAsia"/>
          <w:noProof/>
          <w:sz w:val="24"/>
          <w:szCs w:val="24"/>
        </w:rPr>
        <w:t>a</w:t>
      </w:r>
      <w:r w:rsidR="00252444">
        <w:rPr>
          <w:noProof/>
          <w:sz w:val="24"/>
          <w:szCs w:val="24"/>
        </w:rPr>
        <w:t>）</w:t>
      </w:r>
      <w:r w:rsidR="00252444">
        <w:rPr>
          <w:rFonts w:hint="eastAsia"/>
          <w:noProof/>
          <w:sz w:val="24"/>
          <w:szCs w:val="24"/>
        </w:rPr>
        <w:t>所示</w:t>
      </w:r>
      <w:r w:rsidR="00252444">
        <w:rPr>
          <w:noProof/>
          <w:sz w:val="24"/>
          <w:szCs w:val="24"/>
        </w:rPr>
        <w:t>，</w:t>
      </w:r>
      <w:r w:rsidR="00C45A18">
        <w:rPr>
          <w:rFonts w:hint="eastAsia"/>
          <w:noProof/>
          <w:sz w:val="24"/>
          <w:szCs w:val="24"/>
        </w:rPr>
        <w:t>经过</w:t>
      </w:r>
      <w:r w:rsidR="00C45A18">
        <w:rPr>
          <w:rFonts w:hint="eastAsia"/>
          <w:noProof/>
          <w:sz w:val="24"/>
          <w:szCs w:val="24"/>
        </w:rPr>
        <w:t>GA</w:t>
      </w:r>
      <w:r w:rsidR="00C45A18">
        <w:rPr>
          <w:rFonts w:hint="eastAsia"/>
          <w:noProof/>
          <w:sz w:val="24"/>
          <w:szCs w:val="24"/>
        </w:rPr>
        <w:t>算法</w:t>
      </w:r>
      <w:r w:rsidR="00C45A18">
        <w:rPr>
          <w:rFonts w:hint="eastAsia"/>
          <w:noProof/>
          <w:sz w:val="24"/>
          <w:szCs w:val="24"/>
        </w:rPr>
        <w:t>100</w:t>
      </w:r>
      <w:r w:rsidR="00C45A18">
        <w:rPr>
          <w:rFonts w:hint="eastAsia"/>
          <w:noProof/>
          <w:sz w:val="24"/>
          <w:szCs w:val="24"/>
        </w:rPr>
        <w:t>次</w:t>
      </w:r>
      <w:r w:rsidR="00C45A18">
        <w:rPr>
          <w:noProof/>
          <w:sz w:val="24"/>
          <w:szCs w:val="24"/>
        </w:rPr>
        <w:t>迭代得到的</w:t>
      </w:r>
      <w:r w:rsidR="00FC1808">
        <w:rPr>
          <w:noProof/>
          <w:sz w:val="24"/>
          <w:szCs w:val="24"/>
        </w:rPr>
        <w:t>SCM</w:t>
      </w:r>
      <w:r w:rsidR="00C45A18">
        <w:rPr>
          <w:rFonts w:hint="eastAsia"/>
          <w:noProof/>
          <w:sz w:val="24"/>
          <w:szCs w:val="24"/>
        </w:rPr>
        <w:t>结构对应的</w:t>
      </w:r>
      <w:r w:rsidR="00252444">
        <w:rPr>
          <w:noProof/>
          <w:sz w:val="24"/>
          <w:szCs w:val="24"/>
        </w:rPr>
        <w:t>如</w:t>
      </w:r>
      <w:r w:rsidR="00252444">
        <w:rPr>
          <w:rFonts w:hint="eastAsia"/>
          <w:noProof/>
          <w:sz w:val="24"/>
          <w:szCs w:val="24"/>
        </w:rPr>
        <w:t>图</w:t>
      </w:r>
      <w:r w:rsidR="00252444">
        <w:rPr>
          <w:rFonts w:hint="eastAsia"/>
          <w:noProof/>
          <w:sz w:val="24"/>
          <w:szCs w:val="24"/>
        </w:rPr>
        <w:t>3</w:t>
      </w:r>
      <w:r w:rsidR="00FC1808">
        <w:rPr>
          <w:noProof/>
          <w:sz w:val="24"/>
          <w:szCs w:val="24"/>
        </w:rPr>
        <w:t>-4</w:t>
      </w:r>
      <w:r w:rsidR="00252444">
        <w:rPr>
          <w:noProof/>
          <w:sz w:val="24"/>
          <w:szCs w:val="24"/>
        </w:rPr>
        <w:t>（</w:t>
      </w:r>
      <w:r w:rsidR="00252444">
        <w:rPr>
          <w:rFonts w:hint="eastAsia"/>
          <w:noProof/>
          <w:sz w:val="24"/>
          <w:szCs w:val="24"/>
        </w:rPr>
        <w:t>b</w:t>
      </w:r>
      <w:r w:rsidR="00252444">
        <w:rPr>
          <w:noProof/>
          <w:sz w:val="24"/>
          <w:szCs w:val="24"/>
        </w:rPr>
        <w:t>）</w:t>
      </w:r>
      <w:r w:rsidR="00252444">
        <w:rPr>
          <w:rFonts w:hint="eastAsia"/>
          <w:noProof/>
          <w:sz w:val="24"/>
          <w:szCs w:val="24"/>
        </w:rPr>
        <w:t>所示</w:t>
      </w:r>
      <w:r w:rsidR="00FC1808">
        <w:rPr>
          <w:rFonts w:hint="eastAsia"/>
          <w:noProof/>
          <w:sz w:val="24"/>
          <w:szCs w:val="24"/>
        </w:rPr>
        <w:t>。</w:t>
      </w:r>
      <w:r w:rsidR="00FC1808">
        <w:rPr>
          <w:noProof/>
          <w:sz w:val="24"/>
          <w:szCs w:val="24"/>
        </w:rPr>
        <w:t>将</w:t>
      </w:r>
      <w:r w:rsidR="00FC1808">
        <w:rPr>
          <w:rFonts w:hint="eastAsia"/>
          <w:noProof/>
          <w:sz w:val="24"/>
          <w:szCs w:val="24"/>
        </w:rPr>
        <w:t>两图进行</w:t>
      </w:r>
      <w:r w:rsidR="00FC1808">
        <w:rPr>
          <w:noProof/>
          <w:sz w:val="24"/>
          <w:szCs w:val="24"/>
        </w:rPr>
        <w:t>对比可知，</w:t>
      </w:r>
      <w:r w:rsidR="00FC1808">
        <w:rPr>
          <w:rFonts w:hint="eastAsia"/>
          <w:noProof/>
          <w:sz w:val="24"/>
          <w:szCs w:val="24"/>
        </w:rPr>
        <w:t>图</w:t>
      </w:r>
      <w:r w:rsidR="00FC1808">
        <w:rPr>
          <w:rFonts w:hint="eastAsia"/>
          <w:noProof/>
          <w:sz w:val="24"/>
          <w:szCs w:val="24"/>
        </w:rPr>
        <w:t>3</w:t>
      </w:r>
      <w:r w:rsidR="00FC1808">
        <w:rPr>
          <w:noProof/>
          <w:sz w:val="24"/>
          <w:szCs w:val="24"/>
        </w:rPr>
        <w:t>-4</w:t>
      </w:r>
      <w:r w:rsidR="00FC1808">
        <w:rPr>
          <w:noProof/>
          <w:sz w:val="24"/>
          <w:szCs w:val="24"/>
        </w:rPr>
        <w:t>（</w:t>
      </w:r>
      <w:r w:rsidR="00FC1808">
        <w:rPr>
          <w:rFonts w:hint="eastAsia"/>
          <w:noProof/>
          <w:sz w:val="24"/>
          <w:szCs w:val="24"/>
        </w:rPr>
        <w:t>a</w:t>
      </w:r>
      <w:r w:rsidR="00FC1808">
        <w:rPr>
          <w:noProof/>
          <w:sz w:val="24"/>
          <w:szCs w:val="24"/>
        </w:rPr>
        <w:t>）</w:t>
      </w:r>
      <w:r w:rsidR="00FC1808">
        <w:rPr>
          <w:rFonts w:hint="eastAsia"/>
          <w:noProof/>
          <w:sz w:val="24"/>
          <w:szCs w:val="24"/>
        </w:rPr>
        <w:t>中</w:t>
      </w:r>
      <w:r w:rsidR="00FC1808">
        <w:rPr>
          <w:noProof/>
          <w:sz w:val="24"/>
          <w:szCs w:val="24"/>
        </w:rPr>
        <w:t>SCM</w:t>
      </w:r>
      <w:r w:rsidR="00FC1808">
        <w:rPr>
          <w:rFonts w:hint="eastAsia"/>
          <w:noProof/>
          <w:sz w:val="24"/>
          <w:szCs w:val="24"/>
        </w:rPr>
        <w:t>结构右侧</w:t>
      </w:r>
      <w:r w:rsidR="00FC1808">
        <w:rPr>
          <w:noProof/>
          <w:sz w:val="24"/>
          <w:szCs w:val="24"/>
        </w:rPr>
        <w:t>的金属狭缝</w:t>
      </w:r>
      <w:r w:rsidR="00FC1808">
        <w:rPr>
          <w:rFonts w:hint="eastAsia"/>
          <w:noProof/>
          <w:sz w:val="24"/>
          <w:szCs w:val="24"/>
        </w:rPr>
        <w:t>几乎没有光通过</w:t>
      </w:r>
      <w:r w:rsidR="00FC1808">
        <w:rPr>
          <w:noProof/>
          <w:sz w:val="24"/>
          <w:szCs w:val="24"/>
        </w:rPr>
        <w:t>；</w:t>
      </w:r>
      <w:r w:rsidR="00FC1808">
        <w:rPr>
          <w:rFonts w:hint="eastAsia"/>
          <w:noProof/>
          <w:sz w:val="24"/>
          <w:szCs w:val="24"/>
        </w:rPr>
        <w:t>而图</w:t>
      </w:r>
      <w:r w:rsidR="00FC1808">
        <w:rPr>
          <w:rFonts w:hint="eastAsia"/>
          <w:noProof/>
          <w:sz w:val="24"/>
          <w:szCs w:val="24"/>
        </w:rPr>
        <w:t>3</w:t>
      </w:r>
      <w:r w:rsidR="00FC1808">
        <w:rPr>
          <w:noProof/>
          <w:sz w:val="24"/>
          <w:szCs w:val="24"/>
        </w:rPr>
        <w:t>-4</w:t>
      </w:r>
      <w:r w:rsidR="00FC1808">
        <w:rPr>
          <w:noProof/>
          <w:sz w:val="24"/>
          <w:szCs w:val="24"/>
        </w:rPr>
        <w:t>（</w:t>
      </w:r>
      <w:r w:rsidR="00FC1808">
        <w:rPr>
          <w:noProof/>
          <w:sz w:val="24"/>
          <w:szCs w:val="24"/>
        </w:rPr>
        <w:t>b</w:t>
      </w:r>
      <w:r w:rsidR="00FC1808">
        <w:rPr>
          <w:noProof/>
          <w:sz w:val="24"/>
          <w:szCs w:val="24"/>
        </w:rPr>
        <w:t>）</w:t>
      </w:r>
      <w:r w:rsidR="00FC1808">
        <w:rPr>
          <w:rFonts w:hint="eastAsia"/>
          <w:noProof/>
          <w:sz w:val="24"/>
          <w:szCs w:val="24"/>
        </w:rPr>
        <w:t>中</w:t>
      </w:r>
      <w:r w:rsidR="00FC1808">
        <w:rPr>
          <w:noProof/>
          <w:sz w:val="24"/>
          <w:szCs w:val="24"/>
        </w:rPr>
        <w:t>SCM</w:t>
      </w:r>
      <w:r w:rsidR="00FC1808">
        <w:rPr>
          <w:rFonts w:hint="eastAsia"/>
          <w:noProof/>
          <w:sz w:val="24"/>
          <w:szCs w:val="24"/>
        </w:rPr>
        <w:t>结构右侧</w:t>
      </w:r>
      <w:r w:rsidR="00FC1808">
        <w:rPr>
          <w:noProof/>
          <w:sz w:val="24"/>
          <w:szCs w:val="24"/>
        </w:rPr>
        <w:t>的金属狭缝</w:t>
      </w:r>
      <w:r w:rsidR="00FC1808">
        <w:rPr>
          <w:rFonts w:hint="eastAsia"/>
          <w:noProof/>
          <w:sz w:val="24"/>
          <w:szCs w:val="24"/>
        </w:rPr>
        <w:t>在</w:t>
      </w:r>
      <w:r w:rsidR="00FC1808">
        <w:rPr>
          <w:noProof/>
          <w:sz w:val="24"/>
          <w:szCs w:val="24"/>
        </w:rPr>
        <w:t>则可</w:t>
      </w:r>
      <w:r w:rsidR="00FC1808">
        <w:rPr>
          <w:rFonts w:hint="eastAsia"/>
          <w:noProof/>
          <w:sz w:val="24"/>
          <w:szCs w:val="24"/>
        </w:rPr>
        <w:t>明显</w:t>
      </w:r>
      <w:r w:rsidR="00FC1808">
        <w:rPr>
          <w:noProof/>
          <w:sz w:val="24"/>
          <w:szCs w:val="24"/>
        </w:rPr>
        <w:t>看出</w:t>
      </w:r>
      <w:r w:rsidR="00FC1808">
        <w:rPr>
          <w:rFonts w:hint="eastAsia"/>
          <w:noProof/>
          <w:sz w:val="24"/>
          <w:szCs w:val="24"/>
        </w:rPr>
        <w:t>有</w:t>
      </w:r>
      <w:r w:rsidR="00FC1808">
        <w:rPr>
          <w:noProof/>
          <w:sz w:val="24"/>
          <w:szCs w:val="24"/>
        </w:rPr>
        <w:t>光通过，</w:t>
      </w:r>
      <w:r w:rsidR="00FC1808">
        <w:rPr>
          <w:rFonts w:hint="eastAsia"/>
          <w:noProof/>
          <w:sz w:val="24"/>
          <w:szCs w:val="24"/>
        </w:rPr>
        <w:t>进一步证明</w:t>
      </w:r>
      <w:r w:rsidR="00FC1808">
        <w:rPr>
          <w:noProof/>
          <w:sz w:val="24"/>
          <w:szCs w:val="24"/>
        </w:rPr>
        <w:t>了</w:t>
      </w:r>
      <w:r w:rsidR="00FC1808">
        <w:rPr>
          <w:rFonts w:hint="eastAsia"/>
          <w:noProof/>
          <w:sz w:val="24"/>
          <w:szCs w:val="24"/>
        </w:rPr>
        <w:t>GA</w:t>
      </w:r>
      <w:r w:rsidR="00FC1808">
        <w:rPr>
          <w:rFonts w:hint="eastAsia"/>
          <w:noProof/>
          <w:sz w:val="24"/>
          <w:szCs w:val="24"/>
        </w:rPr>
        <w:t>算法的</w:t>
      </w:r>
      <w:r w:rsidR="00FC1808">
        <w:rPr>
          <w:noProof/>
          <w:sz w:val="24"/>
          <w:szCs w:val="24"/>
        </w:rPr>
        <w:t>有效性。</w:t>
      </w:r>
    </w:p>
    <w:p w14:paraId="2314674B" w14:textId="656C51E7" w:rsidR="004B5FEF" w:rsidRDefault="00514E93" w:rsidP="00D8646B">
      <w:pPr>
        <w:jc w:val="center"/>
        <w:rPr>
          <w:noProof/>
          <w:sz w:val="24"/>
          <w:szCs w:val="24"/>
        </w:rPr>
      </w:pPr>
      <w:r>
        <w:rPr>
          <w:noProof/>
          <w:sz w:val="24"/>
          <w:szCs w:val="24"/>
        </w:rPr>
        <w:drawing>
          <wp:inline distT="0" distB="0" distL="0" distR="0" wp14:anchorId="078EFDC9" wp14:editId="19201C54">
            <wp:extent cx="5278120" cy="21266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8120" cy="2126615"/>
                    </a:xfrm>
                    <a:prstGeom prst="rect">
                      <a:avLst/>
                    </a:prstGeom>
                  </pic:spPr>
                </pic:pic>
              </a:graphicData>
            </a:graphic>
          </wp:inline>
        </w:drawing>
      </w:r>
    </w:p>
    <w:p w14:paraId="60CB7173" w14:textId="090F9821" w:rsidR="004B5FEF" w:rsidRPr="0032106F" w:rsidRDefault="004B5FEF" w:rsidP="004B5FEF">
      <w:pPr>
        <w:jc w:val="center"/>
        <w:rPr>
          <w:rFonts w:eastAsia="楷体"/>
          <w:noProof/>
          <w:szCs w:val="24"/>
        </w:rPr>
      </w:pPr>
      <w:r w:rsidRPr="0032106F">
        <w:rPr>
          <w:rFonts w:eastAsia="楷体" w:hint="eastAsia"/>
          <w:noProof/>
          <w:szCs w:val="24"/>
        </w:rPr>
        <w:t>图</w:t>
      </w:r>
      <w:r w:rsidRPr="0032106F">
        <w:rPr>
          <w:rFonts w:eastAsia="楷体" w:hint="eastAsia"/>
          <w:noProof/>
          <w:szCs w:val="24"/>
        </w:rPr>
        <w:t>3</w:t>
      </w:r>
      <w:r w:rsidR="00FC1808">
        <w:rPr>
          <w:rFonts w:eastAsia="楷体"/>
          <w:noProof/>
          <w:szCs w:val="24"/>
        </w:rPr>
        <w:t>-4</w:t>
      </w:r>
      <w:r w:rsidR="00B56DF0">
        <w:rPr>
          <w:rFonts w:eastAsia="楷体"/>
          <w:noProof/>
          <w:szCs w:val="24"/>
        </w:rPr>
        <w:t xml:space="preserve"> </w:t>
      </w:r>
      <w:r w:rsidR="00B56DF0">
        <w:rPr>
          <w:rFonts w:eastAsia="楷体" w:hint="eastAsia"/>
          <w:noProof/>
          <w:szCs w:val="24"/>
        </w:rPr>
        <w:t>SCM</w:t>
      </w:r>
      <w:r w:rsidR="00B56DF0">
        <w:rPr>
          <w:rFonts w:eastAsia="楷体" w:hint="eastAsia"/>
          <w:noProof/>
          <w:szCs w:val="24"/>
        </w:rPr>
        <w:t>结构的电场分布图</w:t>
      </w:r>
      <w:r w:rsidRPr="0032106F">
        <w:rPr>
          <w:rFonts w:eastAsia="楷体" w:hint="eastAsia"/>
          <w:noProof/>
          <w:szCs w:val="24"/>
        </w:rPr>
        <w:t>（</w:t>
      </w:r>
      <w:r w:rsidRPr="0032106F">
        <w:rPr>
          <w:rFonts w:eastAsia="楷体" w:hint="eastAsia"/>
          <w:noProof/>
          <w:szCs w:val="24"/>
        </w:rPr>
        <w:t>a</w:t>
      </w:r>
      <w:r w:rsidRPr="0032106F">
        <w:rPr>
          <w:rFonts w:eastAsia="楷体" w:hint="eastAsia"/>
          <w:noProof/>
          <w:szCs w:val="24"/>
        </w:rPr>
        <w:t>）</w:t>
      </w:r>
      <w:r w:rsidR="00FC1808">
        <w:rPr>
          <w:rFonts w:eastAsia="楷体" w:hint="eastAsia"/>
          <w:noProof/>
          <w:szCs w:val="24"/>
        </w:rPr>
        <w:t>初始</w:t>
      </w:r>
      <w:r w:rsidR="003507E9">
        <w:rPr>
          <w:rFonts w:eastAsia="楷体"/>
          <w:noProof/>
          <w:szCs w:val="24"/>
        </w:rPr>
        <w:t>电</w:t>
      </w:r>
      <w:r w:rsidRPr="0032106F">
        <w:rPr>
          <w:rFonts w:eastAsia="楷体"/>
          <w:noProof/>
          <w:szCs w:val="24"/>
        </w:rPr>
        <w:t>场分布图；（</w:t>
      </w:r>
      <w:r w:rsidRPr="0032106F">
        <w:rPr>
          <w:rFonts w:eastAsia="楷体"/>
          <w:noProof/>
          <w:szCs w:val="24"/>
        </w:rPr>
        <w:t>b</w:t>
      </w:r>
      <w:r w:rsidRPr="0032106F">
        <w:rPr>
          <w:rFonts w:eastAsia="楷体"/>
          <w:noProof/>
          <w:szCs w:val="24"/>
        </w:rPr>
        <w:t>）</w:t>
      </w:r>
      <w:r w:rsidR="00FC1808">
        <w:rPr>
          <w:rFonts w:eastAsia="楷体" w:hint="eastAsia"/>
          <w:noProof/>
          <w:szCs w:val="24"/>
        </w:rPr>
        <w:t>经过</w:t>
      </w:r>
      <w:r w:rsidR="00FC1808">
        <w:rPr>
          <w:rFonts w:eastAsia="楷体" w:hint="eastAsia"/>
          <w:noProof/>
          <w:szCs w:val="24"/>
        </w:rPr>
        <w:t>100</w:t>
      </w:r>
      <w:r w:rsidR="00FC1808">
        <w:rPr>
          <w:rFonts w:eastAsia="楷体" w:hint="eastAsia"/>
          <w:noProof/>
          <w:szCs w:val="24"/>
        </w:rPr>
        <w:t>次</w:t>
      </w:r>
      <w:r w:rsidRPr="0032106F">
        <w:rPr>
          <w:rFonts w:eastAsia="楷体" w:hint="eastAsia"/>
          <w:noProof/>
          <w:szCs w:val="24"/>
        </w:rPr>
        <w:t>GA</w:t>
      </w:r>
      <w:r w:rsidR="00FC1808">
        <w:rPr>
          <w:rFonts w:eastAsia="楷体" w:hint="eastAsia"/>
          <w:noProof/>
          <w:szCs w:val="24"/>
        </w:rPr>
        <w:t>算法</w:t>
      </w:r>
      <w:r w:rsidRPr="0032106F">
        <w:rPr>
          <w:rFonts w:eastAsia="楷体" w:hint="eastAsia"/>
          <w:noProof/>
          <w:szCs w:val="24"/>
        </w:rPr>
        <w:t>优化</w:t>
      </w:r>
      <w:r w:rsidR="00673831">
        <w:rPr>
          <w:rFonts w:eastAsia="楷体" w:hint="eastAsia"/>
          <w:noProof/>
          <w:szCs w:val="24"/>
        </w:rPr>
        <w:t>电</w:t>
      </w:r>
      <w:r w:rsidRPr="0032106F">
        <w:rPr>
          <w:rFonts w:eastAsia="楷体"/>
          <w:noProof/>
          <w:szCs w:val="24"/>
        </w:rPr>
        <w:t>场分布图</w:t>
      </w:r>
    </w:p>
    <w:p w14:paraId="729FCC24" w14:textId="7B725B8B" w:rsidR="004E578D" w:rsidRDefault="00616B2A" w:rsidP="009F094A">
      <w:pPr>
        <w:spacing w:line="400" w:lineRule="exact"/>
        <w:ind w:firstLine="480"/>
        <w:rPr>
          <w:noProof/>
          <w:sz w:val="24"/>
          <w:szCs w:val="24"/>
        </w:rPr>
      </w:pPr>
      <w:r>
        <w:rPr>
          <w:rFonts w:hint="eastAsia"/>
          <w:noProof/>
          <w:sz w:val="24"/>
          <w:szCs w:val="24"/>
        </w:rPr>
        <w:t>为了</w:t>
      </w:r>
      <w:r>
        <w:rPr>
          <w:noProof/>
          <w:sz w:val="24"/>
          <w:szCs w:val="24"/>
        </w:rPr>
        <w:t>研究</w:t>
      </w:r>
      <w:r w:rsidR="00464CB9">
        <w:rPr>
          <w:rFonts w:hint="eastAsia"/>
          <w:noProof/>
          <w:sz w:val="24"/>
          <w:szCs w:val="24"/>
        </w:rPr>
        <w:t>GA</w:t>
      </w:r>
      <w:r w:rsidR="00464CB9">
        <w:rPr>
          <w:rFonts w:hint="eastAsia"/>
          <w:noProof/>
          <w:sz w:val="24"/>
          <w:szCs w:val="24"/>
        </w:rPr>
        <w:t>算法中</w:t>
      </w:r>
      <w:r>
        <w:rPr>
          <w:rFonts w:hint="eastAsia"/>
          <w:noProof/>
          <w:sz w:val="24"/>
          <w:szCs w:val="24"/>
        </w:rPr>
        <w:t>迭代</w:t>
      </w:r>
      <w:r>
        <w:rPr>
          <w:noProof/>
          <w:sz w:val="24"/>
          <w:szCs w:val="24"/>
        </w:rPr>
        <w:t>次数对</w:t>
      </w:r>
      <w:r w:rsidR="00464CB9">
        <w:rPr>
          <w:rFonts w:hint="eastAsia"/>
          <w:noProof/>
          <w:sz w:val="24"/>
          <w:szCs w:val="24"/>
        </w:rPr>
        <w:t>优化</w:t>
      </w:r>
      <w:r w:rsidR="00464CB9">
        <w:rPr>
          <w:noProof/>
          <w:sz w:val="24"/>
          <w:szCs w:val="24"/>
        </w:rPr>
        <w:t>效果的影响，</w:t>
      </w:r>
      <w:r w:rsidR="00464CB9">
        <w:rPr>
          <w:rFonts w:hint="eastAsia"/>
          <w:noProof/>
          <w:sz w:val="24"/>
          <w:szCs w:val="24"/>
        </w:rPr>
        <w:t>以及</w:t>
      </w:r>
      <w:r w:rsidR="00464CB9">
        <w:rPr>
          <w:noProof/>
          <w:sz w:val="24"/>
          <w:szCs w:val="24"/>
        </w:rPr>
        <w:t>探索</w:t>
      </w:r>
      <w:r w:rsidR="00464CB9">
        <w:rPr>
          <w:rFonts w:hint="eastAsia"/>
          <w:noProof/>
          <w:sz w:val="24"/>
          <w:szCs w:val="24"/>
        </w:rPr>
        <w:t>P</w:t>
      </w:r>
      <w:r w:rsidR="00464CB9">
        <w:rPr>
          <w:noProof/>
          <w:sz w:val="24"/>
          <w:szCs w:val="24"/>
        </w:rPr>
        <w:t>MC</w:t>
      </w:r>
      <w:r>
        <w:rPr>
          <w:noProof/>
          <w:sz w:val="24"/>
          <w:szCs w:val="24"/>
        </w:rPr>
        <w:t>的</w:t>
      </w:r>
      <w:r w:rsidR="00464CB9">
        <w:rPr>
          <w:rFonts w:hint="eastAsia"/>
          <w:noProof/>
          <w:sz w:val="24"/>
          <w:szCs w:val="24"/>
        </w:rPr>
        <w:t>性能</w:t>
      </w:r>
      <w:r>
        <w:rPr>
          <w:noProof/>
          <w:sz w:val="24"/>
          <w:szCs w:val="24"/>
        </w:rPr>
        <w:t>是否</w:t>
      </w:r>
      <w:r w:rsidR="00464CB9">
        <w:rPr>
          <w:rFonts w:hint="eastAsia"/>
          <w:noProof/>
          <w:sz w:val="24"/>
          <w:szCs w:val="24"/>
        </w:rPr>
        <w:t>得到</w:t>
      </w:r>
      <w:r>
        <w:rPr>
          <w:noProof/>
          <w:sz w:val="24"/>
          <w:szCs w:val="24"/>
        </w:rPr>
        <w:t>进一步</w:t>
      </w:r>
      <w:r w:rsidR="00464CB9">
        <w:rPr>
          <w:rFonts w:hint="eastAsia"/>
          <w:noProof/>
          <w:sz w:val="24"/>
          <w:szCs w:val="24"/>
        </w:rPr>
        <w:t>地</w:t>
      </w:r>
      <w:r>
        <w:rPr>
          <w:noProof/>
          <w:sz w:val="24"/>
          <w:szCs w:val="24"/>
        </w:rPr>
        <w:t>提升，</w:t>
      </w:r>
      <w:r w:rsidR="00464CB9">
        <w:rPr>
          <w:rFonts w:hint="eastAsia"/>
          <w:noProof/>
          <w:sz w:val="24"/>
          <w:szCs w:val="24"/>
        </w:rPr>
        <w:t>在原来</w:t>
      </w:r>
      <w:r w:rsidR="00464CB9">
        <w:rPr>
          <w:noProof/>
          <w:sz w:val="24"/>
          <w:szCs w:val="24"/>
        </w:rPr>
        <w:t>已</w:t>
      </w:r>
      <w:r w:rsidR="00464CB9">
        <w:rPr>
          <w:rFonts w:hint="eastAsia"/>
          <w:noProof/>
          <w:sz w:val="24"/>
          <w:szCs w:val="24"/>
        </w:rPr>
        <w:t>经过</w:t>
      </w:r>
      <w:r w:rsidR="00464CB9">
        <w:rPr>
          <w:rFonts w:hint="eastAsia"/>
          <w:noProof/>
          <w:sz w:val="24"/>
          <w:szCs w:val="24"/>
        </w:rPr>
        <w:t>100</w:t>
      </w:r>
      <w:r w:rsidR="00464CB9">
        <w:rPr>
          <w:rFonts w:hint="eastAsia"/>
          <w:noProof/>
          <w:sz w:val="24"/>
          <w:szCs w:val="24"/>
        </w:rPr>
        <w:t>次</w:t>
      </w:r>
      <w:r w:rsidR="001A5DE3">
        <w:rPr>
          <w:rFonts w:hint="eastAsia"/>
          <w:noProof/>
          <w:sz w:val="24"/>
          <w:szCs w:val="24"/>
        </w:rPr>
        <w:t>GA</w:t>
      </w:r>
      <w:r w:rsidR="001A5DE3">
        <w:rPr>
          <w:rFonts w:hint="eastAsia"/>
          <w:noProof/>
          <w:sz w:val="24"/>
          <w:szCs w:val="24"/>
        </w:rPr>
        <w:t>算法</w:t>
      </w:r>
      <w:r w:rsidR="00464CB9">
        <w:rPr>
          <w:noProof/>
          <w:sz w:val="24"/>
          <w:szCs w:val="24"/>
        </w:rPr>
        <w:t>优化的</w:t>
      </w:r>
      <w:r w:rsidR="00464CB9">
        <w:rPr>
          <w:rFonts w:hint="eastAsia"/>
          <w:noProof/>
          <w:sz w:val="24"/>
          <w:szCs w:val="24"/>
        </w:rPr>
        <w:t>PMC</w:t>
      </w:r>
      <w:r w:rsidR="00464CB9">
        <w:rPr>
          <w:rFonts w:hint="eastAsia"/>
          <w:noProof/>
          <w:sz w:val="24"/>
          <w:szCs w:val="24"/>
        </w:rPr>
        <w:t>结构的</w:t>
      </w:r>
      <w:r w:rsidR="00464CB9">
        <w:rPr>
          <w:noProof/>
          <w:sz w:val="24"/>
          <w:szCs w:val="24"/>
        </w:rPr>
        <w:t>基础上</w:t>
      </w:r>
      <w:r w:rsidR="00464CB9">
        <w:rPr>
          <w:rFonts w:hint="eastAsia"/>
          <w:noProof/>
          <w:sz w:val="24"/>
          <w:szCs w:val="24"/>
        </w:rPr>
        <w:t>，</w:t>
      </w:r>
      <w:r w:rsidR="00464CB9">
        <w:rPr>
          <w:noProof/>
          <w:sz w:val="24"/>
          <w:szCs w:val="24"/>
        </w:rPr>
        <w:t>又</w:t>
      </w:r>
      <w:r w:rsidR="00464CB9">
        <w:rPr>
          <w:rFonts w:hint="eastAsia"/>
          <w:noProof/>
          <w:sz w:val="24"/>
          <w:szCs w:val="24"/>
        </w:rPr>
        <w:t>继续</w:t>
      </w:r>
      <w:r w:rsidR="00464CB9">
        <w:rPr>
          <w:noProof/>
          <w:sz w:val="24"/>
          <w:szCs w:val="24"/>
        </w:rPr>
        <w:t>对其进行了</w:t>
      </w:r>
      <w:r w:rsidR="00464CB9">
        <w:rPr>
          <w:rFonts w:hint="eastAsia"/>
          <w:noProof/>
          <w:sz w:val="24"/>
          <w:szCs w:val="24"/>
        </w:rPr>
        <w:t>100</w:t>
      </w:r>
      <w:r w:rsidR="00464CB9">
        <w:rPr>
          <w:rFonts w:hint="eastAsia"/>
          <w:noProof/>
          <w:sz w:val="24"/>
          <w:szCs w:val="24"/>
        </w:rPr>
        <w:t>次</w:t>
      </w:r>
      <w:r w:rsidR="00464CB9">
        <w:rPr>
          <w:noProof/>
          <w:sz w:val="24"/>
          <w:szCs w:val="24"/>
        </w:rPr>
        <w:t>的迭代</w:t>
      </w:r>
      <w:r w:rsidR="00464CB9">
        <w:rPr>
          <w:rFonts w:hint="eastAsia"/>
          <w:noProof/>
          <w:sz w:val="24"/>
          <w:szCs w:val="24"/>
        </w:rPr>
        <w:t>。</w:t>
      </w:r>
      <w:r w:rsidR="00464CB9">
        <w:rPr>
          <w:noProof/>
          <w:sz w:val="24"/>
          <w:szCs w:val="24"/>
        </w:rPr>
        <w:t>然而</w:t>
      </w:r>
      <w:r w:rsidR="00464CB9">
        <w:rPr>
          <w:rFonts w:hint="eastAsia"/>
          <w:noProof/>
          <w:sz w:val="24"/>
          <w:szCs w:val="24"/>
        </w:rPr>
        <w:t>，</w:t>
      </w:r>
      <w:r w:rsidR="009F094A">
        <w:rPr>
          <w:rFonts w:hint="eastAsia"/>
          <w:noProof/>
          <w:sz w:val="24"/>
          <w:szCs w:val="24"/>
        </w:rPr>
        <w:t>最终</w:t>
      </w:r>
      <w:r w:rsidR="009F094A">
        <w:rPr>
          <w:noProof/>
          <w:sz w:val="24"/>
          <w:szCs w:val="24"/>
        </w:rPr>
        <w:t>得到的</w:t>
      </w:r>
      <w:r w:rsidR="009F094A">
        <w:rPr>
          <w:rFonts w:hint="eastAsia"/>
          <w:noProof/>
          <w:sz w:val="24"/>
          <w:szCs w:val="24"/>
        </w:rPr>
        <w:t>PMC</w:t>
      </w:r>
      <w:r w:rsidR="009F094A">
        <w:rPr>
          <w:rFonts w:hint="eastAsia"/>
          <w:noProof/>
          <w:sz w:val="24"/>
          <w:szCs w:val="24"/>
        </w:rPr>
        <w:t>的</w:t>
      </w:r>
      <w:r w:rsidR="009F094A">
        <w:rPr>
          <w:noProof/>
          <w:sz w:val="24"/>
          <w:szCs w:val="24"/>
        </w:rPr>
        <w:t>性能提升效果并不明显。</w:t>
      </w:r>
      <w:r>
        <w:rPr>
          <w:noProof/>
          <w:sz w:val="24"/>
          <w:szCs w:val="24"/>
        </w:rPr>
        <w:t>图</w:t>
      </w:r>
      <w:r>
        <w:rPr>
          <w:rFonts w:hint="eastAsia"/>
          <w:noProof/>
          <w:sz w:val="24"/>
          <w:szCs w:val="24"/>
        </w:rPr>
        <w:t>3</w:t>
      </w:r>
      <w:r w:rsidR="009F094A">
        <w:rPr>
          <w:noProof/>
          <w:sz w:val="24"/>
          <w:szCs w:val="24"/>
        </w:rPr>
        <w:t>-5</w:t>
      </w:r>
      <w:r>
        <w:rPr>
          <w:rFonts w:hint="eastAsia"/>
          <w:noProof/>
          <w:sz w:val="24"/>
          <w:szCs w:val="24"/>
        </w:rPr>
        <w:t>为</w:t>
      </w:r>
      <w:r>
        <w:rPr>
          <w:noProof/>
          <w:sz w:val="24"/>
          <w:szCs w:val="24"/>
        </w:rPr>
        <w:t>共</w:t>
      </w:r>
      <w:r w:rsidR="009F094A">
        <w:rPr>
          <w:rFonts w:hint="eastAsia"/>
          <w:noProof/>
          <w:sz w:val="24"/>
          <w:szCs w:val="24"/>
        </w:rPr>
        <w:t>经过</w:t>
      </w:r>
      <w:r>
        <w:rPr>
          <w:rFonts w:hint="eastAsia"/>
          <w:noProof/>
          <w:sz w:val="24"/>
          <w:szCs w:val="24"/>
        </w:rPr>
        <w:t>200</w:t>
      </w:r>
      <w:r w:rsidR="009F094A">
        <w:rPr>
          <w:rFonts w:hint="eastAsia"/>
          <w:noProof/>
          <w:sz w:val="24"/>
          <w:szCs w:val="24"/>
        </w:rPr>
        <w:t>次</w:t>
      </w:r>
      <w:r w:rsidR="009F094A">
        <w:rPr>
          <w:noProof/>
          <w:sz w:val="24"/>
          <w:szCs w:val="24"/>
        </w:rPr>
        <w:t>GA</w:t>
      </w:r>
      <w:r w:rsidR="009F094A">
        <w:rPr>
          <w:rFonts w:hint="eastAsia"/>
          <w:noProof/>
          <w:sz w:val="24"/>
          <w:szCs w:val="24"/>
        </w:rPr>
        <w:t>算法迭代</w:t>
      </w:r>
      <w:r w:rsidR="009F094A">
        <w:rPr>
          <w:noProof/>
          <w:sz w:val="24"/>
          <w:szCs w:val="24"/>
        </w:rPr>
        <w:t>后</w:t>
      </w:r>
      <w:r>
        <w:rPr>
          <w:rFonts w:hint="eastAsia"/>
          <w:noProof/>
          <w:sz w:val="24"/>
          <w:szCs w:val="24"/>
        </w:rPr>
        <w:t>得到</w:t>
      </w:r>
      <w:r>
        <w:rPr>
          <w:noProof/>
          <w:sz w:val="24"/>
          <w:szCs w:val="24"/>
        </w:rPr>
        <w:t>的</w:t>
      </w:r>
      <w:r w:rsidR="009F094A">
        <w:rPr>
          <w:rFonts w:hint="eastAsia"/>
          <w:noProof/>
          <w:sz w:val="24"/>
          <w:szCs w:val="24"/>
        </w:rPr>
        <w:t>P</w:t>
      </w:r>
      <w:r w:rsidR="009F094A">
        <w:rPr>
          <w:noProof/>
          <w:sz w:val="24"/>
          <w:szCs w:val="24"/>
        </w:rPr>
        <w:t>MC</w:t>
      </w:r>
      <w:r>
        <w:rPr>
          <w:noProof/>
          <w:sz w:val="24"/>
          <w:szCs w:val="24"/>
        </w:rPr>
        <w:t>透射谱，</w:t>
      </w:r>
      <w:r w:rsidR="009F094A">
        <w:rPr>
          <w:rFonts w:hint="eastAsia"/>
          <w:noProof/>
          <w:sz w:val="24"/>
          <w:szCs w:val="24"/>
        </w:rPr>
        <w:t>其</w:t>
      </w:r>
      <w:r w:rsidR="004E578D">
        <w:rPr>
          <w:noProof/>
          <w:sz w:val="24"/>
          <w:szCs w:val="24"/>
        </w:rPr>
        <w:t>效率在</w:t>
      </w:r>
      <w:r w:rsidR="004E578D">
        <w:rPr>
          <w:rFonts w:hint="eastAsia"/>
          <w:noProof/>
          <w:sz w:val="24"/>
          <w:szCs w:val="24"/>
        </w:rPr>
        <w:t>0.578</w:t>
      </w:r>
      <w:r w:rsidR="004E578D">
        <w:rPr>
          <w:rFonts w:hint="eastAsia"/>
          <w:noProof/>
          <w:sz w:val="24"/>
          <w:szCs w:val="24"/>
        </w:rPr>
        <w:t>以上</w:t>
      </w:r>
      <w:r w:rsidR="004E578D">
        <w:rPr>
          <w:noProof/>
          <w:sz w:val="24"/>
          <w:szCs w:val="24"/>
        </w:rPr>
        <w:t>，</w:t>
      </w:r>
      <w:r w:rsidR="009F094A">
        <w:rPr>
          <w:rFonts w:hint="eastAsia"/>
          <w:noProof/>
          <w:sz w:val="24"/>
          <w:szCs w:val="24"/>
        </w:rPr>
        <w:t>此时对应</w:t>
      </w:r>
      <w:r w:rsidR="009F094A">
        <w:rPr>
          <w:noProof/>
          <w:sz w:val="24"/>
          <w:szCs w:val="24"/>
        </w:rPr>
        <w:t>的</w:t>
      </w:r>
      <w:r w:rsidR="004E578D">
        <w:rPr>
          <w:rFonts w:hint="eastAsia"/>
          <w:noProof/>
          <w:sz w:val="24"/>
          <w:szCs w:val="24"/>
        </w:rPr>
        <w:t>平均目标差值为</w:t>
      </w:r>
      <w:r w:rsidR="004E578D" w:rsidRPr="004E578D">
        <w:rPr>
          <w:noProof/>
          <w:sz w:val="24"/>
          <w:szCs w:val="24"/>
        </w:rPr>
        <w:t>32.3</w:t>
      </w:r>
      <w:r w:rsidR="004E578D">
        <w:rPr>
          <w:rFonts w:hint="eastAsia"/>
          <w:noProof/>
          <w:sz w:val="24"/>
          <w:szCs w:val="24"/>
        </w:rPr>
        <w:t>，</w:t>
      </w:r>
      <w:r w:rsidR="004E578D">
        <w:rPr>
          <w:noProof/>
          <w:sz w:val="24"/>
          <w:szCs w:val="24"/>
        </w:rPr>
        <w:t>这与</w:t>
      </w:r>
      <w:r w:rsidR="005D52A2">
        <w:rPr>
          <w:rFonts w:hint="eastAsia"/>
          <w:noProof/>
          <w:sz w:val="24"/>
          <w:szCs w:val="24"/>
        </w:rPr>
        <w:t>经过</w:t>
      </w:r>
      <w:r w:rsidR="005D52A2">
        <w:rPr>
          <w:rFonts w:hint="eastAsia"/>
          <w:noProof/>
          <w:sz w:val="24"/>
          <w:szCs w:val="24"/>
        </w:rPr>
        <w:t>100</w:t>
      </w:r>
      <w:r w:rsidR="005D52A2">
        <w:rPr>
          <w:rFonts w:hint="eastAsia"/>
          <w:noProof/>
          <w:sz w:val="24"/>
          <w:szCs w:val="24"/>
        </w:rPr>
        <w:t>次</w:t>
      </w:r>
      <w:r w:rsidR="005D52A2">
        <w:rPr>
          <w:noProof/>
          <w:sz w:val="24"/>
          <w:szCs w:val="24"/>
        </w:rPr>
        <w:t>算法迭代得到的</w:t>
      </w:r>
      <m:oMath>
        <m:r>
          <w:rPr>
            <w:rFonts w:ascii="Cambria Math" w:hAnsi="Cambria Math"/>
            <w:noProof/>
            <w:sz w:val="24"/>
            <w:szCs w:val="24"/>
          </w:rPr>
          <m:t>ObjV</m:t>
        </m:r>
      </m:oMath>
      <w:r w:rsidR="005D52A2">
        <w:rPr>
          <w:rFonts w:hint="eastAsia"/>
          <w:noProof/>
          <w:sz w:val="24"/>
          <w:szCs w:val="24"/>
        </w:rPr>
        <w:t>数值</w:t>
      </w:r>
      <w:r w:rsidR="009F094A">
        <w:rPr>
          <w:rFonts w:hint="eastAsia"/>
          <w:noProof/>
          <w:sz w:val="24"/>
          <w:szCs w:val="24"/>
        </w:rPr>
        <w:t>相差</w:t>
      </w:r>
      <w:r w:rsidR="004E578D">
        <w:rPr>
          <w:noProof/>
          <w:sz w:val="24"/>
          <w:szCs w:val="24"/>
        </w:rPr>
        <w:t>不大，</w:t>
      </w:r>
      <w:r w:rsidR="009F094A">
        <w:rPr>
          <w:rFonts w:hint="eastAsia"/>
          <w:noProof/>
          <w:sz w:val="24"/>
          <w:szCs w:val="24"/>
        </w:rPr>
        <w:t>并且透射</w:t>
      </w:r>
      <w:r w:rsidR="004E578D">
        <w:rPr>
          <w:noProof/>
          <w:sz w:val="24"/>
          <w:szCs w:val="24"/>
        </w:rPr>
        <w:t>效率</w:t>
      </w:r>
      <w:r w:rsidR="004E578D">
        <w:rPr>
          <w:rFonts w:hint="eastAsia"/>
          <w:noProof/>
          <w:sz w:val="24"/>
          <w:szCs w:val="24"/>
        </w:rPr>
        <w:t>也</w:t>
      </w:r>
      <w:r w:rsidR="009F094A">
        <w:rPr>
          <w:noProof/>
          <w:sz w:val="24"/>
          <w:szCs w:val="24"/>
        </w:rPr>
        <w:t>并没有得到进一步</w:t>
      </w:r>
      <w:r w:rsidR="009F094A">
        <w:rPr>
          <w:rFonts w:hint="eastAsia"/>
          <w:noProof/>
          <w:sz w:val="24"/>
          <w:szCs w:val="24"/>
        </w:rPr>
        <w:t>地</w:t>
      </w:r>
      <w:r w:rsidR="004E578D">
        <w:rPr>
          <w:noProof/>
          <w:sz w:val="24"/>
          <w:szCs w:val="24"/>
        </w:rPr>
        <w:t>提升</w:t>
      </w:r>
      <w:r w:rsidR="004E578D">
        <w:rPr>
          <w:rFonts w:hint="eastAsia"/>
          <w:noProof/>
          <w:sz w:val="24"/>
          <w:szCs w:val="24"/>
        </w:rPr>
        <w:t>，</w:t>
      </w:r>
      <w:r w:rsidR="004E578D">
        <w:rPr>
          <w:noProof/>
          <w:sz w:val="24"/>
          <w:szCs w:val="24"/>
        </w:rPr>
        <w:t>说明</w:t>
      </w:r>
      <w:r w:rsidR="009F094A">
        <w:rPr>
          <w:rFonts w:hint="eastAsia"/>
          <w:noProof/>
          <w:sz w:val="24"/>
          <w:szCs w:val="24"/>
        </w:rPr>
        <w:t>经过</w:t>
      </w:r>
      <w:r w:rsidR="009F094A">
        <w:rPr>
          <w:rFonts w:hint="eastAsia"/>
          <w:noProof/>
          <w:sz w:val="24"/>
          <w:szCs w:val="24"/>
        </w:rPr>
        <w:t>GA</w:t>
      </w:r>
      <w:r w:rsidR="004E578D">
        <w:rPr>
          <w:noProof/>
          <w:sz w:val="24"/>
          <w:szCs w:val="24"/>
        </w:rPr>
        <w:t>算法</w:t>
      </w:r>
      <w:r w:rsidR="001A5DE3">
        <w:rPr>
          <w:rFonts w:hint="eastAsia"/>
          <w:noProof/>
          <w:sz w:val="24"/>
          <w:szCs w:val="24"/>
        </w:rPr>
        <w:t>经过</w:t>
      </w:r>
      <w:r w:rsidR="001A5DE3">
        <w:rPr>
          <w:rFonts w:hint="eastAsia"/>
          <w:noProof/>
          <w:sz w:val="24"/>
          <w:szCs w:val="24"/>
        </w:rPr>
        <w:t>100</w:t>
      </w:r>
      <w:r w:rsidR="001A5DE3">
        <w:rPr>
          <w:rFonts w:hint="eastAsia"/>
          <w:noProof/>
          <w:sz w:val="24"/>
          <w:szCs w:val="24"/>
        </w:rPr>
        <w:t>次迭代后</w:t>
      </w:r>
      <w:r w:rsidR="004E578D">
        <w:rPr>
          <w:rFonts w:hint="eastAsia"/>
          <w:noProof/>
          <w:sz w:val="24"/>
          <w:szCs w:val="24"/>
        </w:rPr>
        <w:t>已经</w:t>
      </w:r>
      <w:r w:rsidR="004E578D">
        <w:rPr>
          <w:noProof/>
          <w:sz w:val="24"/>
          <w:szCs w:val="24"/>
        </w:rPr>
        <w:t>趋近于收敛，没有继续</w:t>
      </w:r>
      <w:r w:rsidR="004E578D">
        <w:rPr>
          <w:rFonts w:hint="eastAsia"/>
          <w:noProof/>
          <w:sz w:val="24"/>
          <w:szCs w:val="24"/>
        </w:rPr>
        <w:t>迭代</w:t>
      </w:r>
      <w:r w:rsidR="004E578D">
        <w:rPr>
          <w:noProof/>
          <w:sz w:val="24"/>
          <w:szCs w:val="24"/>
        </w:rPr>
        <w:t>的意义</w:t>
      </w:r>
      <w:r w:rsidR="004E578D">
        <w:rPr>
          <w:rFonts w:hint="eastAsia"/>
          <w:noProof/>
          <w:sz w:val="24"/>
          <w:szCs w:val="24"/>
        </w:rPr>
        <w:t>。</w:t>
      </w:r>
    </w:p>
    <w:p w14:paraId="58B4FA74" w14:textId="39D16E5C" w:rsidR="004E578D" w:rsidRDefault="004E578D" w:rsidP="004E578D">
      <w:pPr>
        <w:jc w:val="center"/>
        <w:rPr>
          <w:noProof/>
          <w:sz w:val="24"/>
          <w:szCs w:val="24"/>
        </w:rPr>
      </w:pPr>
      <w:r>
        <w:rPr>
          <w:rFonts w:hint="eastAsia"/>
          <w:noProof/>
          <w:sz w:val="24"/>
          <w:szCs w:val="24"/>
        </w:rPr>
        <w:lastRenderedPageBreak/>
        <w:drawing>
          <wp:inline distT="0" distB="0" distL="0" distR="0" wp14:anchorId="32838020" wp14:editId="4F0E4102">
            <wp:extent cx="3544824" cy="2340864"/>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遗传算法200次迭代透射谱.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544824" cy="2340864"/>
                    </a:xfrm>
                    <a:prstGeom prst="rect">
                      <a:avLst/>
                    </a:prstGeom>
                  </pic:spPr>
                </pic:pic>
              </a:graphicData>
            </a:graphic>
          </wp:inline>
        </w:drawing>
      </w:r>
    </w:p>
    <w:p w14:paraId="2533F360" w14:textId="43D1E8B8" w:rsidR="004E578D" w:rsidRPr="00287284" w:rsidRDefault="004E578D" w:rsidP="004E578D">
      <w:pPr>
        <w:jc w:val="center"/>
        <w:rPr>
          <w:rFonts w:eastAsia="楷体"/>
          <w:noProof/>
          <w:szCs w:val="24"/>
        </w:rPr>
      </w:pPr>
      <w:r w:rsidRPr="00287284">
        <w:rPr>
          <w:rFonts w:eastAsia="楷体" w:hint="eastAsia"/>
          <w:noProof/>
          <w:szCs w:val="24"/>
        </w:rPr>
        <w:t>图</w:t>
      </w:r>
      <w:r w:rsidRPr="00287284">
        <w:rPr>
          <w:rFonts w:eastAsia="楷体" w:hint="eastAsia"/>
          <w:noProof/>
          <w:szCs w:val="24"/>
        </w:rPr>
        <w:t>3</w:t>
      </w:r>
      <w:r w:rsidR="009F094A">
        <w:rPr>
          <w:rFonts w:eastAsia="楷体"/>
          <w:noProof/>
          <w:szCs w:val="24"/>
        </w:rPr>
        <w:t>-5</w:t>
      </w:r>
      <w:r w:rsidR="00287284">
        <w:rPr>
          <w:rFonts w:eastAsia="楷体"/>
          <w:noProof/>
          <w:szCs w:val="24"/>
        </w:rPr>
        <w:t xml:space="preserve"> </w:t>
      </w:r>
      <w:r w:rsidRPr="00287284">
        <w:rPr>
          <w:rFonts w:eastAsia="楷体" w:hint="eastAsia"/>
          <w:noProof/>
          <w:szCs w:val="24"/>
        </w:rPr>
        <w:t>经过</w:t>
      </w:r>
      <w:r w:rsidR="00D174F2">
        <w:rPr>
          <w:rFonts w:eastAsia="楷体" w:hint="eastAsia"/>
          <w:noProof/>
          <w:szCs w:val="24"/>
        </w:rPr>
        <w:t>GA</w:t>
      </w:r>
      <w:r w:rsidR="00D174F2">
        <w:rPr>
          <w:rFonts w:eastAsia="楷体" w:hint="eastAsia"/>
          <w:noProof/>
          <w:szCs w:val="24"/>
        </w:rPr>
        <w:t>算法</w:t>
      </w:r>
      <w:r w:rsidR="003C246C" w:rsidRPr="00287284">
        <w:rPr>
          <w:rFonts w:eastAsia="楷体" w:hint="eastAsia"/>
          <w:noProof/>
          <w:szCs w:val="24"/>
        </w:rPr>
        <w:t>2</w:t>
      </w:r>
      <w:r w:rsidRPr="00287284">
        <w:rPr>
          <w:rFonts w:eastAsia="楷体" w:hint="eastAsia"/>
          <w:noProof/>
          <w:szCs w:val="24"/>
        </w:rPr>
        <w:t>00</w:t>
      </w:r>
      <w:r w:rsidRPr="00287284">
        <w:rPr>
          <w:rFonts w:eastAsia="楷体" w:hint="eastAsia"/>
          <w:noProof/>
          <w:szCs w:val="24"/>
        </w:rPr>
        <w:t>次</w:t>
      </w:r>
      <w:r w:rsidR="00D174F2">
        <w:rPr>
          <w:rFonts w:eastAsia="楷体"/>
          <w:noProof/>
          <w:szCs w:val="24"/>
        </w:rPr>
        <w:t>迭代后</w:t>
      </w:r>
      <w:r w:rsidR="00D174F2">
        <w:rPr>
          <w:rFonts w:eastAsia="楷体" w:hint="eastAsia"/>
          <w:noProof/>
          <w:szCs w:val="24"/>
        </w:rPr>
        <w:t>PMC</w:t>
      </w:r>
      <w:r w:rsidR="00D174F2">
        <w:rPr>
          <w:rFonts w:eastAsia="楷体" w:hint="eastAsia"/>
          <w:noProof/>
          <w:szCs w:val="24"/>
        </w:rPr>
        <w:t>的透射谱</w:t>
      </w:r>
    </w:p>
    <w:p w14:paraId="30864AF3" w14:textId="30F9B1F8" w:rsidR="00ED6D91" w:rsidRDefault="0020492E" w:rsidP="00C564A2">
      <w:pPr>
        <w:spacing w:line="400" w:lineRule="exact"/>
        <w:ind w:firstLineChars="200" w:firstLine="480"/>
        <w:rPr>
          <w:noProof/>
          <w:sz w:val="24"/>
          <w:szCs w:val="24"/>
        </w:rPr>
      </w:pPr>
      <w:r>
        <w:rPr>
          <w:rFonts w:hint="eastAsia"/>
          <w:noProof/>
          <w:sz w:val="24"/>
          <w:szCs w:val="24"/>
        </w:rPr>
        <w:t>在</w:t>
      </w:r>
      <w:r w:rsidR="007C42C0">
        <w:rPr>
          <w:rFonts w:hint="eastAsia"/>
          <w:noProof/>
          <w:sz w:val="24"/>
          <w:szCs w:val="24"/>
        </w:rPr>
        <w:t>G</w:t>
      </w:r>
      <w:r w:rsidR="007C42C0">
        <w:rPr>
          <w:noProof/>
          <w:sz w:val="24"/>
          <w:szCs w:val="24"/>
        </w:rPr>
        <w:t>A</w:t>
      </w:r>
      <w:r w:rsidR="00430E17">
        <w:rPr>
          <w:rFonts w:hint="eastAsia"/>
          <w:noProof/>
          <w:sz w:val="24"/>
          <w:szCs w:val="24"/>
        </w:rPr>
        <w:t>算法</w:t>
      </w:r>
      <w:r w:rsidR="00C564A2">
        <w:rPr>
          <w:rFonts w:hint="eastAsia"/>
          <w:noProof/>
          <w:sz w:val="24"/>
          <w:szCs w:val="24"/>
        </w:rPr>
        <w:t>进行</w:t>
      </w:r>
      <w:r>
        <w:rPr>
          <w:rFonts w:hint="eastAsia"/>
          <w:noProof/>
          <w:sz w:val="24"/>
          <w:szCs w:val="24"/>
        </w:rPr>
        <w:t>200</w:t>
      </w:r>
      <w:r>
        <w:rPr>
          <w:rFonts w:hint="eastAsia"/>
          <w:noProof/>
          <w:sz w:val="24"/>
          <w:szCs w:val="24"/>
        </w:rPr>
        <w:t>次</w:t>
      </w:r>
      <w:r>
        <w:rPr>
          <w:noProof/>
          <w:sz w:val="24"/>
          <w:szCs w:val="24"/>
        </w:rPr>
        <w:t>的迭代过程中，</w:t>
      </w:r>
      <w:r w:rsidR="00430E17">
        <w:rPr>
          <w:rFonts w:hint="eastAsia"/>
          <w:noProof/>
          <w:sz w:val="24"/>
          <w:szCs w:val="24"/>
        </w:rPr>
        <w:t>每</w:t>
      </w:r>
      <w:r w:rsidR="00C564A2">
        <w:rPr>
          <w:rFonts w:hint="eastAsia"/>
          <w:noProof/>
          <w:sz w:val="24"/>
          <w:szCs w:val="24"/>
        </w:rPr>
        <w:t>隔</w:t>
      </w:r>
      <w:r w:rsidR="00430E17">
        <w:rPr>
          <w:rFonts w:hint="eastAsia"/>
          <w:noProof/>
          <w:sz w:val="24"/>
          <w:szCs w:val="24"/>
        </w:rPr>
        <w:t>40</w:t>
      </w:r>
      <w:r w:rsidR="00430E17">
        <w:rPr>
          <w:rFonts w:hint="eastAsia"/>
          <w:noProof/>
          <w:sz w:val="24"/>
          <w:szCs w:val="24"/>
        </w:rPr>
        <w:t>次</w:t>
      </w:r>
      <w:r w:rsidR="00430E17">
        <w:rPr>
          <w:noProof/>
          <w:sz w:val="24"/>
          <w:szCs w:val="24"/>
        </w:rPr>
        <w:t>取一点</w:t>
      </w:r>
      <w:r w:rsidR="00430E17">
        <w:rPr>
          <w:rFonts w:hint="eastAsia"/>
          <w:noProof/>
          <w:sz w:val="24"/>
          <w:szCs w:val="24"/>
        </w:rPr>
        <w:t>，绘制</w:t>
      </w:r>
      <w:r w:rsidR="00C564A2">
        <w:rPr>
          <w:rFonts w:hint="eastAsia"/>
          <w:noProof/>
          <w:sz w:val="24"/>
          <w:szCs w:val="24"/>
        </w:rPr>
        <w:t>成迭代次数</w:t>
      </w:r>
      <w:r w:rsidR="00C564A2">
        <w:rPr>
          <w:noProof/>
          <w:sz w:val="24"/>
          <w:szCs w:val="24"/>
        </w:rPr>
        <w:t>与</w:t>
      </w:r>
      <w:r w:rsidR="004E48D9" w:rsidRPr="004E48D9">
        <w:rPr>
          <w:i/>
          <w:noProof/>
          <w:sz w:val="24"/>
          <w:szCs w:val="24"/>
        </w:rPr>
        <w:t>ObjV</w:t>
      </w:r>
      <w:r w:rsidR="00C564A2">
        <w:rPr>
          <w:rFonts w:hint="eastAsia"/>
          <w:noProof/>
          <w:sz w:val="24"/>
          <w:szCs w:val="24"/>
        </w:rPr>
        <w:t>的</w:t>
      </w:r>
      <w:r w:rsidR="00C564A2">
        <w:rPr>
          <w:noProof/>
          <w:sz w:val="24"/>
          <w:szCs w:val="24"/>
        </w:rPr>
        <w:t>关系</w:t>
      </w:r>
      <w:r w:rsidR="00ED6D91">
        <w:rPr>
          <w:rFonts w:hint="eastAsia"/>
          <w:noProof/>
          <w:sz w:val="24"/>
          <w:szCs w:val="24"/>
        </w:rPr>
        <w:t>曲线</w:t>
      </w:r>
      <w:r w:rsidR="00ED6D91">
        <w:rPr>
          <w:noProof/>
          <w:sz w:val="24"/>
          <w:szCs w:val="24"/>
        </w:rPr>
        <w:t>示意图</w:t>
      </w:r>
      <w:r w:rsidR="00ED6D91">
        <w:rPr>
          <w:rFonts w:hint="eastAsia"/>
          <w:noProof/>
          <w:sz w:val="24"/>
          <w:szCs w:val="24"/>
        </w:rPr>
        <w:t>，</w:t>
      </w:r>
      <w:r w:rsidR="00430E17">
        <w:rPr>
          <w:rFonts w:hint="eastAsia"/>
          <w:noProof/>
          <w:sz w:val="24"/>
          <w:szCs w:val="24"/>
        </w:rPr>
        <w:t>如图</w:t>
      </w:r>
      <w:r w:rsidR="00430E17">
        <w:rPr>
          <w:rFonts w:hint="eastAsia"/>
          <w:noProof/>
          <w:sz w:val="24"/>
          <w:szCs w:val="24"/>
        </w:rPr>
        <w:t>3</w:t>
      </w:r>
      <w:r w:rsidR="0032106F">
        <w:rPr>
          <w:noProof/>
          <w:sz w:val="24"/>
          <w:szCs w:val="24"/>
        </w:rPr>
        <w:t>-6</w:t>
      </w:r>
      <w:r w:rsidR="00430E17">
        <w:rPr>
          <w:rFonts w:hint="eastAsia"/>
          <w:noProof/>
          <w:sz w:val="24"/>
          <w:szCs w:val="24"/>
        </w:rPr>
        <w:t>所示。</w:t>
      </w:r>
      <w:r w:rsidR="00430E17">
        <w:rPr>
          <w:noProof/>
          <w:sz w:val="24"/>
          <w:szCs w:val="24"/>
        </w:rPr>
        <w:t>图中</w:t>
      </w:r>
      <w:r w:rsidR="00430E17">
        <w:rPr>
          <w:rFonts w:hint="eastAsia"/>
          <w:noProof/>
          <w:sz w:val="24"/>
          <w:szCs w:val="24"/>
        </w:rPr>
        <w:t>A</w:t>
      </w:r>
      <w:r w:rsidR="00C564A2">
        <w:rPr>
          <w:rFonts w:hint="eastAsia"/>
          <w:noProof/>
          <w:sz w:val="24"/>
          <w:szCs w:val="24"/>
        </w:rPr>
        <w:t>对应</w:t>
      </w:r>
      <w:r w:rsidR="00C564A2">
        <w:rPr>
          <w:noProof/>
          <w:sz w:val="24"/>
          <w:szCs w:val="24"/>
        </w:rPr>
        <w:t>于初始目标差值</w:t>
      </w:r>
      <w:r w:rsidR="00164247">
        <w:rPr>
          <w:rFonts w:hint="eastAsia"/>
          <w:noProof/>
          <w:sz w:val="24"/>
          <w:szCs w:val="24"/>
        </w:rPr>
        <w:t>，</w:t>
      </w:r>
      <w:r w:rsidR="00164247">
        <w:rPr>
          <w:noProof/>
          <w:sz w:val="24"/>
          <w:szCs w:val="24"/>
        </w:rPr>
        <w:t>其数值为</w:t>
      </w:r>
      <w:r w:rsidR="00164247">
        <w:rPr>
          <w:noProof/>
          <w:sz w:val="24"/>
          <w:szCs w:val="24"/>
        </w:rPr>
        <w:t>83.3</w:t>
      </w:r>
      <w:r w:rsidR="00164247">
        <w:rPr>
          <w:rFonts w:hint="eastAsia"/>
          <w:noProof/>
          <w:sz w:val="24"/>
          <w:szCs w:val="24"/>
        </w:rPr>
        <w:t>；</w:t>
      </w:r>
      <w:r w:rsidR="00430E17">
        <w:rPr>
          <w:rFonts w:hint="eastAsia"/>
          <w:noProof/>
          <w:sz w:val="24"/>
          <w:szCs w:val="24"/>
        </w:rPr>
        <w:t>F</w:t>
      </w:r>
      <w:r w:rsidR="00430E17">
        <w:rPr>
          <w:rFonts w:hint="eastAsia"/>
          <w:noProof/>
          <w:sz w:val="24"/>
          <w:szCs w:val="24"/>
        </w:rPr>
        <w:t>点</w:t>
      </w:r>
      <w:r w:rsidR="00430E17">
        <w:rPr>
          <w:noProof/>
          <w:sz w:val="24"/>
          <w:szCs w:val="24"/>
        </w:rPr>
        <w:t>对应经过</w:t>
      </w:r>
      <w:r w:rsidR="00430E17">
        <w:rPr>
          <w:rFonts w:hint="eastAsia"/>
          <w:noProof/>
          <w:sz w:val="24"/>
          <w:szCs w:val="24"/>
        </w:rPr>
        <w:t>200</w:t>
      </w:r>
      <w:r w:rsidR="00430E17">
        <w:rPr>
          <w:rFonts w:hint="eastAsia"/>
          <w:noProof/>
          <w:sz w:val="24"/>
          <w:szCs w:val="24"/>
        </w:rPr>
        <w:t>次</w:t>
      </w:r>
      <w:r w:rsidR="00C564A2">
        <w:rPr>
          <w:rFonts w:hint="eastAsia"/>
          <w:noProof/>
          <w:sz w:val="24"/>
          <w:szCs w:val="24"/>
        </w:rPr>
        <w:t>GA</w:t>
      </w:r>
      <w:r w:rsidR="00C564A2">
        <w:rPr>
          <w:rFonts w:hint="eastAsia"/>
          <w:noProof/>
          <w:sz w:val="24"/>
          <w:szCs w:val="24"/>
        </w:rPr>
        <w:t>算法</w:t>
      </w:r>
      <w:r w:rsidR="00430E17">
        <w:rPr>
          <w:noProof/>
          <w:sz w:val="24"/>
          <w:szCs w:val="24"/>
        </w:rPr>
        <w:t>迭代的</w:t>
      </w:r>
      <w:r w:rsidR="00C564A2">
        <w:rPr>
          <w:rFonts w:hint="eastAsia"/>
          <w:noProof/>
          <w:sz w:val="24"/>
          <w:szCs w:val="24"/>
        </w:rPr>
        <w:t>PMC</w:t>
      </w:r>
      <w:r w:rsidR="00C564A2">
        <w:rPr>
          <w:rFonts w:hint="eastAsia"/>
          <w:noProof/>
          <w:sz w:val="24"/>
          <w:szCs w:val="24"/>
        </w:rPr>
        <w:t>的</w:t>
      </w:r>
      <w:r w:rsidR="00430E17">
        <w:rPr>
          <w:noProof/>
          <w:sz w:val="24"/>
          <w:szCs w:val="24"/>
        </w:rPr>
        <w:t>平均目标差值</w:t>
      </w:r>
      <w:r w:rsidR="00164247">
        <w:rPr>
          <w:rFonts w:hint="eastAsia"/>
          <w:noProof/>
          <w:sz w:val="24"/>
          <w:szCs w:val="24"/>
        </w:rPr>
        <w:t>，</w:t>
      </w:r>
      <w:r w:rsidR="00164247">
        <w:rPr>
          <w:noProof/>
          <w:sz w:val="24"/>
          <w:szCs w:val="24"/>
        </w:rPr>
        <w:t>其数值为</w:t>
      </w:r>
      <w:r w:rsidR="00164247" w:rsidRPr="00164247">
        <w:rPr>
          <w:noProof/>
          <w:sz w:val="24"/>
          <w:szCs w:val="24"/>
        </w:rPr>
        <w:t>32.3</w:t>
      </w:r>
      <w:r w:rsidR="00C564A2">
        <w:rPr>
          <w:rFonts w:hint="eastAsia"/>
          <w:noProof/>
          <w:sz w:val="24"/>
          <w:szCs w:val="24"/>
        </w:rPr>
        <w:t>；</w:t>
      </w:r>
      <w:r w:rsidR="00164247">
        <w:rPr>
          <w:rFonts w:hint="eastAsia"/>
          <w:noProof/>
          <w:sz w:val="24"/>
          <w:szCs w:val="24"/>
        </w:rPr>
        <w:t>B</w:t>
      </w:r>
      <w:r w:rsidR="00164247">
        <w:rPr>
          <w:rFonts w:hint="eastAsia"/>
          <w:noProof/>
          <w:sz w:val="24"/>
          <w:szCs w:val="24"/>
        </w:rPr>
        <w:t>、</w:t>
      </w:r>
      <w:r w:rsidR="00164247">
        <w:rPr>
          <w:rFonts w:hint="eastAsia"/>
          <w:noProof/>
          <w:sz w:val="24"/>
          <w:szCs w:val="24"/>
        </w:rPr>
        <w:t>C</w:t>
      </w:r>
      <w:r w:rsidR="00164247">
        <w:rPr>
          <w:rFonts w:hint="eastAsia"/>
          <w:noProof/>
          <w:sz w:val="24"/>
          <w:szCs w:val="24"/>
        </w:rPr>
        <w:t>、</w:t>
      </w:r>
      <w:r w:rsidR="00164247">
        <w:rPr>
          <w:rFonts w:hint="eastAsia"/>
          <w:noProof/>
          <w:sz w:val="24"/>
          <w:szCs w:val="24"/>
        </w:rPr>
        <w:t>D</w:t>
      </w:r>
      <w:r w:rsidR="00164247">
        <w:rPr>
          <w:rFonts w:hint="eastAsia"/>
          <w:noProof/>
          <w:sz w:val="24"/>
          <w:szCs w:val="24"/>
        </w:rPr>
        <w:t>、</w:t>
      </w:r>
      <w:r w:rsidR="00164247">
        <w:rPr>
          <w:rFonts w:hint="eastAsia"/>
          <w:noProof/>
          <w:sz w:val="24"/>
          <w:szCs w:val="24"/>
        </w:rPr>
        <w:t>E</w:t>
      </w:r>
      <w:r w:rsidR="00164247">
        <w:rPr>
          <w:rFonts w:hint="eastAsia"/>
          <w:noProof/>
          <w:sz w:val="24"/>
          <w:szCs w:val="24"/>
        </w:rPr>
        <w:t>点</w:t>
      </w:r>
      <w:r w:rsidR="00164247">
        <w:rPr>
          <w:noProof/>
          <w:sz w:val="24"/>
          <w:szCs w:val="24"/>
        </w:rPr>
        <w:t>的数值分别为：</w:t>
      </w:r>
      <w:r w:rsidR="00164247">
        <w:rPr>
          <w:noProof/>
          <w:sz w:val="24"/>
          <w:szCs w:val="24"/>
        </w:rPr>
        <w:t>43.5</w:t>
      </w:r>
      <w:r w:rsidR="00164247">
        <w:rPr>
          <w:rFonts w:hint="eastAsia"/>
          <w:noProof/>
          <w:sz w:val="24"/>
          <w:szCs w:val="24"/>
        </w:rPr>
        <w:t>，</w:t>
      </w:r>
      <w:r w:rsidR="00164247">
        <w:rPr>
          <w:noProof/>
          <w:sz w:val="24"/>
          <w:szCs w:val="24"/>
        </w:rPr>
        <w:t>33.2</w:t>
      </w:r>
      <w:r w:rsidR="00164247">
        <w:rPr>
          <w:rFonts w:hint="eastAsia"/>
          <w:noProof/>
          <w:sz w:val="24"/>
          <w:szCs w:val="24"/>
        </w:rPr>
        <w:t>，</w:t>
      </w:r>
      <w:r w:rsidR="00164247">
        <w:rPr>
          <w:noProof/>
          <w:sz w:val="24"/>
          <w:szCs w:val="24"/>
        </w:rPr>
        <w:t>32</w:t>
      </w:r>
      <w:r w:rsidR="00164247">
        <w:rPr>
          <w:rFonts w:hint="eastAsia"/>
          <w:noProof/>
          <w:sz w:val="24"/>
          <w:szCs w:val="24"/>
        </w:rPr>
        <w:t>，</w:t>
      </w:r>
      <w:r w:rsidR="00164247">
        <w:rPr>
          <w:noProof/>
          <w:sz w:val="24"/>
          <w:szCs w:val="24"/>
        </w:rPr>
        <w:t>31.7</w:t>
      </w:r>
      <w:r w:rsidR="00C564A2">
        <w:rPr>
          <w:rFonts w:hint="eastAsia"/>
          <w:noProof/>
          <w:sz w:val="24"/>
          <w:szCs w:val="24"/>
        </w:rPr>
        <w:t>。</w:t>
      </w:r>
      <w:r w:rsidR="00430E17">
        <w:rPr>
          <w:rFonts w:hint="eastAsia"/>
          <w:noProof/>
          <w:sz w:val="24"/>
          <w:szCs w:val="24"/>
        </w:rPr>
        <w:t>可以</w:t>
      </w:r>
      <w:r w:rsidR="00430E17">
        <w:rPr>
          <w:noProof/>
          <w:sz w:val="24"/>
          <w:szCs w:val="24"/>
        </w:rPr>
        <w:t>从图中看出，</w:t>
      </w:r>
      <w:r w:rsidR="00430E17">
        <w:rPr>
          <w:rFonts w:hint="eastAsia"/>
          <w:noProof/>
          <w:sz w:val="24"/>
          <w:szCs w:val="24"/>
        </w:rPr>
        <w:t>在</w:t>
      </w:r>
      <w:r w:rsidR="00430E17">
        <w:rPr>
          <w:noProof/>
          <w:sz w:val="24"/>
          <w:szCs w:val="24"/>
        </w:rPr>
        <w:t>前</w:t>
      </w:r>
      <w:r w:rsidR="00430E17">
        <w:rPr>
          <w:rFonts w:hint="eastAsia"/>
          <w:noProof/>
          <w:sz w:val="24"/>
          <w:szCs w:val="24"/>
        </w:rPr>
        <w:t>100</w:t>
      </w:r>
      <w:r w:rsidR="00430E17">
        <w:rPr>
          <w:rFonts w:hint="eastAsia"/>
          <w:noProof/>
          <w:sz w:val="24"/>
          <w:szCs w:val="24"/>
        </w:rPr>
        <w:t>次</w:t>
      </w:r>
      <w:r w:rsidR="00430E17">
        <w:rPr>
          <w:noProof/>
          <w:sz w:val="24"/>
          <w:szCs w:val="24"/>
        </w:rPr>
        <w:t>的迭代过程中，</w:t>
      </w:r>
      <w:r w:rsidR="00C564A2">
        <w:rPr>
          <w:rFonts w:hint="eastAsia"/>
          <w:noProof/>
          <w:sz w:val="24"/>
          <w:szCs w:val="24"/>
        </w:rPr>
        <w:t>GA</w:t>
      </w:r>
      <w:r w:rsidR="00C564A2">
        <w:rPr>
          <w:rFonts w:hint="eastAsia"/>
          <w:noProof/>
          <w:sz w:val="24"/>
          <w:szCs w:val="24"/>
        </w:rPr>
        <w:t>算法</w:t>
      </w:r>
      <w:r w:rsidR="00430E17">
        <w:rPr>
          <w:noProof/>
          <w:sz w:val="24"/>
          <w:szCs w:val="24"/>
        </w:rPr>
        <w:t>优化效果非常明显，</w:t>
      </w:r>
      <w:r w:rsidR="004E48D9" w:rsidRPr="004E48D9">
        <w:rPr>
          <w:i/>
          <w:noProof/>
          <w:sz w:val="24"/>
          <w:szCs w:val="24"/>
        </w:rPr>
        <w:t>ObjV</w:t>
      </w:r>
      <w:r w:rsidR="00C564A2">
        <w:rPr>
          <w:rFonts w:hint="eastAsia"/>
          <w:noProof/>
          <w:sz w:val="24"/>
          <w:szCs w:val="24"/>
        </w:rPr>
        <w:t>数值</w:t>
      </w:r>
      <w:r w:rsidR="00430E17">
        <w:rPr>
          <w:rFonts w:hint="eastAsia"/>
          <w:noProof/>
          <w:sz w:val="24"/>
          <w:szCs w:val="24"/>
        </w:rPr>
        <w:t>急剧下降；</w:t>
      </w:r>
      <w:r w:rsidR="00430E17">
        <w:rPr>
          <w:noProof/>
          <w:sz w:val="24"/>
          <w:szCs w:val="24"/>
        </w:rPr>
        <w:t>而在</w:t>
      </w:r>
      <w:r w:rsidR="00430E17">
        <w:rPr>
          <w:rFonts w:hint="eastAsia"/>
          <w:noProof/>
          <w:sz w:val="24"/>
          <w:szCs w:val="24"/>
        </w:rPr>
        <w:t>大约迭代</w:t>
      </w:r>
      <w:r w:rsidR="00430E17">
        <w:rPr>
          <w:rFonts w:hint="eastAsia"/>
          <w:noProof/>
          <w:sz w:val="24"/>
          <w:szCs w:val="24"/>
        </w:rPr>
        <w:t>100</w:t>
      </w:r>
      <w:r w:rsidR="00430E17">
        <w:rPr>
          <w:rFonts w:hint="eastAsia"/>
          <w:noProof/>
          <w:sz w:val="24"/>
          <w:szCs w:val="24"/>
        </w:rPr>
        <w:t>次之后，</w:t>
      </w:r>
      <w:r w:rsidR="004E48D9" w:rsidRPr="004E48D9">
        <w:rPr>
          <w:i/>
          <w:noProof/>
          <w:sz w:val="24"/>
          <w:szCs w:val="24"/>
        </w:rPr>
        <w:t>ObjV</w:t>
      </w:r>
      <w:r w:rsidR="00C564A2">
        <w:rPr>
          <w:rFonts w:hint="eastAsia"/>
          <w:noProof/>
          <w:sz w:val="24"/>
          <w:szCs w:val="24"/>
        </w:rPr>
        <w:t>数值下降缓慢，</w:t>
      </w:r>
      <w:r w:rsidR="007C42C0">
        <w:rPr>
          <w:rFonts w:hint="eastAsia"/>
          <w:noProof/>
          <w:sz w:val="24"/>
          <w:szCs w:val="24"/>
        </w:rPr>
        <w:t>G</w:t>
      </w:r>
      <w:r w:rsidR="007C42C0">
        <w:rPr>
          <w:noProof/>
          <w:sz w:val="24"/>
          <w:szCs w:val="24"/>
        </w:rPr>
        <w:t>A</w:t>
      </w:r>
      <w:r w:rsidR="00430E17">
        <w:rPr>
          <w:rFonts w:hint="eastAsia"/>
          <w:noProof/>
          <w:sz w:val="24"/>
          <w:szCs w:val="24"/>
        </w:rPr>
        <w:t>算法</w:t>
      </w:r>
      <w:r w:rsidR="00C564A2">
        <w:rPr>
          <w:rFonts w:hint="eastAsia"/>
          <w:noProof/>
          <w:sz w:val="24"/>
          <w:szCs w:val="24"/>
        </w:rPr>
        <w:t>趋近收敛</w:t>
      </w:r>
      <w:r w:rsidR="00430E17">
        <w:rPr>
          <w:rFonts w:hint="eastAsia"/>
          <w:noProof/>
          <w:sz w:val="24"/>
          <w:szCs w:val="24"/>
        </w:rPr>
        <w:t>。</w:t>
      </w:r>
    </w:p>
    <w:p w14:paraId="620AF832" w14:textId="427F72A2" w:rsidR="006A1ACF" w:rsidRDefault="00CB65CE" w:rsidP="00ED6D91">
      <w:pPr>
        <w:jc w:val="center"/>
        <w:rPr>
          <w:noProof/>
          <w:sz w:val="24"/>
          <w:szCs w:val="24"/>
        </w:rPr>
      </w:pPr>
      <w:r>
        <w:rPr>
          <w:noProof/>
          <w:sz w:val="24"/>
          <w:szCs w:val="24"/>
        </w:rPr>
        <w:drawing>
          <wp:inline distT="0" distB="0" distL="0" distR="0" wp14:anchorId="2E5D88BE" wp14:editId="187E13CA">
            <wp:extent cx="3535680" cy="2356104"/>
            <wp:effectExtent l="0" t="0" r="762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9遗传算法loss.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535680" cy="2356104"/>
                    </a:xfrm>
                    <a:prstGeom prst="rect">
                      <a:avLst/>
                    </a:prstGeom>
                  </pic:spPr>
                </pic:pic>
              </a:graphicData>
            </a:graphic>
          </wp:inline>
        </w:drawing>
      </w:r>
    </w:p>
    <w:p w14:paraId="59E08DE6" w14:textId="432D9681" w:rsidR="006A1ACF" w:rsidRPr="00287284" w:rsidRDefault="00430E17" w:rsidP="00430E17">
      <w:pPr>
        <w:jc w:val="center"/>
        <w:rPr>
          <w:rFonts w:eastAsia="楷体"/>
          <w:noProof/>
          <w:szCs w:val="24"/>
        </w:rPr>
      </w:pPr>
      <w:r w:rsidRPr="00287284">
        <w:rPr>
          <w:rFonts w:eastAsia="楷体" w:hint="eastAsia"/>
          <w:noProof/>
          <w:szCs w:val="24"/>
        </w:rPr>
        <w:t>图</w:t>
      </w:r>
      <w:r w:rsidRPr="00287284">
        <w:rPr>
          <w:rFonts w:eastAsia="楷体" w:hint="eastAsia"/>
          <w:noProof/>
          <w:szCs w:val="24"/>
        </w:rPr>
        <w:t>3</w:t>
      </w:r>
      <w:r w:rsidR="0032106F">
        <w:rPr>
          <w:rFonts w:eastAsia="楷体"/>
          <w:noProof/>
          <w:szCs w:val="24"/>
        </w:rPr>
        <w:t>-6</w:t>
      </w:r>
      <w:r w:rsidRPr="00287284">
        <w:rPr>
          <w:rFonts w:eastAsia="楷体"/>
          <w:noProof/>
          <w:szCs w:val="24"/>
        </w:rPr>
        <w:t xml:space="preserve"> </w:t>
      </w:r>
      <w:r w:rsidR="00843D70">
        <w:rPr>
          <w:rFonts w:eastAsia="楷体" w:hint="eastAsia"/>
          <w:noProof/>
          <w:szCs w:val="24"/>
        </w:rPr>
        <w:t>GA</w:t>
      </w:r>
      <w:r w:rsidR="006B3DE5" w:rsidRPr="00287284">
        <w:rPr>
          <w:rFonts w:eastAsia="楷体" w:hint="eastAsia"/>
          <w:noProof/>
          <w:szCs w:val="24"/>
        </w:rPr>
        <w:t>算法</w:t>
      </w:r>
      <w:r w:rsidRPr="00287284">
        <w:rPr>
          <w:rFonts w:eastAsia="楷体" w:hint="eastAsia"/>
          <w:noProof/>
          <w:szCs w:val="24"/>
        </w:rPr>
        <w:t>迭代</w:t>
      </w:r>
      <w:r w:rsidRPr="00287284">
        <w:rPr>
          <w:rFonts w:eastAsia="楷体"/>
          <w:noProof/>
          <w:szCs w:val="24"/>
        </w:rPr>
        <w:t>次数与</w:t>
      </w:r>
      <w:r w:rsidR="004E48D9" w:rsidRPr="004E48D9">
        <w:rPr>
          <w:i/>
          <w:noProof/>
          <w:szCs w:val="21"/>
        </w:rPr>
        <w:t>ObjV</w:t>
      </w:r>
      <w:r w:rsidRPr="00287284">
        <w:rPr>
          <w:rFonts w:eastAsia="楷体" w:hint="eastAsia"/>
          <w:noProof/>
          <w:szCs w:val="24"/>
        </w:rPr>
        <w:t>的</w:t>
      </w:r>
      <w:r w:rsidRPr="00287284">
        <w:rPr>
          <w:rFonts w:eastAsia="楷体"/>
          <w:noProof/>
          <w:szCs w:val="24"/>
        </w:rPr>
        <w:t>关系曲线</w:t>
      </w:r>
    </w:p>
    <w:p w14:paraId="3C341618" w14:textId="4E1A8A49" w:rsidR="00353E51" w:rsidRDefault="00353E51" w:rsidP="00353E51">
      <w:pPr>
        <w:pStyle w:val="3"/>
        <w:rPr>
          <w:noProof/>
        </w:rPr>
      </w:pPr>
      <w:bookmarkStart w:id="75" w:name="_Toc38644609"/>
      <w:r>
        <w:rPr>
          <w:rFonts w:hint="eastAsia"/>
          <w:noProof/>
        </w:rPr>
        <w:t>3.2.2</w:t>
      </w:r>
      <w:r w:rsidR="002347EA">
        <w:rPr>
          <w:noProof/>
        </w:rPr>
        <w:t xml:space="preserve"> </w:t>
      </w:r>
      <w:r w:rsidR="002347EA">
        <w:rPr>
          <w:rFonts w:hint="eastAsia"/>
          <w:noProof/>
        </w:rPr>
        <w:t>G</w:t>
      </w:r>
      <w:r w:rsidR="002347EA">
        <w:rPr>
          <w:noProof/>
        </w:rPr>
        <w:t>A</w:t>
      </w:r>
      <w:r w:rsidRPr="00353E51">
        <w:rPr>
          <w:rFonts w:hint="eastAsia"/>
          <w:noProof/>
        </w:rPr>
        <w:t>算法中不同参数对</w:t>
      </w:r>
      <w:r w:rsidR="002347EA">
        <w:rPr>
          <w:rFonts w:hint="eastAsia"/>
          <w:noProof/>
        </w:rPr>
        <w:t>优化效果</w:t>
      </w:r>
      <w:r w:rsidRPr="00353E51">
        <w:rPr>
          <w:rFonts w:hint="eastAsia"/>
          <w:noProof/>
        </w:rPr>
        <w:t>的影响比较</w:t>
      </w:r>
      <w:bookmarkEnd w:id="75"/>
    </w:p>
    <w:p w14:paraId="5FA8F479" w14:textId="5A41ADDB" w:rsidR="00D605E1" w:rsidRPr="00ED3D51" w:rsidRDefault="00FD0741" w:rsidP="00ED3D51">
      <w:pPr>
        <w:spacing w:line="400" w:lineRule="exact"/>
        <w:ind w:firstLineChars="200" w:firstLine="480"/>
        <w:rPr>
          <w:noProof/>
          <w:sz w:val="24"/>
          <w:szCs w:val="24"/>
        </w:rPr>
      </w:pPr>
      <w:r>
        <w:rPr>
          <w:rFonts w:hint="eastAsia"/>
          <w:noProof/>
          <w:sz w:val="24"/>
          <w:szCs w:val="24"/>
        </w:rPr>
        <w:t>在本节</w:t>
      </w:r>
      <w:r>
        <w:rPr>
          <w:noProof/>
          <w:sz w:val="24"/>
          <w:szCs w:val="24"/>
        </w:rPr>
        <w:t>，</w:t>
      </w:r>
      <w:r w:rsidRPr="00932D6D">
        <w:rPr>
          <w:noProof/>
          <w:sz w:val="24"/>
          <w:szCs w:val="24"/>
        </w:rPr>
        <w:t>改变</w:t>
      </w:r>
      <w:r>
        <w:rPr>
          <w:rFonts w:hint="eastAsia"/>
          <w:noProof/>
          <w:sz w:val="24"/>
          <w:szCs w:val="24"/>
        </w:rPr>
        <w:t>G</w:t>
      </w:r>
      <w:r>
        <w:rPr>
          <w:noProof/>
          <w:sz w:val="24"/>
          <w:szCs w:val="24"/>
        </w:rPr>
        <w:t>A</w:t>
      </w:r>
      <w:r w:rsidRPr="00932D6D">
        <w:rPr>
          <w:noProof/>
          <w:sz w:val="24"/>
          <w:szCs w:val="24"/>
        </w:rPr>
        <w:t>算法中</w:t>
      </w:r>
      <w:r w:rsidRPr="00932D6D">
        <w:rPr>
          <w:rFonts w:hint="eastAsia"/>
          <w:noProof/>
          <w:sz w:val="24"/>
          <w:szCs w:val="24"/>
        </w:rPr>
        <w:t>不同</w:t>
      </w:r>
      <w:r w:rsidRPr="00932D6D">
        <w:rPr>
          <w:noProof/>
          <w:sz w:val="24"/>
          <w:szCs w:val="24"/>
        </w:rPr>
        <w:t>的参数，</w:t>
      </w:r>
      <w:r w:rsidRPr="00932D6D">
        <w:rPr>
          <w:rFonts w:hint="eastAsia"/>
          <w:noProof/>
          <w:sz w:val="24"/>
          <w:szCs w:val="24"/>
        </w:rPr>
        <w:t>研究</w:t>
      </w:r>
      <w:r w:rsidRPr="00932D6D">
        <w:rPr>
          <w:noProof/>
          <w:sz w:val="24"/>
          <w:szCs w:val="24"/>
        </w:rPr>
        <w:t>其对</w:t>
      </w:r>
      <w:r>
        <w:rPr>
          <w:rFonts w:hint="eastAsia"/>
          <w:noProof/>
          <w:sz w:val="24"/>
          <w:szCs w:val="24"/>
        </w:rPr>
        <w:t>优化效果</w:t>
      </w:r>
      <w:r>
        <w:rPr>
          <w:noProof/>
          <w:sz w:val="24"/>
          <w:szCs w:val="24"/>
        </w:rPr>
        <w:t>的影响，</w:t>
      </w:r>
      <w:r>
        <w:rPr>
          <w:rFonts w:hint="eastAsia"/>
          <w:noProof/>
          <w:sz w:val="24"/>
          <w:szCs w:val="24"/>
        </w:rPr>
        <w:t>以得到</w:t>
      </w:r>
      <w:r>
        <w:rPr>
          <w:noProof/>
          <w:sz w:val="24"/>
          <w:szCs w:val="24"/>
        </w:rPr>
        <w:t>性能</w:t>
      </w:r>
      <w:r>
        <w:rPr>
          <w:rFonts w:hint="eastAsia"/>
          <w:noProof/>
          <w:sz w:val="24"/>
          <w:szCs w:val="24"/>
        </w:rPr>
        <w:t>更</w:t>
      </w:r>
      <w:r w:rsidR="00D605E1" w:rsidRPr="00932D6D">
        <w:rPr>
          <w:noProof/>
          <w:sz w:val="24"/>
          <w:szCs w:val="24"/>
        </w:rPr>
        <w:t>高的</w:t>
      </w:r>
      <w:r w:rsidR="00D605E1" w:rsidRPr="00932D6D">
        <w:rPr>
          <w:rFonts w:hint="eastAsia"/>
          <w:noProof/>
          <w:sz w:val="24"/>
          <w:szCs w:val="24"/>
        </w:rPr>
        <w:t>P</w:t>
      </w:r>
      <w:r w:rsidR="00D605E1" w:rsidRPr="00932D6D">
        <w:rPr>
          <w:noProof/>
          <w:sz w:val="24"/>
          <w:szCs w:val="24"/>
        </w:rPr>
        <w:t>MC</w:t>
      </w:r>
      <w:r w:rsidR="00D605E1" w:rsidRPr="00932D6D">
        <w:rPr>
          <w:rFonts w:hint="eastAsia"/>
          <w:noProof/>
          <w:sz w:val="24"/>
          <w:szCs w:val="24"/>
        </w:rPr>
        <w:t>。</w:t>
      </w:r>
      <w:r w:rsidR="00D605E1" w:rsidRPr="00087E49">
        <w:rPr>
          <w:rFonts w:hint="eastAsia"/>
          <w:noProof/>
          <w:sz w:val="24"/>
          <w:szCs w:val="24"/>
        </w:rPr>
        <w:t>在</w:t>
      </w:r>
      <w:r w:rsidR="00D605E1" w:rsidRPr="00087E49">
        <w:rPr>
          <w:noProof/>
          <w:sz w:val="24"/>
          <w:szCs w:val="24"/>
        </w:rPr>
        <w:t>单一变量</w:t>
      </w:r>
      <w:r w:rsidR="00087E49" w:rsidRPr="00087E49">
        <w:rPr>
          <w:rFonts w:hint="eastAsia"/>
          <w:noProof/>
          <w:sz w:val="24"/>
          <w:szCs w:val="24"/>
        </w:rPr>
        <w:t>控制</w:t>
      </w:r>
      <w:r w:rsidR="00D605E1" w:rsidRPr="00087E49">
        <w:rPr>
          <w:noProof/>
          <w:sz w:val="24"/>
          <w:szCs w:val="24"/>
        </w:rPr>
        <w:t>下，</w:t>
      </w:r>
      <w:r w:rsidR="00087E49" w:rsidRPr="00087E49">
        <w:rPr>
          <w:rFonts w:hint="eastAsia"/>
          <w:noProof/>
          <w:sz w:val="24"/>
          <w:szCs w:val="24"/>
        </w:rPr>
        <w:t>保持</w:t>
      </w:r>
      <w:r w:rsidR="00087E49" w:rsidRPr="0072606C">
        <w:rPr>
          <w:rFonts w:hint="eastAsia"/>
          <w:i/>
          <w:noProof/>
          <w:sz w:val="24"/>
          <w:szCs w:val="24"/>
        </w:rPr>
        <w:t>GGAP</w:t>
      </w:r>
      <w:r w:rsidR="00087E49" w:rsidRPr="00087E49">
        <w:rPr>
          <w:noProof/>
          <w:sz w:val="24"/>
          <w:szCs w:val="24"/>
        </w:rPr>
        <w:t>=0.9</w:t>
      </w:r>
      <w:r w:rsidR="00087E49" w:rsidRPr="00087E49">
        <w:rPr>
          <w:rFonts w:hint="eastAsia"/>
          <w:noProof/>
          <w:sz w:val="24"/>
          <w:szCs w:val="24"/>
        </w:rPr>
        <w:t>不变</w:t>
      </w:r>
      <w:r w:rsidR="00087E49" w:rsidRPr="00087E49">
        <w:rPr>
          <w:noProof/>
          <w:sz w:val="24"/>
          <w:szCs w:val="24"/>
        </w:rPr>
        <w:t>，分别研究</w:t>
      </w:r>
      <w:r w:rsidR="0072606C" w:rsidRPr="0072606C">
        <w:rPr>
          <w:rFonts w:hint="eastAsia"/>
          <w:i/>
          <w:noProof/>
          <w:sz w:val="24"/>
          <w:szCs w:val="24"/>
        </w:rPr>
        <w:t>PoS</w:t>
      </w:r>
      <w:r w:rsidR="00087E49" w:rsidRPr="00087E49">
        <w:rPr>
          <w:rFonts w:hint="eastAsia"/>
          <w:noProof/>
          <w:sz w:val="24"/>
          <w:szCs w:val="24"/>
        </w:rPr>
        <w:t>、</w:t>
      </w:r>
      <w:r w:rsidR="0072606C" w:rsidRPr="0072606C">
        <w:rPr>
          <w:rFonts w:hint="eastAsia"/>
          <w:i/>
          <w:noProof/>
          <w:sz w:val="24"/>
          <w:szCs w:val="24"/>
        </w:rPr>
        <w:t>CP</w:t>
      </w:r>
      <w:r w:rsidR="00087E49" w:rsidRPr="00087E49">
        <w:rPr>
          <w:rFonts w:hint="eastAsia"/>
          <w:noProof/>
          <w:sz w:val="24"/>
          <w:szCs w:val="24"/>
        </w:rPr>
        <w:t>、</w:t>
      </w:r>
      <w:r w:rsidR="0072606C" w:rsidRPr="0072606C">
        <w:rPr>
          <w:rFonts w:hint="eastAsia"/>
          <w:i/>
          <w:noProof/>
          <w:sz w:val="24"/>
          <w:szCs w:val="24"/>
        </w:rPr>
        <w:t>MP</w:t>
      </w:r>
      <w:r w:rsidR="00087E49" w:rsidRPr="00087E49">
        <w:rPr>
          <w:rFonts w:hint="eastAsia"/>
          <w:noProof/>
          <w:sz w:val="24"/>
          <w:szCs w:val="24"/>
        </w:rPr>
        <w:t>这三个参数</w:t>
      </w:r>
      <w:r w:rsidR="00087E49" w:rsidRPr="00087E49">
        <w:rPr>
          <w:noProof/>
          <w:sz w:val="24"/>
          <w:szCs w:val="24"/>
        </w:rPr>
        <w:t>对</w:t>
      </w:r>
      <w:r w:rsidR="00087E49" w:rsidRPr="00087E49">
        <w:rPr>
          <w:rFonts w:hint="eastAsia"/>
          <w:noProof/>
          <w:sz w:val="24"/>
          <w:szCs w:val="24"/>
        </w:rPr>
        <w:t>GA</w:t>
      </w:r>
      <w:r w:rsidR="00087E49" w:rsidRPr="00087E49">
        <w:rPr>
          <w:rFonts w:hint="eastAsia"/>
          <w:noProof/>
          <w:sz w:val="24"/>
          <w:szCs w:val="24"/>
        </w:rPr>
        <w:t>算法</w:t>
      </w:r>
      <w:r w:rsidR="00087E49" w:rsidRPr="00087E49">
        <w:rPr>
          <w:noProof/>
          <w:sz w:val="24"/>
          <w:szCs w:val="24"/>
        </w:rPr>
        <w:t>的影响</w:t>
      </w:r>
      <w:r w:rsidR="00087E49" w:rsidRPr="00087E49">
        <w:rPr>
          <w:rFonts w:hint="eastAsia"/>
          <w:noProof/>
          <w:sz w:val="24"/>
          <w:szCs w:val="24"/>
        </w:rPr>
        <w:t>。</w:t>
      </w:r>
      <w:r w:rsidR="00D605E1" w:rsidRPr="001E7966">
        <w:rPr>
          <w:rFonts w:hint="eastAsia"/>
          <w:noProof/>
          <w:sz w:val="24"/>
          <w:szCs w:val="24"/>
        </w:rPr>
        <w:t>如图</w:t>
      </w:r>
      <w:r w:rsidR="00D605E1" w:rsidRPr="001E7966">
        <w:rPr>
          <w:rFonts w:hint="eastAsia"/>
          <w:noProof/>
          <w:sz w:val="24"/>
          <w:szCs w:val="24"/>
        </w:rPr>
        <w:t>3</w:t>
      </w:r>
      <w:r w:rsidR="00D605E1" w:rsidRPr="001E7966">
        <w:rPr>
          <w:noProof/>
          <w:sz w:val="24"/>
          <w:szCs w:val="24"/>
        </w:rPr>
        <w:t>-</w:t>
      </w:r>
      <w:r w:rsidR="0032106F" w:rsidRPr="001E7966">
        <w:rPr>
          <w:noProof/>
          <w:sz w:val="24"/>
          <w:szCs w:val="24"/>
        </w:rPr>
        <w:t>7</w:t>
      </w:r>
      <w:r w:rsidR="00D605E1" w:rsidRPr="001E7966">
        <w:rPr>
          <w:rFonts w:hint="eastAsia"/>
          <w:noProof/>
          <w:sz w:val="24"/>
          <w:szCs w:val="24"/>
        </w:rPr>
        <w:t>所示</w:t>
      </w:r>
      <w:r w:rsidR="00D605E1" w:rsidRPr="001E7966">
        <w:rPr>
          <w:noProof/>
          <w:sz w:val="24"/>
          <w:szCs w:val="24"/>
        </w:rPr>
        <w:t>为不同参数</w:t>
      </w:r>
      <w:r w:rsidR="00D605E1" w:rsidRPr="001E7966">
        <w:rPr>
          <w:rFonts w:hint="eastAsia"/>
          <w:noProof/>
          <w:sz w:val="24"/>
          <w:szCs w:val="24"/>
        </w:rPr>
        <w:t>设置下，</w:t>
      </w:r>
      <w:r w:rsidR="00D605E1" w:rsidRPr="001E7966">
        <w:rPr>
          <w:noProof/>
          <w:sz w:val="24"/>
          <w:szCs w:val="24"/>
        </w:rPr>
        <w:t>经过</w:t>
      </w:r>
      <w:r w:rsidR="007C42C0" w:rsidRPr="001E7966">
        <w:rPr>
          <w:rFonts w:hint="eastAsia"/>
          <w:noProof/>
          <w:sz w:val="24"/>
          <w:szCs w:val="24"/>
        </w:rPr>
        <w:t>G</w:t>
      </w:r>
      <w:r w:rsidR="007C42C0" w:rsidRPr="001E7966">
        <w:rPr>
          <w:noProof/>
          <w:sz w:val="24"/>
          <w:szCs w:val="24"/>
        </w:rPr>
        <w:t>A</w:t>
      </w:r>
      <w:r w:rsidR="00D605E1" w:rsidRPr="001E7966">
        <w:rPr>
          <w:noProof/>
          <w:sz w:val="24"/>
          <w:szCs w:val="24"/>
        </w:rPr>
        <w:t>算法</w:t>
      </w:r>
      <w:r w:rsidR="00D605E1" w:rsidRPr="001E7966">
        <w:rPr>
          <w:rFonts w:hint="eastAsia"/>
          <w:noProof/>
          <w:sz w:val="24"/>
          <w:szCs w:val="24"/>
        </w:rPr>
        <w:t>100</w:t>
      </w:r>
      <w:r w:rsidR="00D605E1" w:rsidRPr="001E7966">
        <w:rPr>
          <w:rFonts w:hint="eastAsia"/>
          <w:noProof/>
          <w:sz w:val="24"/>
          <w:szCs w:val="24"/>
        </w:rPr>
        <w:t>次</w:t>
      </w:r>
      <w:r w:rsidR="00087E49" w:rsidRPr="001E7966">
        <w:rPr>
          <w:noProof/>
          <w:sz w:val="24"/>
          <w:szCs w:val="24"/>
        </w:rPr>
        <w:t>迭代后</w:t>
      </w:r>
      <w:r w:rsidR="00D605E1" w:rsidRPr="001E7966">
        <w:rPr>
          <w:noProof/>
          <w:sz w:val="24"/>
          <w:szCs w:val="24"/>
        </w:rPr>
        <w:t>得到的</w:t>
      </w:r>
      <w:r w:rsidR="00D605E1" w:rsidRPr="001E7966">
        <w:rPr>
          <w:rFonts w:hint="eastAsia"/>
          <w:noProof/>
          <w:sz w:val="24"/>
          <w:szCs w:val="24"/>
        </w:rPr>
        <w:t>PMC</w:t>
      </w:r>
      <w:r w:rsidR="00087E49" w:rsidRPr="001E7966">
        <w:rPr>
          <w:rFonts w:hint="eastAsia"/>
          <w:noProof/>
          <w:sz w:val="24"/>
          <w:szCs w:val="24"/>
        </w:rPr>
        <w:t>最终</w:t>
      </w:r>
      <w:r w:rsidR="00D605E1" w:rsidRPr="001E7966">
        <w:rPr>
          <w:noProof/>
          <w:sz w:val="24"/>
          <w:szCs w:val="24"/>
        </w:rPr>
        <w:t>透射谱</w:t>
      </w:r>
      <w:r w:rsidR="005C50C9" w:rsidRPr="001E7966">
        <w:rPr>
          <w:rFonts w:hint="eastAsia"/>
          <w:noProof/>
          <w:sz w:val="24"/>
          <w:szCs w:val="24"/>
        </w:rPr>
        <w:t>曲线组</w:t>
      </w:r>
      <w:r w:rsidR="00D605E1" w:rsidRPr="001E7966">
        <w:rPr>
          <w:noProof/>
          <w:sz w:val="24"/>
          <w:szCs w:val="24"/>
        </w:rPr>
        <w:t>。</w:t>
      </w:r>
      <w:r w:rsidR="00EC3C76" w:rsidRPr="001E7966">
        <w:rPr>
          <w:rFonts w:hint="eastAsia"/>
          <w:noProof/>
          <w:sz w:val="24"/>
          <w:szCs w:val="24"/>
        </w:rPr>
        <w:t>将</w:t>
      </w:r>
      <w:r w:rsidR="00EC3C76" w:rsidRPr="001E7966">
        <w:rPr>
          <w:rFonts w:hint="eastAsia"/>
          <w:noProof/>
          <w:sz w:val="24"/>
          <w:szCs w:val="24"/>
        </w:rPr>
        <w:t>3.2.1</w:t>
      </w:r>
      <w:r w:rsidR="00EC3C76" w:rsidRPr="001E7966">
        <w:rPr>
          <w:rFonts w:hint="eastAsia"/>
          <w:noProof/>
          <w:sz w:val="24"/>
          <w:szCs w:val="24"/>
        </w:rPr>
        <w:t>节中</w:t>
      </w:r>
      <w:r w:rsidR="00EC3C76" w:rsidRPr="001E7966">
        <w:rPr>
          <w:noProof/>
          <w:sz w:val="24"/>
          <w:szCs w:val="24"/>
        </w:rPr>
        <w:t>利用</w:t>
      </w:r>
      <w:r w:rsidR="00EC3C76" w:rsidRPr="001E7966">
        <w:rPr>
          <w:rFonts w:hint="eastAsia"/>
          <w:noProof/>
          <w:sz w:val="24"/>
          <w:szCs w:val="24"/>
        </w:rPr>
        <w:t>G</w:t>
      </w:r>
      <w:r w:rsidR="00EC3C76" w:rsidRPr="001E7966">
        <w:rPr>
          <w:noProof/>
          <w:sz w:val="24"/>
          <w:szCs w:val="24"/>
        </w:rPr>
        <w:t>A</w:t>
      </w:r>
      <w:r w:rsidR="00EC3C76" w:rsidRPr="001E7966">
        <w:rPr>
          <w:rFonts w:hint="eastAsia"/>
          <w:noProof/>
          <w:sz w:val="24"/>
          <w:szCs w:val="24"/>
        </w:rPr>
        <w:t>算法设计</w:t>
      </w:r>
      <w:r w:rsidR="00EC3C76" w:rsidRPr="001E7966">
        <w:rPr>
          <w:rFonts w:hint="eastAsia"/>
          <w:noProof/>
          <w:sz w:val="24"/>
          <w:szCs w:val="24"/>
        </w:rPr>
        <w:t>PMC</w:t>
      </w:r>
      <w:r w:rsidR="00EC3C76" w:rsidRPr="001E7966">
        <w:rPr>
          <w:rFonts w:hint="eastAsia"/>
          <w:noProof/>
          <w:sz w:val="24"/>
          <w:szCs w:val="24"/>
        </w:rPr>
        <w:t>时所</w:t>
      </w:r>
      <w:r w:rsidR="00EC3C76" w:rsidRPr="001E7966">
        <w:rPr>
          <w:noProof/>
          <w:sz w:val="24"/>
          <w:szCs w:val="24"/>
        </w:rPr>
        <w:t>设</w:t>
      </w:r>
      <w:r w:rsidR="00EC3C76" w:rsidRPr="001E7966">
        <w:rPr>
          <w:rFonts w:hint="eastAsia"/>
          <w:noProof/>
          <w:sz w:val="24"/>
          <w:szCs w:val="24"/>
        </w:rPr>
        <w:t>的</w:t>
      </w:r>
      <w:r w:rsidR="00EC3C76" w:rsidRPr="001E7966">
        <w:rPr>
          <w:noProof/>
          <w:sz w:val="24"/>
          <w:szCs w:val="24"/>
        </w:rPr>
        <w:t>参数组记为</w:t>
      </w:r>
      <w:r w:rsidR="00EC3C76" w:rsidRPr="001E7966">
        <w:rPr>
          <w:rFonts w:hint="eastAsia"/>
          <w:noProof/>
          <w:sz w:val="24"/>
          <w:szCs w:val="24"/>
        </w:rPr>
        <w:t>A</w:t>
      </w:r>
      <w:r w:rsidR="00EC3C76" w:rsidRPr="001E7966">
        <w:rPr>
          <w:rFonts w:hint="eastAsia"/>
          <w:noProof/>
          <w:sz w:val="24"/>
          <w:szCs w:val="24"/>
        </w:rPr>
        <w:t>组，</w:t>
      </w:r>
      <w:r w:rsidR="00EC3C76" w:rsidRPr="001E7966">
        <w:rPr>
          <w:noProof/>
          <w:sz w:val="24"/>
          <w:szCs w:val="24"/>
        </w:rPr>
        <w:t>其参数设置为</w:t>
      </w:r>
      <w:r w:rsidR="0072606C" w:rsidRPr="0072606C">
        <w:rPr>
          <w:rFonts w:hint="eastAsia"/>
          <w:i/>
          <w:noProof/>
          <w:sz w:val="24"/>
          <w:szCs w:val="24"/>
        </w:rPr>
        <w:t>PoS</w:t>
      </w:r>
      <w:r w:rsidR="00E565AD">
        <w:rPr>
          <w:noProof/>
          <w:sz w:val="24"/>
          <w:szCs w:val="24"/>
        </w:rPr>
        <w:t xml:space="preserve"> </w:t>
      </w:r>
      <w:r w:rsidR="00EC3C76" w:rsidRPr="001E7966">
        <w:rPr>
          <w:noProof/>
          <w:sz w:val="24"/>
          <w:szCs w:val="24"/>
        </w:rPr>
        <w:t>=</w:t>
      </w:r>
      <w:r w:rsidR="00E565AD">
        <w:rPr>
          <w:noProof/>
          <w:sz w:val="24"/>
          <w:szCs w:val="24"/>
        </w:rPr>
        <w:t xml:space="preserve"> </w:t>
      </w:r>
      <w:r w:rsidR="00EC3C76" w:rsidRPr="001E7966">
        <w:rPr>
          <w:noProof/>
          <w:sz w:val="24"/>
          <w:szCs w:val="24"/>
        </w:rPr>
        <w:t>100</w:t>
      </w:r>
      <w:r w:rsidR="00EC3C76" w:rsidRPr="001E7966">
        <w:rPr>
          <w:rFonts w:hint="eastAsia"/>
          <w:noProof/>
          <w:sz w:val="24"/>
          <w:szCs w:val="24"/>
        </w:rPr>
        <w:t>，</w:t>
      </w:r>
      <w:r w:rsidR="0072606C" w:rsidRPr="0072606C">
        <w:rPr>
          <w:rFonts w:hint="eastAsia"/>
          <w:i/>
          <w:noProof/>
          <w:sz w:val="24"/>
          <w:szCs w:val="24"/>
        </w:rPr>
        <w:t>CP</w:t>
      </w:r>
      <w:r w:rsidR="00E565AD">
        <w:rPr>
          <w:noProof/>
          <w:sz w:val="24"/>
          <w:szCs w:val="24"/>
        </w:rPr>
        <w:t xml:space="preserve"> </w:t>
      </w:r>
      <w:r w:rsidR="00EC3C76" w:rsidRPr="001E7966">
        <w:rPr>
          <w:rFonts w:hint="eastAsia"/>
          <w:noProof/>
          <w:sz w:val="24"/>
          <w:szCs w:val="24"/>
        </w:rPr>
        <w:t>=</w:t>
      </w:r>
      <w:r w:rsidR="00E565AD">
        <w:rPr>
          <w:noProof/>
          <w:sz w:val="24"/>
          <w:szCs w:val="24"/>
        </w:rPr>
        <w:t xml:space="preserve"> </w:t>
      </w:r>
      <w:r w:rsidR="00EC3C76" w:rsidRPr="001E7966">
        <w:rPr>
          <w:rFonts w:hint="eastAsia"/>
          <w:noProof/>
          <w:sz w:val="24"/>
          <w:szCs w:val="24"/>
        </w:rPr>
        <w:t>0.3</w:t>
      </w:r>
      <w:r w:rsidR="00EC3C76" w:rsidRPr="001E7966">
        <w:rPr>
          <w:rFonts w:hint="eastAsia"/>
          <w:noProof/>
          <w:sz w:val="24"/>
          <w:szCs w:val="24"/>
        </w:rPr>
        <w:t>，</w:t>
      </w:r>
      <w:r w:rsidR="0072606C" w:rsidRPr="0072606C">
        <w:rPr>
          <w:rFonts w:hint="eastAsia"/>
          <w:i/>
          <w:noProof/>
          <w:sz w:val="24"/>
          <w:szCs w:val="24"/>
        </w:rPr>
        <w:t>MP</w:t>
      </w:r>
      <w:r w:rsidR="00E565AD">
        <w:rPr>
          <w:noProof/>
          <w:sz w:val="24"/>
          <w:szCs w:val="24"/>
        </w:rPr>
        <w:t xml:space="preserve"> </w:t>
      </w:r>
      <w:r w:rsidR="00EC3C76" w:rsidRPr="001E7966">
        <w:rPr>
          <w:noProof/>
          <w:sz w:val="24"/>
          <w:szCs w:val="24"/>
        </w:rPr>
        <w:t>=</w:t>
      </w:r>
      <w:r w:rsidR="00E565AD">
        <w:rPr>
          <w:noProof/>
          <w:sz w:val="24"/>
          <w:szCs w:val="24"/>
        </w:rPr>
        <w:t xml:space="preserve"> </w:t>
      </w:r>
      <w:r w:rsidR="00EC3C76" w:rsidRPr="001E7966">
        <w:rPr>
          <w:noProof/>
          <w:sz w:val="24"/>
          <w:szCs w:val="24"/>
        </w:rPr>
        <w:t>0.01</w:t>
      </w:r>
      <w:r w:rsidR="00EC3C76" w:rsidRPr="001E7966">
        <w:rPr>
          <w:rFonts w:hint="eastAsia"/>
          <w:noProof/>
          <w:sz w:val="24"/>
          <w:szCs w:val="24"/>
        </w:rPr>
        <w:t>，对应于图</w:t>
      </w:r>
      <w:r w:rsidR="00EC3C76" w:rsidRPr="001E7966">
        <w:rPr>
          <w:rFonts w:hint="eastAsia"/>
          <w:noProof/>
          <w:sz w:val="24"/>
          <w:szCs w:val="24"/>
        </w:rPr>
        <w:t>3</w:t>
      </w:r>
      <w:r w:rsidR="00EC3C76" w:rsidRPr="001E7966">
        <w:rPr>
          <w:noProof/>
          <w:sz w:val="24"/>
          <w:szCs w:val="24"/>
        </w:rPr>
        <w:t>-7</w:t>
      </w:r>
      <w:r w:rsidR="00EC3C76" w:rsidRPr="001E7966">
        <w:rPr>
          <w:rFonts w:hint="eastAsia"/>
          <w:noProof/>
          <w:sz w:val="24"/>
          <w:szCs w:val="24"/>
        </w:rPr>
        <w:t>中</w:t>
      </w:r>
      <w:r w:rsidR="00EC3C76" w:rsidRPr="001E7966">
        <w:rPr>
          <w:noProof/>
          <w:sz w:val="24"/>
          <w:szCs w:val="24"/>
        </w:rPr>
        <w:t>的红色曲线</w:t>
      </w:r>
      <w:r w:rsidR="00EC3C76" w:rsidRPr="001E7966">
        <w:rPr>
          <w:rFonts w:hint="eastAsia"/>
          <w:noProof/>
          <w:sz w:val="24"/>
          <w:szCs w:val="24"/>
        </w:rPr>
        <w:t>，</w:t>
      </w:r>
      <w:r w:rsidR="00EC3C76" w:rsidRPr="001E7966">
        <w:rPr>
          <w:noProof/>
          <w:sz w:val="24"/>
          <w:szCs w:val="24"/>
        </w:rPr>
        <w:t>其</w:t>
      </w:r>
      <w:r w:rsidR="00EC3C76" w:rsidRPr="001E7966">
        <w:rPr>
          <w:rFonts w:hint="eastAsia"/>
          <w:noProof/>
          <w:sz w:val="24"/>
          <w:szCs w:val="24"/>
        </w:rPr>
        <w:t>透射</w:t>
      </w:r>
      <w:r w:rsidR="00EC3C76" w:rsidRPr="001E7966">
        <w:rPr>
          <w:noProof/>
          <w:sz w:val="24"/>
          <w:szCs w:val="24"/>
        </w:rPr>
        <w:t>谱的最高值与最低值分别</w:t>
      </w:r>
      <w:r w:rsidR="00EC3C76" w:rsidRPr="001E7966">
        <w:rPr>
          <w:rFonts w:hint="eastAsia"/>
          <w:noProof/>
          <w:sz w:val="24"/>
          <w:szCs w:val="24"/>
        </w:rPr>
        <w:t>为</w:t>
      </w:r>
      <w:r w:rsidR="00EC3C76" w:rsidRPr="001E7966">
        <w:rPr>
          <w:rFonts w:hint="eastAsia"/>
          <w:noProof/>
          <w:sz w:val="24"/>
          <w:szCs w:val="24"/>
        </w:rPr>
        <w:t>0.751</w:t>
      </w:r>
      <w:r w:rsidR="00EC3C76" w:rsidRPr="001E7966">
        <w:rPr>
          <w:rFonts w:hint="eastAsia"/>
          <w:noProof/>
          <w:sz w:val="24"/>
          <w:szCs w:val="24"/>
        </w:rPr>
        <w:t>和</w:t>
      </w:r>
      <w:r w:rsidR="00EC3C76" w:rsidRPr="001E7966">
        <w:rPr>
          <w:rFonts w:hint="eastAsia"/>
          <w:noProof/>
          <w:sz w:val="24"/>
          <w:szCs w:val="24"/>
        </w:rPr>
        <w:t>0.556</w:t>
      </w:r>
      <w:r w:rsidR="00EC3C76" w:rsidRPr="001E7966">
        <w:rPr>
          <w:noProof/>
          <w:sz w:val="24"/>
          <w:szCs w:val="24"/>
        </w:rPr>
        <w:t>。</w:t>
      </w:r>
      <w:r w:rsidR="00D605E1" w:rsidRPr="001E7966">
        <w:rPr>
          <w:noProof/>
          <w:sz w:val="24"/>
          <w:szCs w:val="24"/>
        </w:rPr>
        <w:t>首先</w:t>
      </w:r>
      <w:r w:rsidR="00D605E1" w:rsidRPr="001E7966">
        <w:rPr>
          <w:rFonts w:hint="eastAsia"/>
          <w:noProof/>
          <w:sz w:val="24"/>
          <w:szCs w:val="24"/>
        </w:rPr>
        <w:t>改变</w:t>
      </w:r>
      <w:r w:rsidR="0072606C" w:rsidRPr="0072606C">
        <w:rPr>
          <w:rFonts w:hint="eastAsia"/>
          <w:i/>
          <w:noProof/>
          <w:sz w:val="24"/>
          <w:szCs w:val="24"/>
        </w:rPr>
        <w:t>PoS</w:t>
      </w:r>
      <w:r w:rsidR="00D605E1" w:rsidRPr="001E7966">
        <w:rPr>
          <w:rFonts w:hint="eastAsia"/>
          <w:noProof/>
          <w:sz w:val="24"/>
          <w:szCs w:val="24"/>
        </w:rPr>
        <w:t>的值</w:t>
      </w:r>
      <w:r w:rsidR="00D605E1" w:rsidRPr="001E7966">
        <w:rPr>
          <w:noProof/>
          <w:sz w:val="24"/>
          <w:szCs w:val="24"/>
        </w:rPr>
        <w:t>，</w:t>
      </w:r>
      <w:r w:rsidR="00D605E1" w:rsidRPr="001E7966">
        <w:rPr>
          <w:rFonts w:hint="eastAsia"/>
          <w:noProof/>
          <w:sz w:val="24"/>
          <w:szCs w:val="24"/>
        </w:rPr>
        <w:t>设置</w:t>
      </w:r>
      <w:r w:rsidR="00D605E1" w:rsidRPr="001E7966">
        <w:rPr>
          <w:rFonts w:hint="eastAsia"/>
          <w:noProof/>
          <w:sz w:val="24"/>
          <w:szCs w:val="24"/>
        </w:rPr>
        <w:t>B</w:t>
      </w:r>
      <w:r w:rsidR="00D605E1" w:rsidRPr="001E7966">
        <w:rPr>
          <w:rFonts w:hint="eastAsia"/>
          <w:noProof/>
          <w:sz w:val="24"/>
          <w:szCs w:val="24"/>
        </w:rPr>
        <w:t>组（绿色）参数</w:t>
      </w:r>
      <w:r w:rsidR="00D605E1" w:rsidRPr="001E7966">
        <w:rPr>
          <w:noProof/>
          <w:sz w:val="24"/>
          <w:szCs w:val="24"/>
        </w:rPr>
        <w:t>为</w:t>
      </w:r>
      <w:r w:rsidR="0072606C" w:rsidRPr="0072606C">
        <w:rPr>
          <w:rFonts w:hint="eastAsia"/>
          <w:i/>
          <w:noProof/>
          <w:sz w:val="24"/>
          <w:szCs w:val="24"/>
        </w:rPr>
        <w:t>PoS</w:t>
      </w:r>
      <w:r w:rsidR="00E565AD">
        <w:rPr>
          <w:noProof/>
          <w:sz w:val="24"/>
          <w:szCs w:val="24"/>
        </w:rPr>
        <w:t xml:space="preserve"> </w:t>
      </w:r>
      <w:r w:rsidR="00D605E1" w:rsidRPr="001E7966">
        <w:rPr>
          <w:noProof/>
          <w:sz w:val="24"/>
          <w:szCs w:val="24"/>
        </w:rPr>
        <w:t>=</w:t>
      </w:r>
      <w:r w:rsidR="00E565AD">
        <w:rPr>
          <w:noProof/>
          <w:sz w:val="24"/>
          <w:szCs w:val="24"/>
        </w:rPr>
        <w:t xml:space="preserve"> </w:t>
      </w:r>
      <w:r w:rsidR="00D605E1" w:rsidRPr="001E7966">
        <w:rPr>
          <w:noProof/>
          <w:sz w:val="24"/>
          <w:szCs w:val="24"/>
        </w:rPr>
        <w:t>60</w:t>
      </w:r>
      <w:r w:rsidR="00D605E1" w:rsidRPr="001E7966">
        <w:rPr>
          <w:rFonts w:hint="eastAsia"/>
          <w:noProof/>
          <w:sz w:val="24"/>
          <w:szCs w:val="24"/>
        </w:rPr>
        <w:t>，</w:t>
      </w:r>
      <w:r w:rsidR="0072606C" w:rsidRPr="0072606C">
        <w:rPr>
          <w:rFonts w:hint="eastAsia"/>
          <w:i/>
          <w:noProof/>
          <w:sz w:val="24"/>
          <w:szCs w:val="24"/>
        </w:rPr>
        <w:t>CP</w:t>
      </w:r>
      <w:r w:rsidR="00E565AD">
        <w:rPr>
          <w:noProof/>
          <w:sz w:val="24"/>
          <w:szCs w:val="24"/>
        </w:rPr>
        <w:t xml:space="preserve"> </w:t>
      </w:r>
      <w:r w:rsidR="00D605E1" w:rsidRPr="001E7966">
        <w:rPr>
          <w:rFonts w:hint="eastAsia"/>
          <w:noProof/>
          <w:sz w:val="24"/>
          <w:szCs w:val="24"/>
        </w:rPr>
        <w:t>=</w:t>
      </w:r>
      <w:r w:rsidR="00E565AD">
        <w:rPr>
          <w:noProof/>
          <w:sz w:val="24"/>
          <w:szCs w:val="24"/>
        </w:rPr>
        <w:t xml:space="preserve"> </w:t>
      </w:r>
      <w:r w:rsidR="00D605E1" w:rsidRPr="001E7966">
        <w:rPr>
          <w:rFonts w:hint="eastAsia"/>
          <w:noProof/>
          <w:sz w:val="24"/>
          <w:szCs w:val="24"/>
        </w:rPr>
        <w:t>0.3</w:t>
      </w:r>
      <w:r w:rsidR="00D605E1" w:rsidRPr="001E7966">
        <w:rPr>
          <w:rFonts w:hint="eastAsia"/>
          <w:noProof/>
          <w:sz w:val="24"/>
          <w:szCs w:val="24"/>
        </w:rPr>
        <w:t>，</w:t>
      </w:r>
      <w:r w:rsidR="0072606C" w:rsidRPr="0072606C">
        <w:rPr>
          <w:rFonts w:hint="eastAsia"/>
          <w:i/>
          <w:noProof/>
          <w:sz w:val="24"/>
          <w:szCs w:val="24"/>
        </w:rPr>
        <w:t>MP</w:t>
      </w:r>
      <w:r w:rsidR="00E565AD">
        <w:rPr>
          <w:noProof/>
          <w:sz w:val="24"/>
          <w:szCs w:val="24"/>
        </w:rPr>
        <w:t xml:space="preserve"> </w:t>
      </w:r>
      <w:r w:rsidR="00D605E1" w:rsidRPr="001E7966">
        <w:rPr>
          <w:noProof/>
          <w:sz w:val="24"/>
          <w:szCs w:val="24"/>
        </w:rPr>
        <w:lastRenderedPageBreak/>
        <w:t>=</w:t>
      </w:r>
      <w:r w:rsidR="00E565AD">
        <w:rPr>
          <w:noProof/>
          <w:sz w:val="24"/>
          <w:szCs w:val="24"/>
        </w:rPr>
        <w:t xml:space="preserve"> </w:t>
      </w:r>
      <w:r w:rsidR="00D605E1" w:rsidRPr="001E7966">
        <w:rPr>
          <w:noProof/>
          <w:sz w:val="24"/>
          <w:szCs w:val="24"/>
        </w:rPr>
        <w:t>0.01</w:t>
      </w:r>
      <w:r w:rsidR="00D605E1" w:rsidRPr="001E7966">
        <w:rPr>
          <w:rFonts w:hint="eastAsia"/>
          <w:noProof/>
          <w:sz w:val="24"/>
          <w:szCs w:val="24"/>
        </w:rPr>
        <w:t>，</w:t>
      </w:r>
      <w:r w:rsidR="00EC3C76" w:rsidRPr="001E7966">
        <w:rPr>
          <w:rFonts w:hint="eastAsia"/>
          <w:noProof/>
          <w:sz w:val="24"/>
          <w:szCs w:val="24"/>
        </w:rPr>
        <w:t>并将</w:t>
      </w:r>
      <w:r w:rsidR="00EC3C76" w:rsidRPr="001E7966">
        <w:rPr>
          <w:rFonts w:hint="eastAsia"/>
          <w:noProof/>
          <w:sz w:val="24"/>
          <w:szCs w:val="24"/>
        </w:rPr>
        <w:t>B</w:t>
      </w:r>
      <w:r w:rsidR="00EC3C76" w:rsidRPr="001E7966">
        <w:rPr>
          <w:rFonts w:hint="eastAsia"/>
          <w:noProof/>
          <w:sz w:val="24"/>
          <w:szCs w:val="24"/>
        </w:rPr>
        <w:t>组作为对照组</w:t>
      </w:r>
      <w:r w:rsidR="00EC3C76" w:rsidRPr="001E7966">
        <w:rPr>
          <w:noProof/>
          <w:sz w:val="24"/>
          <w:szCs w:val="24"/>
        </w:rPr>
        <w:t>，</w:t>
      </w:r>
      <w:r w:rsidR="00EC3C76" w:rsidRPr="001E7966">
        <w:rPr>
          <w:rFonts w:hint="eastAsia"/>
          <w:noProof/>
          <w:sz w:val="24"/>
          <w:szCs w:val="24"/>
        </w:rPr>
        <w:t>由图可知</w:t>
      </w:r>
      <w:r w:rsidR="00D605E1" w:rsidRPr="001E7966">
        <w:rPr>
          <w:rFonts w:hint="eastAsia"/>
          <w:noProof/>
          <w:sz w:val="24"/>
          <w:szCs w:val="24"/>
        </w:rPr>
        <w:t>其</w:t>
      </w:r>
      <w:r w:rsidR="00D605E1" w:rsidRPr="001E7966">
        <w:rPr>
          <w:noProof/>
          <w:sz w:val="24"/>
          <w:szCs w:val="24"/>
        </w:rPr>
        <w:t>透射谱</w:t>
      </w:r>
      <w:r w:rsidR="00D605E1" w:rsidRPr="001E7966">
        <w:rPr>
          <w:rFonts w:hint="eastAsia"/>
          <w:noProof/>
          <w:sz w:val="24"/>
          <w:szCs w:val="24"/>
        </w:rPr>
        <w:t>在</w:t>
      </w:r>
      <w:r w:rsidR="00D605E1" w:rsidRPr="001E7966">
        <w:rPr>
          <w:rFonts w:hint="eastAsia"/>
          <w:noProof/>
          <w:sz w:val="24"/>
          <w:szCs w:val="24"/>
        </w:rPr>
        <w:t>0.506</w:t>
      </w:r>
      <w:r w:rsidR="00D605E1" w:rsidRPr="001E7966">
        <w:rPr>
          <w:rFonts w:hint="eastAsia"/>
          <w:noProof/>
          <w:sz w:val="24"/>
          <w:szCs w:val="24"/>
        </w:rPr>
        <w:t>以上。</w:t>
      </w:r>
      <w:r w:rsidR="00EC3C76" w:rsidRPr="001E7966">
        <w:rPr>
          <w:rFonts w:hint="eastAsia"/>
          <w:noProof/>
          <w:sz w:val="24"/>
          <w:szCs w:val="24"/>
        </w:rPr>
        <w:t>接着</w:t>
      </w:r>
      <w:r w:rsidR="001E7966" w:rsidRPr="001E7966">
        <w:rPr>
          <w:rFonts w:hint="eastAsia"/>
          <w:noProof/>
          <w:sz w:val="24"/>
          <w:szCs w:val="24"/>
        </w:rPr>
        <w:t>增大</w:t>
      </w:r>
      <w:r w:rsidR="0072606C" w:rsidRPr="0072606C">
        <w:rPr>
          <w:rFonts w:hint="eastAsia"/>
          <w:i/>
          <w:noProof/>
          <w:sz w:val="24"/>
          <w:szCs w:val="24"/>
        </w:rPr>
        <w:t>CP</w:t>
      </w:r>
      <w:r w:rsidR="00D605E1" w:rsidRPr="001E7966">
        <w:rPr>
          <w:rFonts w:hint="eastAsia"/>
          <w:noProof/>
          <w:sz w:val="24"/>
          <w:szCs w:val="24"/>
        </w:rPr>
        <w:t>的值</w:t>
      </w:r>
      <w:r w:rsidR="00D605E1" w:rsidRPr="001E7966">
        <w:rPr>
          <w:noProof/>
          <w:sz w:val="24"/>
          <w:szCs w:val="24"/>
        </w:rPr>
        <w:t>到</w:t>
      </w:r>
      <w:r w:rsidR="00D605E1" w:rsidRPr="001E7966">
        <w:rPr>
          <w:rFonts w:hint="eastAsia"/>
          <w:noProof/>
          <w:sz w:val="24"/>
          <w:szCs w:val="24"/>
        </w:rPr>
        <w:t>0.6</w:t>
      </w:r>
      <w:r w:rsidR="00D605E1" w:rsidRPr="001E7966">
        <w:rPr>
          <w:rFonts w:hint="eastAsia"/>
          <w:noProof/>
          <w:sz w:val="24"/>
          <w:szCs w:val="24"/>
        </w:rPr>
        <w:t>，设置</w:t>
      </w:r>
      <w:r w:rsidR="00D605E1" w:rsidRPr="001E7966">
        <w:rPr>
          <w:rFonts w:hint="eastAsia"/>
          <w:noProof/>
          <w:sz w:val="24"/>
          <w:szCs w:val="24"/>
        </w:rPr>
        <w:t>C</w:t>
      </w:r>
      <w:r w:rsidR="00D605E1" w:rsidRPr="001E7966">
        <w:rPr>
          <w:rFonts w:hint="eastAsia"/>
          <w:noProof/>
          <w:sz w:val="24"/>
          <w:szCs w:val="24"/>
        </w:rPr>
        <w:t>组（蓝</w:t>
      </w:r>
      <w:r w:rsidR="00D605E1" w:rsidRPr="00600BE5">
        <w:rPr>
          <w:rFonts w:hint="eastAsia"/>
          <w:noProof/>
          <w:sz w:val="24"/>
          <w:szCs w:val="24"/>
        </w:rPr>
        <w:t>色）</w:t>
      </w:r>
      <w:r w:rsidR="00D605E1" w:rsidRPr="00600BE5">
        <w:rPr>
          <w:noProof/>
          <w:sz w:val="24"/>
          <w:szCs w:val="24"/>
        </w:rPr>
        <w:t>参数为</w:t>
      </w:r>
      <w:r w:rsidR="0072606C" w:rsidRPr="0072606C">
        <w:rPr>
          <w:rFonts w:hint="eastAsia"/>
          <w:i/>
          <w:noProof/>
          <w:sz w:val="24"/>
          <w:szCs w:val="24"/>
        </w:rPr>
        <w:t>PoS</w:t>
      </w:r>
      <w:r w:rsidR="00CA60CD">
        <w:rPr>
          <w:noProof/>
          <w:sz w:val="24"/>
          <w:szCs w:val="24"/>
        </w:rPr>
        <w:t xml:space="preserve"> </w:t>
      </w:r>
      <w:r w:rsidR="00D605E1" w:rsidRPr="00600BE5">
        <w:rPr>
          <w:noProof/>
          <w:sz w:val="24"/>
          <w:szCs w:val="24"/>
        </w:rPr>
        <w:t>=</w:t>
      </w:r>
      <w:r w:rsidR="00CA60CD">
        <w:rPr>
          <w:noProof/>
          <w:sz w:val="24"/>
          <w:szCs w:val="24"/>
        </w:rPr>
        <w:t xml:space="preserve"> </w:t>
      </w:r>
      <w:r w:rsidR="00D605E1" w:rsidRPr="00600BE5">
        <w:rPr>
          <w:noProof/>
          <w:sz w:val="24"/>
          <w:szCs w:val="24"/>
        </w:rPr>
        <w:t>60</w:t>
      </w:r>
      <w:r w:rsidR="00D605E1" w:rsidRPr="00600BE5">
        <w:rPr>
          <w:rFonts w:hint="eastAsia"/>
          <w:noProof/>
          <w:sz w:val="24"/>
          <w:szCs w:val="24"/>
        </w:rPr>
        <w:t>，</w:t>
      </w:r>
      <w:r w:rsidR="0072606C" w:rsidRPr="0072606C">
        <w:rPr>
          <w:rFonts w:hint="eastAsia"/>
          <w:i/>
          <w:noProof/>
          <w:sz w:val="24"/>
          <w:szCs w:val="24"/>
        </w:rPr>
        <w:t>CP</w:t>
      </w:r>
      <w:r w:rsidR="00CA60CD">
        <w:rPr>
          <w:noProof/>
          <w:sz w:val="24"/>
          <w:szCs w:val="24"/>
        </w:rPr>
        <w:t xml:space="preserve"> </w:t>
      </w:r>
      <w:r w:rsidR="00D605E1" w:rsidRPr="00600BE5">
        <w:rPr>
          <w:rFonts w:hint="eastAsia"/>
          <w:noProof/>
          <w:sz w:val="24"/>
          <w:szCs w:val="24"/>
        </w:rPr>
        <w:t>=</w:t>
      </w:r>
      <w:r w:rsidR="00CA60CD">
        <w:rPr>
          <w:noProof/>
          <w:sz w:val="24"/>
          <w:szCs w:val="24"/>
        </w:rPr>
        <w:t xml:space="preserve"> </w:t>
      </w:r>
      <w:r w:rsidR="00D605E1" w:rsidRPr="00600BE5">
        <w:rPr>
          <w:rFonts w:hint="eastAsia"/>
          <w:noProof/>
          <w:sz w:val="24"/>
          <w:szCs w:val="24"/>
        </w:rPr>
        <w:t>0.6</w:t>
      </w:r>
      <w:r w:rsidR="00D605E1" w:rsidRPr="00600BE5">
        <w:rPr>
          <w:rFonts w:hint="eastAsia"/>
          <w:noProof/>
          <w:sz w:val="24"/>
          <w:szCs w:val="24"/>
        </w:rPr>
        <w:t>，</w:t>
      </w:r>
      <w:r w:rsidR="0072606C" w:rsidRPr="0072606C">
        <w:rPr>
          <w:rFonts w:hint="eastAsia"/>
          <w:i/>
          <w:noProof/>
          <w:sz w:val="24"/>
          <w:szCs w:val="24"/>
        </w:rPr>
        <w:t>MP</w:t>
      </w:r>
      <w:r w:rsidR="00CA60CD">
        <w:rPr>
          <w:noProof/>
          <w:sz w:val="24"/>
          <w:szCs w:val="24"/>
        </w:rPr>
        <w:t xml:space="preserve"> </w:t>
      </w:r>
      <w:r w:rsidR="00D605E1" w:rsidRPr="00600BE5">
        <w:rPr>
          <w:noProof/>
          <w:sz w:val="24"/>
          <w:szCs w:val="24"/>
        </w:rPr>
        <w:t>=</w:t>
      </w:r>
      <w:r w:rsidR="00CA60CD">
        <w:rPr>
          <w:noProof/>
          <w:sz w:val="24"/>
          <w:szCs w:val="24"/>
        </w:rPr>
        <w:t xml:space="preserve"> </w:t>
      </w:r>
      <w:r w:rsidR="00D605E1" w:rsidRPr="00600BE5">
        <w:rPr>
          <w:noProof/>
          <w:sz w:val="24"/>
          <w:szCs w:val="24"/>
        </w:rPr>
        <w:t>0.01</w:t>
      </w:r>
      <w:r w:rsidR="00D605E1" w:rsidRPr="00600BE5">
        <w:rPr>
          <w:rFonts w:hint="eastAsia"/>
          <w:noProof/>
          <w:sz w:val="24"/>
          <w:szCs w:val="24"/>
        </w:rPr>
        <w:t>，可以</w:t>
      </w:r>
      <w:r w:rsidR="00D605E1" w:rsidRPr="00600BE5">
        <w:rPr>
          <w:noProof/>
          <w:sz w:val="24"/>
          <w:szCs w:val="24"/>
        </w:rPr>
        <w:t>看出与</w:t>
      </w:r>
      <w:r w:rsidR="00D605E1" w:rsidRPr="00600BE5">
        <w:rPr>
          <w:rFonts w:hint="eastAsia"/>
          <w:noProof/>
          <w:sz w:val="24"/>
          <w:szCs w:val="24"/>
        </w:rPr>
        <w:t>B</w:t>
      </w:r>
      <w:r w:rsidR="00D605E1" w:rsidRPr="00600BE5">
        <w:rPr>
          <w:rFonts w:hint="eastAsia"/>
          <w:noProof/>
          <w:sz w:val="24"/>
          <w:szCs w:val="24"/>
        </w:rPr>
        <w:t>组</w:t>
      </w:r>
      <w:r w:rsidR="001E7966">
        <w:rPr>
          <w:rFonts w:hint="eastAsia"/>
          <w:noProof/>
          <w:sz w:val="24"/>
          <w:szCs w:val="24"/>
        </w:rPr>
        <w:t>的</w:t>
      </w:r>
      <w:r w:rsidR="00D605E1" w:rsidRPr="00600BE5">
        <w:rPr>
          <w:rFonts w:hint="eastAsia"/>
          <w:noProof/>
          <w:sz w:val="24"/>
          <w:szCs w:val="24"/>
        </w:rPr>
        <w:t>透射谱</w:t>
      </w:r>
      <w:r w:rsidR="00D605E1" w:rsidRPr="00600BE5">
        <w:rPr>
          <w:noProof/>
          <w:sz w:val="24"/>
          <w:szCs w:val="24"/>
        </w:rPr>
        <w:t>相比，</w:t>
      </w:r>
      <w:r w:rsidR="001E7966">
        <w:rPr>
          <w:rFonts w:hint="eastAsia"/>
          <w:noProof/>
          <w:sz w:val="24"/>
          <w:szCs w:val="24"/>
        </w:rPr>
        <w:t>C</w:t>
      </w:r>
      <w:r w:rsidR="001E7966">
        <w:rPr>
          <w:rFonts w:hint="eastAsia"/>
          <w:noProof/>
          <w:sz w:val="24"/>
          <w:szCs w:val="24"/>
        </w:rPr>
        <w:t>组</w:t>
      </w:r>
      <w:r w:rsidR="00D605E1" w:rsidRPr="00600BE5">
        <w:rPr>
          <w:noProof/>
          <w:sz w:val="24"/>
          <w:szCs w:val="24"/>
        </w:rPr>
        <w:t>效率明显</w:t>
      </w:r>
      <w:r w:rsidR="00D605E1" w:rsidRPr="00600BE5">
        <w:rPr>
          <w:rFonts w:hint="eastAsia"/>
          <w:noProof/>
          <w:sz w:val="24"/>
          <w:szCs w:val="24"/>
        </w:rPr>
        <w:t>下降，其</w:t>
      </w:r>
      <w:r w:rsidR="00D605E1" w:rsidRPr="00600BE5">
        <w:rPr>
          <w:noProof/>
          <w:sz w:val="24"/>
          <w:szCs w:val="24"/>
        </w:rPr>
        <w:t>最高透射率</w:t>
      </w:r>
      <w:r w:rsidR="00D605E1" w:rsidRPr="00600BE5">
        <w:rPr>
          <w:rFonts w:hint="eastAsia"/>
          <w:noProof/>
          <w:sz w:val="24"/>
          <w:szCs w:val="24"/>
        </w:rPr>
        <w:t>为</w:t>
      </w:r>
      <w:r w:rsidR="00D605E1" w:rsidRPr="00600BE5">
        <w:rPr>
          <w:rFonts w:hint="eastAsia"/>
          <w:noProof/>
          <w:sz w:val="24"/>
          <w:szCs w:val="24"/>
        </w:rPr>
        <w:t>0.584</w:t>
      </w:r>
      <w:r w:rsidR="00D605E1" w:rsidRPr="00600BE5">
        <w:rPr>
          <w:noProof/>
          <w:sz w:val="24"/>
          <w:szCs w:val="24"/>
        </w:rPr>
        <w:t>，效率降低了</w:t>
      </w:r>
      <w:r w:rsidR="00D605E1" w:rsidRPr="00600BE5">
        <w:rPr>
          <w:rFonts w:hint="eastAsia"/>
          <w:noProof/>
          <w:sz w:val="24"/>
          <w:szCs w:val="24"/>
        </w:rPr>
        <w:t>21.5</w:t>
      </w:r>
      <w:r w:rsidR="00D605E1" w:rsidRPr="00600BE5">
        <w:rPr>
          <w:noProof/>
          <w:sz w:val="24"/>
          <w:szCs w:val="24"/>
        </w:rPr>
        <w:t>%</w:t>
      </w:r>
      <w:r w:rsidR="00ED3D51">
        <w:rPr>
          <w:rFonts w:hint="eastAsia"/>
          <w:noProof/>
          <w:sz w:val="24"/>
          <w:szCs w:val="24"/>
        </w:rPr>
        <w:t>，</w:t>
      </w:r>
      <w:r w:rsidR="00ED3D51">
        <w:rPr>
          <w:noProof/>
          <w:sz w:val="24"/>
          <w:szCs w:val="24"/>
        </w:rPr>
        <w:t>这说明</w:t>
      </w:r>
      <w:r w:rsidR="0072606C" w:rsidRPr="0072606C">
        <w:rPr>
          <w:rFonts w:hint="eastAsia"/>
          <w:i/>
          <w:noProof/>
          <w:sz w:val="24"/>
          <w:szCs w:val="24"/>
        </w:rPr>
        <w:t>CP</w:t>
      </w:r>
      <w:r w:rsidR="00D605E1" w:rsidRPr="00600BE5">
        <w:rPr>
          <w:rFonts w:hint="eastAsia"/>
          <w:noProof/>
          <w:sz w:val="24"/>
          <w:szCs w:val="24"/>
        </w:rPr>
        <w:t>的数值</w:t>
      </w:r>
      <w:r w:rsidR="00D605E1" w:rsidRPr="00600BE5">
        <w:rPr>
          <w:noProof/>
          <w:sz w:val="24"/>
          <w:szCs w:val="24"/>
        </w:rPr>
        <w:t>选择</w:t>
      </w:r>
      <w:r w:rsidR="00D605E1" w:rsidRPr="00600BE5">
        <w:rPr>
          <w:rFonts w:hint="eastAsia"/>
          <w:noProof/>
          <w:sz w:val="24"/>
          <w:szCs w:val="24"/>
        </w:rPr>
        <w:t>对</w:t>
      </w:r>
      <w:r w:rsidR="007C42C0">
        <w:rPr>
          <w:rFonts w:hint="eastAsia"/>
          <w:noProof/>
          <w:sz w:val="24"/>
          <w:szCs w:val="24"/>
        </w:rPr>
        <w:t>G</w:t>
      </w:r>
      <w:r w:rsidR="007C42C0">
        <w:rPr>
          <w:noProof/>
          <w:sz w:val="24"/>
          <w:szCs w:val="24"/>
        </w:rPr>
        <w:t>A</w:t>
      </w:r>
      <w:r w:rsidR="00D605E1" w:rsidRPr="00600BE5">
        <w:rPr>
          <w:rFonts w:hint="eastAsia"/>
          <w:noProof/>
          <w:sz w:val="24"/>
          <w:szCs w:val="24"/>
        </w:rPr>
        <w:t>算法的优化</w:t>
      </w:r>
      <w:r w:rsidR="00D605E1" w:rsidRPr="00600BE5">
        <w:rPr>
          <w:noProof/>
          <w:sz w:val="24"/>
          <w:szCs w:val="24"/>
        </w:rPr>
        <w:t>效果</w:t>
      </w:r>
      <w:r w:rsidR="00D605E1" w:rsidRPr="00600BE5">
        <w:rPr>
          <w:rFonts w:hint="eastAsia"/>
          <w:noProof/>
          <w:sz w:val="24"/>
          <w:szCs w:val="24"/>
        </w:rPr>
        <w:t>很重要。最后比较</w:t>
      </w:r>
      <w:r w:rsidR="00ED3D51" w:rsidRPr="00600BE5">
        <w:rPr>
          <w:noProof/>
          <w:sz w:val="24"/>
          <w:szCs w:val="24"/>
        </w:rPr>
        <w:t>参数</w:t>
      </w:r>
      <w:r w:rsidR="0072606C" w:rsidRPr="0072606C">
        <w:rPr>
          <w:rFonts w:hint="eastAsia"/>
          <w:i/>
          <w:noProof/>
          <w:sz w:val="24"/>
          <w:szCs w:val="24"/>
        </w:rPr>
        <w:t>MP</w:t>
      </w:r>
      <w:r w:rsidR="00D605E1" w:rsidRPr="00600BE5">
        <w:rPr>
          <w:noProof/>
          <w:sz w:val="24"/>
          <w:szCs w:val="24"/>
        </w:rPr>
        <w:t>对算法的影响</w:t>
      </w:r>
      <w:r w:rsidR="00D605E1" w:rsidRPr="00600BE5">
        <w:rPr>
          <w:rFonts w:hint="eastAsia"/>
          <w:noProof/>
          <w:sz w:val="24"/>
          <w:szCs w:val="24"/>
        </w:rPr>
        <w:t>，</w:t>
      </w:r>
      <w:r w:rsidR="00D605E1" w:rsidRPr="00600BE5">
        <w:rPr>
          <w:noProof/>
          <w:sz w:val="24"/>
          <w:szCs w:val="24"/>
        </w:rPr>
        <w:t>设置</w:t>
      </w:r>
      <w:r w:rsidR="00D605E1" w:rsidRPr="00600BE5">
        <w:rPr>
          <w:rFonts w:hint="eastAsia"/>
          <w:noProof/>
          <w:sz w:val="24"/>
          <w:szCs w:val="24"/>
        </w:rPr>
        <w:t>D</w:t>
      </w:r>
      <w:r w:rsidR="00D605E1" w:rsidRPr="00600BE5">
        <w:rPr>
          <w:rFonts w:hint="eastAsia"/>
          <w:noProof/>
          <w:sz w:val="24"/>
          <w:szCs w:val="24"/>
        </w:rPr>
        <w:t>组</w:t>
      </w:r>
      <w:r w:rsidR="00D605E1" w:rsidRPr="00600BE5">
        <w:rPr>
          <w:noProof/>
          <w:sz w:val="24"/>
          <w:szCs w:val="24"/>
        </w:rPr>
        <w:t>（</w:t>
      </w:r>
      <w:r w:rsidR="00D605E1" w:rsidRPr="00600BE5">
        <w:rPr>
          <w:rFonts w:hint="eastAsia"/>
          <w:noProof/>
          <w:sz w:val="24"/>
          <w:szCs w:val="24"/>
        </w:rPr>
        <w:t>黄色</w:t>
      </w:r>
      <w:r w:rsidR="00D605E1" w:rsidRPr="00600BE5">
        <w:rPr>
          <w:noProof/>
          <w:sz w:val="24"/>
          <w:szCs w:val="24"/>
        </w:rPr>
        <w:t>）</w:t>
      </w:r>
      <w:r w:rsidR="00D605E1" w:rsidRPr="00600BE5">
        <w:rPr>
          <w:rFonts w:hint="eastAsia"/>
          <w:noProof/>
          <w:sz w:val="24"/>
          <w:szCs w:val="24"/>
        </w:rPr>
        <w:t>的参数</w:t>
      </w:r>
      <w:r w:rsidR="00D605E1" w:rsidRPr="00600BE5">
        <w:rPr>
          <w:noProof/>
          <w:sz w:val="24"/>
          <w:szCs w:val="24"/>
        </w:rPr>
        <w:t>为</w:t>
      </w:r>
      <w:r w:rsidR="0072606C" w:rsidRPr="0072606C">
        <w:rPr>
          <w:rFonts w:hint="eastAsia"/>
          <w:i/>
          <w:noProof/>
          <w:sz w:val="24"/>
          <w:szCs w:val="24"/>
        </w:rPr>
        <w:t>PoS</w:t>
      </w:r>
      <w:r w:rsidR="00CA60CD">
        <w:rPr>
          <w:noProof/>
          <w:sz w:val="24"/>
          <w:szCs w:val="24"/>
        </w:rPr>
        <w:t xml:space="preserve"> </w:t>
      </w:r>
      <w:r w:rsidR="00D605E1" w:rsidRPr="00600BE5">
        <w:rPr>
          <w:noProof/>
          <w:sz w:val="24"/>
          <w:szCs w:val="24"/>
        </w:rPr>
        <w:t>=</w:t>
      </w:r>
      <w:r w:rsidR="00CA60CD">
        <w:rPr>
          <w:noProof/>
          <w:sz w:val="24"/>
          <w:szCs w:val="24"/>
        </w:rPr>
        <w:t xml:space="preserve"> </w:t>
      </w:r>
      <w:r w:rsidR="00D605E1" w:rsidRPr="00600BE5">
        <w:rPr>
          <w:noProof/>
          <w:sz w:val="24"/>
          <w:szCs w:val="24"/>
        </w:rPr>
        <w:t>60</w:t>
      </w:r>
      <w:r w:rsidR="00D605E1" w:rsidRPr="00600BE5">
        <w:rPr>
          <w:rFonts w:hint="eastAsia"/>
          <w:noProof/>
          <w:sz w:val="24"/>
          <w:szCs w:val="24"/>
        </w:rPr>
        <w:t>，</w:t>
      </w:r>
      <w:r w:rsidR="0072606C" w:rsidRPr="0072606C">
        <w:rPr>
          <w:rFonts w:hint="eastAsia"/>
          <w:i/>
          <w:noProof/>
          <w:sz w:val="24"/>
          <w:szCs w:val="24"/>
        </w:rPr>
        <w:t>CP</w:t>
      </w:r>
      <w:r w:rsidR="00CA60CD">
        <w:rPr>
          <w:noProof/>
          <w:sz w:val="24"/>
          <w:szCs w:val="24"/>
        </w:rPr>
        <w:t xml:space="preserve"> </w:t>
      </w:r>
      <w:r w:rsidR="00D605E1" w:rsidRPr="00600BE5">
        <w:rPr>
          <w:rFonts w:hint="eastAsia"/>
          <w:noProof/>
          <w:sz w:val="24"/>
          <w:szCs w:val="24"/>
        </w:rPr>
        <w:t>=</w:t>
      </w:r>
      <w:r w:rsidR="00CA60CD">
        <w:rPr>
          <w:noProof/>
          <w:sz w:val="24"/>
          <w:szCs w:val="24"/>
        </w:rPr>
        <w:t xml:space="preserve"> </w:t>
      </w:r>
      <w:r w:rsidR="00D605E1" w:rsidRPr="00600BE5">
        <w:rPr>
          <w:rFonts w:hint="eastAsia"/>
          <w:noProof/>
          <w:sz w:val="24"/>
          <w:szCs w:val="24"/>
        </w:rPr>
        <w:t>0.3</w:t>
      </w:r>
      <w:r w:rsidR="00D605E1" w:rsidRPr="00600BE5">
        <w:rPr>
          <w:rFonts w:hint="eastAsia"/>
          <w:noProof/>
          <w:sz w:val="24"/>
          <w:szCs w:val="24"/>
        </w:rPr>
        <w:t>，</w:t>
      </w:r>
      <w:r w:rsidR="0072606C" w:rsidRPr="0072606C">
        <w:rPr>
          <w:rFonts w:hint="eastAsia"/>
          <w:i/>
          <w:noProof/>
          <w:sz w:val="24"/>
          <w:szCs w:val="24"/>
        </w:rPr>
        <w:t>MP</w:t>
      </w:r>
      <w:r w:rsidR="00CA60CD">
        <w:rPr>
          <w:noProof/>
          <w:sz w:val="24"/>
          <w:szCs w:val="24"/>
        </w:rPr>
        <w:t xml:space="preserve"> </w:t>
      </w:r>
      <w:r w:rsidR="00D605E1" w:rsidRPr="00600BE5">
        <w:rPr>
          <w:noProof/>
          <w:sz w:val="24"/>
          <w:szCs w:val="24"/>
        </w:rPr>
        <w:t>=</w:t>
      </w:r>
      <w:r w:rsidR="00CA60CD">
        <w:rPr>
          <w:noProof/>
          <w:sz w:val="24"/>
          <w:szCs w:val="24"/>
        </w:rPr>
        <w:t xml:space="preserve"> </w:t>
      </w:r>
      <w:r w:rsidR="00D605E1" w:rsidRPr="00600BE5">
        <w:rPr>
          <w:noProof/>
          <w:sz w:val="24"/>
          <w:szCs w:val="24"/>
        </w:rPr>
        <w:t>0.1</w:t>
      </w:r>
      <w:r w:rsidR="00D605E1" w:rsidRPr="00600BE5">
        <w:rPr>
          <w:rFonts w:hint="eastAsia"/>
          <w:noProof/>
          <w:sz w:val="24"/>
          <w:szCs w:val="24"/>
        </w:rPr>
        <w:t>，</w:t>
      </w:r>
      <w:r w:rsidR="00D605E1" w:rsidRPr="00600BE5">
        <w:rPr>
          <w:noProof/>
          <w:sz w:val="24"/>
          <w:szCs w:val="24"/>
        </w:rPr>
        <w:t>由图</w:t>
      </w:r>
      <w:r w:rsidR="00D605E1" w:rsidRPr="00600BE5">
        <w:rPr>
          <w:rFonts w:hint="eastAsia"/>
          <w:noProof/>
          <w:sz w:val="24"/>
          <w:szCs w:val="24"/>
        </w:rPr>
        <w:t>3</w:t>
      </w:r>
      <w:r w:rsidR="00D605E1" w:rsidRPr="00600BE5">
        <w:rPr>
          <w:noProof/>
          <w:sz w:val="24"/>
          <w:szCs w:val="24"/>
        </w:rPr>
        <w:t>-</w:t>
      </w:r>
      <w:r w:rsidR="003433DC">
        <w:rPr>
          <w:rFonts w:hint="eastAsia"/>
          <w:noProof/>
          <w:sz w:val="24"/>
          <w:szCs w:val="24"/>
        </w:rPr>
        <w:t>7</w:t>
      </w:r>
      <w:r w:rsidR="00D605E1" w:rsidRPr="00600BE5">
        <w:rPr>
          <w:rFonts w:hint="eastAsia"/>
          <w:noProof/>
          <w:sz w:val="24"/>
          <w:szCs w:val="24"/>
        </w:rPr>
        <w:t>可知</w:t>
      </w:r>
      <w:r w:rsidR="00D605E1" w:rsidRPr="00600BE5">
        <w:rPr>
          <w:noProof/>
          <w:sz w:val="24"/>
          <w:szCs w:val="24"/>
        </w:rPr>
        <w:t>，其透射</w:t>
      </w:r>
      <w:r w:rsidR="00D605E1" w:rsidRPr="00600BE5">
        <w:rPr>
          <w:rFonts w:hint="eastAsia"/>
          <w:noProof/>
          <w:sz w:val="24"/>
          <w:szCs w:val="24"/>
        </w:rPr>
        <w:t>谱</w:t>
      </w:r>
      <w:r w:rsidR="00ED3D51">
        <w:rPr>
          <w:noProof/>
          <w:sz w:val="24"/>
          <w:szCs w:val="24"/>
        </w:rPr>
        <w:t>效率变得更低，</w:t>
      </w:r>
      <w:r w:rsidR="00D605E1" w:rsidRPr="00600BE5">
        <w:rPr>
          <w:noProof/>
          <w:sz w:val="24"/>
          <w:szCs w:val="24"/>
        </w:rPr>
        <w:t>最高透射率仅有</w:t>
      </w:r>
      <w:r w:rsidR="00D605E1" w:rsidRPr="00600BE5">
        <w:rPr>
          <w:rFonts w:hint="eastAsia"/>
          <w:noProof/>
          <w:sz w:val="24"/>
          <w:szCs w:val="24"/>
        </w:rPr>
        <w:t>0.258</w:t>
      </w:r>
      <w:r w:rsidR="00D605E1" w:rsidRPr="00600BE5">
        <w:rPr>
          <w:noProof/>
          <w:sz w:val="24"/>
          <w:szCs w:val="24"/>
        </w:rPr>
        <w:t>。</w:t>
      </w:r>
      <w:r w:rsidR="00ED3D51">
        <w:rPr>
          <w:rFonts w:hint="eastAsia"/>
          <w:noProof/>
          <w:sz w:val="24"/>
          <w:szCs w:val="24"/>
        </w:rPr>
        <w:t>由此可知</w:t>
      </w:r>
      <w:r w:rsidR="00D605E1" w:rsidRPr="00600BE5">
        <w:rPr>
          <w:noProof/>
          <w:sz w:val="24"/>
          <w:szCs w:val="24"/>
        </w:rPr>
        <w:t>，</w:t>
      </w:r>
      <w:r w:rsidR="0072606C" w:rsidRPr="0072606C">
        <w:rPr>
          <w:rFonts w:hint="eastAsia"/>
          <w:i/>
          <w:noProof/>
          <w:sz w:val="24"/>
          <w:szCs w:val="24"/>
        </w:rPr>
        <w:t>MP</w:t>
      </w:r>
      <w:r w:rsidR="00ED3D51">
        <w:rPr>
          <w:rFonts w:hint="eastAsia"/>
          <w:noProof/>
          <w:sz w:val="24"/>
          <w:szCs w:val="24"/>
        </w:rPr>
        <w:t>数值</w:t>
      </w:r>
      <w:r w:rsidR="00D605E1" w:rsidRPr="00600BE5">
        <w:rPr>
          <w:rFonts w:hint="eastAsia"/>
          <w:noProof/>
          <w:sz w:val="24"/>
          <w:szCs w:val="24"/>
        </w:rPr>
        <w:t>的增加可能会</w:t>
      </w:r>
      <w:r w:rsidR="00D605E1" w:rsidRPr="00326A1C">
        <w:rPr>
          <w:rFonts w:hint="eastAsia"/>
          <w:noProof/>
          <w:sz w:val="24"/>
          <w:szCs w:val="24"/>
        </w:rPr>
        <w:t>导致</w:t>
      </w:r>
      <w:r w:rsidR="00ED3D51">
        <w:rPr>
          <w:rFonts w:hint="eastAsia"/>
          <w:noProof/>
          <w:sz w:val="24"/>
          <w:szCs w:val="24"/>
        </w:rPr>
        <w:t>P</w:t>
      </w:r>
      <w:r w:rsidR="00ED3D51">
        <w:rPr>
          <w:noProof/>
          <w:sz w:val="24"/>
          <w:szCs w:val="24"/>
        </w:rPr>
        <w:t>MC</w:t>
      </w:r>
      <w:r w:rsidR="00D605E1" w:rsidRPr="00326A1C">
        <w:rPr>
          <w:rFonts w:hint="eastAsia"/>
          <w:noProof/>
          <w:sz w:val="24"/>
          <w:szCs w:val="24"/>
        </w:rPr>
        <w:t>的性能下降，因为</w:t>
      </w:r>
      <w:r w:rsidR="00ED3D51">
        <w:rPr>
          <w:rFonts w:hint="eastAsia"/>
          <w:noProof/>
          <w:sz w:val="24"/>
          <w:szCs w:val="24"/>
        </w:rPr>
        <w:t>较大的</w:t>
      </w:r>
      <w:r w:rsidR="0072606C" w:rsidRPr="0072606C">
        <w:rPr>
          <w:rFonts w:hint="eastAsia"/>
          <w:i/>
          <w:noProof/>
          <w:sz w:val="24"/>
          <w:szCs w:val="24"/>
        </w:rPr>
        <w:t>MP</w:t>
      </w:r>
      <w:r w:rsidR="00D605E1" w:rsidRPr="00326A1C">
        <w:rPr>
          <w:rFonts w:hint="eastAsia"/>
          <w:noProof/>
          <w:sz w:val="24"/>
          <w:szCs w:val="24"/>
        </w:rPr>
        <w:t>会导致</w:t>
      </w:r>
      <w:r w:rsidR="007C42C0">
        <w:rPr>
          <w:rFonts w:hint="eastAsia"/>
          <w:noProof/>
          <w:sz w:val="24"/>
          <w:szCs w:val="24"/>
        </w:rPr>
        <w:t>G</w:t>
      </w:r>
      <w:r w:rsidR="007C42C0">
        <w:rPr>
          <w:noProof/>
          <w:sz w:val="24"/>
          <w:szCs w:val="24"/>
        </w:rPr>
        <w:t>A</w:t>
      </w:r>
      <w:r w:rsidR="00D605E1" w:rsidRPr="00326A1C">
        <w:rPr>
          <w:rFonts w:hint="eastAsia"/>
          <w:noProof/>
          <w:sz w:val="24"/>
          <w:szCs w:val="24"/>
        </w:rPr>
        <w:t>算法变得</w:t>
      </w:r>
      <w:r w:rsidR="00D605E1" w:rsidRPr="00326A1C">
        <w:rPr>
          <w:noProof/>
          <w:sz w:val="24"/>
          <w:szCs w:val="24"/>
        </w:rPr>
        <w:t>不</w:t>
      </w:r>
      <w:r w:rsidR="00D605E1" w:rsidRPr="00326A1C">
        <w:rPr>
          <w:rFonts w:hint="eastAsia"/>
          <w:noProof/>
          <w:sz w:val="24"/>
          <w:szCs w:val="24"/>
        </w:rPr>
        <w:t>稳定</w:t>
      </w:r>
      <w:r w:rsidR="00ED3D51">
        <w:rPr>
          <w:rFonts w:hint="eastAsia"/>
          <w:noProof/>
          <w:sz w:val="24"/>
          <w:szCs w:val="24"/>
        </w:rPr>
        <w:t>，</w:t>
      </w:r>
      <w:r w:rsidR="00ED3D51">
        <w:rPr>
          <w:noProof/>
          <w:sz w:val="24"/>
          <w:szCs w:val="24"/>
        </w:rPr>
        <w:t>同时</w:t>
      </w:r>
      <w:r w:rsidR="00D605E1" w:rsidRPr="00326A1C">
        <w:rPr>
          <w:rFonts w:hint="eastAsia"/>
          <w:noProof/>
          <w:sz w:val="24"/>
          <w:szCs w:val="24"/>
        </w:rPr>
        <w:t>收敛速度会降低</w:t>
      </w:r>
      <w:r w:rsidR="00D605E1">
        <w:rPr>
          <w:rFonts w:hint="eastAsia"/>
          <w:noProof/>
          <w:sz w:val="24"/>
          <w:szCs w:val="24"/>
        </w:rPr>
        <w:t>。</w:t>
      </w:r>
    </w:p>
    <w:p w14:paraId="6FB7C15D" w14:textId="48228FE4" w:rsidR="00D605E1" w:rsidRDefault="00514E93" w:rsidP="00D605E1">
      <w:pPr>
        <w:jc w:val="center"/>
        <w:rPr>
          <w:noProof/>
          <w:sz w:val="24"/>
          <w:szCs w:val="24"/>
        </w:rPr>
      </w:pPr>
      <w:r>
        <w:rPr>
          <w:noProof/>
          <w:sz w:val="24"/>
          <w:szCs w:val="24"/>
        </w:rPr>
        <w:drawing>
          <wp:inline distT="0" distB="0" distL="0" distR="0" wp14:anchorId="70F6E9E1" wp14:editId="439AC45F">
            <wp:extent cx="3691128" cy="2319528"/>
            <wp:effectExtent l="0" t="0" r="508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9GA不同参数下的最终透射谱.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91128" cy="2319528"/>
                    </a:xfrm>
                    <a:prstGeom prst="rect">
                      <a:avLst/>
                    </a:prstGeom>
                  </pic:spPr>
                </pic:pic>
              </a:graphicData>
            </a:graphic>
          </wp:inline>
        </w:drawing>
      </w:r>
    </w:p>
    <w:p w14:paraId="70DF33C9" w14:textId="106FC16C" w:rsidR="008431E3" w:rsidRPr="00287284" w:rsidRDefault="008431E3" w:rsidP="008431E3">
      <w:pPr>
        <w:jc w:val="center"/>
        <w:rPr>
          <w:rFonts w:eastAsia="楷体"/>
          <w:noProof/>
          <w:szCs w:val="24"/>
        </w:rPr>
      </w:pPr>
      <w:r w:rsidRPr="00287284">
        <w:rPr>
          <w:rFonts w:eastAsia="楷体" w:hint="eastAsia"/>
          <w:noProof/>
          <w:szCs w:val="24"/>
        </w:rPr>
        <w:t>图</w:t>
      </w:r>
      <w:r w:rsidRPr="00287284">
        <w:rPr>
          <w:rFonts w:eastAsia="楷体" w:hint="eastAsia"/>
          <w:noProof/>
          <w:szCs w:val="24"/>
        </w:rPr>
        <w:t>3</w:t>
      </w:r>
      <w:r>
        <w:rPr>
          <w:rFonts w:eastAsia="楷体"/>
          <w:noProof/>
          <w:szCs w:val="24"/>
        </w:rPr>
        <w:t>-7</w:t>
      </w:r>
      <w:r w:rsidRPr="00287284">
        <w:rPr>
          <w:rFonts w:eastAsia="楷体"/>
          <w:noProof/>
          <w:szCs w:val="24"/>
        </w:rPr>
        <w:t xml:space="preserve"> </w:t>
      </w:r>
      <w:r w:rsidR="004F1F33">
        <w:rPr>
          <w:rFonts w:eastAsia="楷体" w:hint="eastAsia"/>
          <w:noProof/>
          <w:szCs w:val="24"/>
        </w:rPr>
        <w:t>不同</w:t>
      </w:r>
      <w:r w:rsidR="004F1F33">
        <w:rPr>
          <w:rFonts w:eastAsia="楷体"/>
          <w:noProof/>
          <w:szCs w:val="24"/>
        </w:rPr>
        <w:t>参数下</w:t>
      </w:r>
      <w:r w:rsidR="007C42C0" w:rsidRPr="007C42C0">
        <w:rPr>
          <w:rFonts w:hint="eastAsia"/>
          <w:noProof/>
          <w:szCs w:val="21"/>
        </w:rPr>
        <w:t>G</w:t>
      </w:r>
      <w:r w:rsidR="007C42C0" w:rsidRPr="007C42C0">
        <w:rPr>
          <w:noProof/>
          <w:szCs w:val="21"/>
        </w:rPr>
        <w:t>A</w:t>
      </w:r>
      <w:r w:rsidRPr="00287284">
        <w:rPr>
          <w:rFonts w:eastAsia="楷体" w:hint="eastAsia"/>
          <w:noProof/>
          <w:szCs w:val="24"/>
        </w:rPr>
        <w:t>算法</w:t>
      </w:r>
      <w:r w:rsidR="004F1F33">
        <w:rPr>
          <w:rFonts w:eastAsia="楷体" w:hint="eastAsia"/>
          <w:noProof/>
          <w:szCs w:val="24"/>
        </w:rPr>
        <w:t>100</w:t>
      </w:r>
      <w:r w:rsidR="004F1F33">
        <w:rPr>
          <w:rFonts w:eastAsia="楷体" w:hint="eastAsia"/>
          <w:noProof/>
          <w:szCs w:val="24"/>
        </w:rPr>
        <w:t>次</w:t>
      </w:r>
      <w:r w:rsidR="004F1F33">
        <w:rPr>
          <w:rFonts w:eastAsia="楷体"/>
          <w:noProof/>
          <w:szCs w:val="24"/>
        </w:rPr>
        <w:t>迭代</w:t>
      </w:r>
      <w:r w:rsidR="004F1F33">
        <w:rPr>
          <w:rFonts w:eastAsia="楷体" w:hint="eastAsia"/>
          <w:noProof/>
          <w:szCs w:val="24"/>
        </w:rPr>
        <w:t>得到</w:t>
      </w:r>
      <w:r w:rsidR="004F1F33">
        <w:rPr>
          <w:rFonts w:eastAsia="楷体"/>
          <w:noProof/>
          <w:szCs w:val="24"/>
        </w:rPr>
        <w:t>的</w:t>
      </w:r>
      <w:r w:rsidR="004F1F33">
        <w:rPr>
          <w:rFonts w:eastAsia="楷体" w:hint="eastAsia"/>
          <w:noProof/>
          <w:szCs w:val="24"/>
        </w:rPr>
        <w:t>PMC</w:t>
      </w:r>
      <w:r w:rsidR="004F1F33">
        <w:rPr>
          <w:rFonts w:eastAsia="楷体" w:hint="eastAsia"/>
          <w:noProof/>
          <w:szCs w:val="24"/>
        </w:rPr>
        <w:t>的透射谱</w:t>
      </w:r>
    </w:p>
    <w:p w14:paraId="4E67EF36" w14:textId="28D21EC1" w:rsidR="00D605E1" w:rsidRPr="009C7772" w:rsidRDefault="007B20D2" w:rsidP="007B20D2">
      <w:pPr>
        <w:spacing w:line="400" w:lineRule="exact"/>
        <w:ind w:firstLineChars="200" w:firstLine="480"/>
        <w:rPr>
          <w:noProof/>
          <w:sz w:val="24"/>
          <w:szCs w:val="24"/>
        </w:rPr>
      </w:pPr>
      <w:r>
        <w:rPr>
          <w:rFonts w:hint="eastAsia"/>
          <w:noProof/>
          <w:sz w:val="24"/>
          <w:szCs w:val="24"/>
        </w:rPr>
        <w:t>不同参数</w:t>
      </w:r>
      <w:r>
        <w:rPr>
          <w:noProof/>
          <w:sz w:val="24"/>
          <w:szCs w:val="24"/>
        </w:rPr>
        <w:t>组设置所对应的</w:t>
      </w:r>
      <w:r>
        <w:rPr>
          <w:rFonts w:hint="eastAsia"/>
          <w:noProof/>
          <w:sz w:val="24"/>
          <w:szCs w:val="24"/>
        </w:rPr>
        <w:t>PMC</w:t>
      </w:r>
      <w:r>
        <w:rPr>
          <w:rFonts w:hint="eastAsia"/>
          <w:noProof/>
          <w:sz w:val="24"/>
          <w:szCs w:val="24"/>
        </w:rPr>
        <w:t>的</w:t>
      </w:r>
      <w:r w:rsidR="00D605E1" w:rsidRPr="009C7772">
        <w:rPr>
          <w:noProof/>
          <w:sz w:val="24"/>
          <w:szCs w:val="24"/>
        </w:rPr>
        <w:t>透射谱最高值</w:t>
      </w:r>
      <w:r w:rsidR="00CA60CD" w:rsidRPr="00CA60CD">
        <w:rPr>
          <w:i/>
          <w:noProof/>
          <w:sz w:val="24"/>
          <w:szCs w:val="24"/>
        </w:rPr>
        <w:t>T</w:t>
      </w:r>
      <w:r w:rsidR="00CA60CD" w:rsidRPr="00CA60CD">
        <w:rPr>
          <w:i/>
          <w:noProof/>
          <w:sz w:val="24"/>
          <w:szCs w:val="24"/>
          <w:vertAlign w:val="subscript"/>
        </w:rPr>
        <w:t>max</w:t>
      </w:r>
      <w:r w:rsidR="00D605E1" w:rsidRPr="009C7772">
        <w:rPr>
          <w:noProof/>
          <w:sz w:val="24"/>
          <w:szCs w:val="24"/>
        </w:rPr>
        <w:t>与最低值</w:t>
      </w:r>
      <w:r w:rsidR="00CA60CD" w:rsidRPr="00CA60CD">
        <w:rPr>
          <w:i/>
          <w:noProof/>
          <w:sz w:val="24"/>
          <w:szCs w:val="24"/>
        </w:rPr>
        <w:t>T</w:t>
      </w:r>
      <w:r w:rsidR="00CA60CD">
        <w:rPr>
          <w:i/>
          <w:noProof/>
          <w:sz w:val="24"/>
          <w:szCs w:val="24"/>
          <w:vertAlign w:val="subscript"/>
        </w:rPr>
        <w:t>min</w:t>
      </w:r>
      <w:r>
        <w:rPr>
          <w:rFonts w:hint="eastAsia"/>
          <w:noProof/>
          <w:sz w:val="24"/>
          <w:szCs w:val="24"/>
        </w:rPr>
        <w:t>如表</w:t>
      </w:r>
      <w:r>
        <w:rPr>
          <w:rFonts w:hint="eastAsia"/>
          <w:noProof/>
          <w:sz w:val="24"/>
          <w:szCs w:val="24"/>
        </w:rPr>
        <w:t>3</w:t>
      </w:r>
      <w:r>
        <w:rPr>
          <w:noProof/>
          <w:sz w:val="24"/>
          <w:szCs w:val="24"/>
        </w:rPr>
        <w:t>-1</w:t>
      </w:r>
      <w:r>
        <w:rPr>
          <w:rFonts w:hint="eastAsia"/>
          <w:noProof/>
          <w:sz w:val="24"/>
          <w:szCs w:val="24"/>
        </w:rPr>
        <w:t>所示</w:t>
      </w:r>
      <w:r>
        <w:rPr>
          <w:noProof/>
          <w:sz w:val="24"/>
          <w:szCs w:val="24"/>
        </w:rPr>
        <w:t>。</w:t>
      </w:r>
    </w:p>
    <w:p w14:paraId="0450D53E" w14:textId="6E887E3D" w:rsidR="00D605E1" w:rsidRPr="002772E5" w:rsidRDefault="00D605E1" w:rsidP="00D605E1">
      <w:pPr>
        <w:spacing w:line="400" w:lineRule="exact"/>
        <w:jc w:val="center"/>
        <w:rPr>
          <w:rFonts w:eastAsia="楷体"/>
          <w:noProof/>
          <w:szCs w:val="24"/>
        </w:rPr>
      </w:pPr>
      <w:r w:rsidRPr="002772E5">
        <w:rPr>
          <w:rFonts w:eastAsia="楷体" w:hint="eastAsia"/>
          <w:noProof/>
          <w:szCs w:val="24"/>
        </w:rPr>
        <w:t>表</w:t>
      </w:r>
      <w:r w:rsidRPr="002772E5">
        <w:rPr>
          <w:rFonts w:eastAsia="楷体" w:hint="eastAsia"/>
          <w:noProof/>
          <w:szCs w:val="24"/>
        </w:rPr>
        <w:t>3</w:t>
      </w:r>
      <w:r w:rsidR="003433DC" w:rsidRPr="002772E5">
        <w:rPr>
          <w:rFonts w:eastAsia="楷体"/>
          <w:noProof/>
          <w:szCs w:val="24"/>
        </w:rPr>
        <w:t>-</w:t>
      </w:r>
      <w:r w:rsidR="003433DC" w:rsidRPr="002772E5">
        <w:rPr>
          <w:rFonts w:eastAsia="楷体" w:hint="eastAsia"/>
          <w:noProof/>
          <w:szCs w:val="24"/>
        </w:rPr>
        <w:t>1</w:t>
      </w:r>
      <w:r w:rsidRPr="002772E5">
        <w:rPr>
          <w:rFonts w:eastAsia="楷体"/>
          <w:noProof/>
          <w:szCs w:val="24"/>
        </w:rPr>
        <w:t xml:space="preserve"> </w:t>
      </w:r>
      <w:r w:rsidRPr="002772E5">
        <w:rPr>
          <w:rFonts w:eastAsia="楷体" w:hint="eastAsia"/>
          <w:noProof/>
          <w:szCs w:val="24"/>
        </w:rPr>
        <w:t>不同</w:t>
      </w:r>
      <w:r w:rsidRPr="002772E5">
        <w:rPr>
          <w:rFonts w:eastAsia="楷体"/>
          <w:noProof/>
          <w:szCs w:val="24"/>
        </w:rPr>
        <w:t>的</w:t>
      </w:r>
      <w:r w:rsidRPr="002772E5">
        <w:rPr>
          <w:rFonts w:eastAsia="楷体" w:hint="eastAsia"/>
          <w:noProof/>
          <w:szCs w:val="24"/>
        </w:rPr>
        <w:t>参数</w:t>
      </w:r>
      <w:r w:rsidRPr="002772E5">
        <w:rPr>
          <w:rFonts w:eastAsia="楷体"/>
          <w:noProof/>
          <w:szCs w:val="24"/>
        </w:rPr>
        <w:t>设置</w:t>
      </w:r>
      <w:r w:rsidRPr="002772E5">
        <w:rPr>
          <w:rFonts w:eastAsia="楷体" w:hint="eastAsia"/>
          <w:noProof/>
          <w:szCs w:val="24"/>
        </w:rPr>
        <w:t>下</w:t>
      </w:r>
      <w:r w:rsidRPr="002772E5">
        <w:rPr>
          <w:rFonts w:eastAsia="楷体" w:hint="eastAsia"/>
          <w:noProof/>
          <w:szCs w:val="24"/>
        </w:rPr>
        <w:t>PMC</w:t>
      </w:r>
      <w:r w:rsidRPr="002772E5">
        <w:rPr>
          <w:rFonts w:eastAsia="楷体" w:hint="eastAsia"/>
          <w:noProof/>
          <w:szCs w:val="24"/>
        </w:rPr>
        <w:t>的</w:t>
      </w:r>
      <w:r w:rsidRPr="002772E5">
        <w:rPr>
          <w:rFonts w:eastAsia="楷体"/>
          <w:noProof/>
          <w:szCs w:val="24"/>
        </w:rPr>
        <w:t>透射谱</w:t>
      </w:r>
    </w:p>
    <w:tbl>
      <w:tblPr>
        <w:tblStyle w:val="af0"/>
        <w:tblW w:w="0" w:type="auto"/>
        <w:tblLook w:val="04A0" w:firstRow="1" w:lastRow="0" w:firstColumn="1" w:lastColumn="0" w:noHBand="0" w:noVBand="1"/>
      </w:tblPr>
      <w:tblGrid>
        <w:gridCol w:w="1382"/>
        <w:gridCol w:w="1382"/>
        <w:gridCol w:w="1383"/>
        <w:gridCol w:w="1383"/>
        <w:gridCol w:w="1383"/>
        <w:gridCol w:w="1383"/>
      </w:tblGrid>
      <w:tr w:rsidR="00D605E1" w:rsidRPr="009C7772" w14:paraId="4667B4C7" w14:textId="77777777" w:rsidTr="004C78FF">
        <w:tc>
          <w:tcPr>
            <w:tcW w:w="1382" w:type="dxa"/>
          </w:tcPr>
          <w:p w14:paraId="2C117135" w14:textId="77777777" w:rsidR="00D605E1" w:rsidRPr="009C7772" w:rsidRDefault="00D605E1" w:rsidP="004C78FF">
            <w:pPr>
              <w:spacing w:line="400" w:lineRule="exact"/>
              <w:jc w:val="center"/>
              <w:rPr>
                <w:sz w:val="24"/>
                <w:szCs w:val="24"/>
              </w:rPr>
            </w:pPr>
            <w:r w:rsidRPr="009C7772">
              <w:rPr>
                <w:rFonts w:hint="eastAsia"/>
                <w:sz w:val="24"/>
                <w:szCs w:val="24"/>
              </w:rPr>
              <w:t>编号</w:t>
            </w:r>
          </w:p>
        </w:tc>
        <w:tc>
          <w:tcPr>
            <w:tcW w:w="1382" w:type="dxa"/>
          </w:tcPr>
          <w:p w14:paraId="3430D53F" w14:textId="135416BA" w:rsidR="00D605E1" w:rsidRPr="009C7772" w:rsidRDefault="0072606C" w:rsidP="004C78FF">
            <w:pPr>
              <w:spacing w:line="400" w:lineRule="exact"/>
              <w:jc w:val="center"/>
              <w:rPr>
                <w:sz w:val="24"/>
                <w:szCs w:val="24"/>
              </w:rPr>
            </w:pPr>
            <w:proofErr w:type="spellStart"/>
            <w:r w:rsidRPr="0072606C">
              <w:rPr>
                <w:rFonts w:hint="eastAsia"/>
                <w:i/>
                <w:sz w:val="24"/>
                <w:szCs w:val="24"/>
              </w:rPr>
              <w:t>PoS</w:t>
            </w:r>
            <w:proofErr w:type="spellEnd"/>
          </w:p>
        </w:tc>
        <w:tc>
          <w:tcPr>
            <w:tcW w:w="1383" w:type="dxa"/>
          </w:tcPr>
          <w:p w14:paraId="5071A74E" w14:textId="291AAB70" w:rsidR="00D605E1" w:rsidRPr="009C7772" w:rsidRDefault="0072606C" w:rsidP="004C78FF">
            <w:pPr>
              <w:spacing w:line="400" w:lineRule="exact"/>
              <w:jc w:val="center"/>
              <w:rPr>
                <w:sz w:val="24"/>
                <w:szCs w:val="24"/>
              </w:rPr>
            </w:pPr>
            <w:r w:rsidRPr="0072606C">
              <w:rPr>
                <w:rFonts w:hint="eastAsia"/>
                <w:i/>
                <w:sz w:val="24"/>
                <w:szCs w:val="24"/>
              </w:rPr>
              <w:t>CP</w:t>
            </w:r>
          </w:p>
        </w:tc>
        <w:tc>
          <w:tcPr>
            <w:tcW w:w="1383" w:type="dxa"/>
          </w:tcPr>
          <w:p w14:paraId="332C37E0" w14:textId="33DFBADE" w:rsidR="00D605E1" w:rsidRPr="009C7772" w:rsidRDefault="0072606C" w:rsidP="004C78FF">
            <w:pPr>
              <w:spacing w:line="400" w:lineRule="exact"/>
              <w:jc w:val="center"/>
              <w:rPr>
                <w:sz w:val="24"/>
                <w:szCs w:val="24"/>
              </w:rPr>
            </w:pPr>
            <w:r w:rsidRPr="0072606C">
              <w:rPr>
                <w:rFonts w:hint="eastAsia"/>
                <w:i/>
                <w:sz w:val="24"/>
                <w:szCs w:val="24"/>
              </w:rPr>
              <w:t>MP</w:t>
            </w:r>
          </w:p>
        </w:tc>
        <w:tc>
          <w:tcPr>
            <w:tcW w:w="1383" w:type="dxa"/>
          </w:tcPr>
          <w:p w14:paraId="42684C5D" w14:textId="6DF98B91" w:rsidR="00D605E1" w:rsidRPr="009C7772" w:rsidRDefault="00CA60CD" w:rsidP="004C78FF">
            <w:pPr>
              <w:spacing w:line="400" w:lineRule="exact"/>
              <w:jc w:val="center"/>
              <w:rPr>
                <w:sz w:val="24"/>
                <w:szCs w:val="24"/>
              </w:rPr>
            </w:pPr>
            <w:r w:rsidRPr="00CA60CD">
              <w:rPr>
                <w:i/>
                <w:noProof/>
                <w:sz w:val="24"/>
                <w:szCs w:val="24"/>
              </w:rPr>
              <w:t>T</w:t>
            </w:r>
            <w:r w:rsidRPr="00CA60CD">
              <w:rPr>
                <w:i/>
                <w:noProof/>
                <w:sz w:val="24"/>
                <w:szCs w:val="24"/>
                <w:vertAlign w:val="subscript"/>
              </w:rPr>
              <w:t>max</w:t>
            </w:r>
          </w:p>
        </w:tc>
        <w:tc>
          <w:tcPr>
            <w:tcW w:w="1383" w:type="dxa"/>
          </w:tcPr>
          <w:p w14:paraId="36466A45" w14:textId="64DBE22D" w:rsidR="00D605E1" w:rsidRPr="009C7772" w:rsidRDefault="00CA60CD" w:rsidP="004C78FF">
            <w:pPr>
              <w:spacing w:line="400" w:lineRule="exact"/>
              <w:jc w:val="center"/>
              <w:rPr>
                <w:sz w:val="24"/>
                <w:szCs w:val="24"/>
              </w:rPr>
            </w:pPr>
            <w:r w:rsidRPr="00CA60CD">
              <w:rPr>
                <w:i/>
                <w:noProof/>
                <w:sz w:val="24"/>
                <w:szCs w:val="24"/>
              </w:rPr>
              <w:t>T</w:t>
            </w:r>
            <w:r w:rsidRPr="00CA60CD">
              <w:rPr>
                <w:i/>
                <w:noProof/>
                <w:sz w:val="24"/>
                <w:szCs w:val="24"/>
                <w:vertAlign w:val="subscript"/>
              </w:rPr>
              <w:t>max</w:t>
            </w:r>
          </w:p>
        </w:tc>
      </w:tr>
      <w:tr w:rsidR="00D605E1" w:rsidRPr="009C7772" w14:paraId="147BA5B8" w14:textId="77777777" w:rsidTr="004C78FF">
        <w:tc>
          <w:tcPr>
            <w:tcW w:w="1382" w:type="dxa"/>
          </w:tcPr>
          <w:p w14:paraId="138F1CB9" w14:textId="77777777" w:rsidR="00D605E1" w:rsidRPr="009C7772" w:rsidRDefault="00D605E1" w:rsidP="004C78FF">
            <w:pPr>
              <w:spacing w:line="400" w:lineRule="exact"/>
              <w:jc w:val="center"/>
              <w:rPr>
                <w:sz w:val="24"/>
                <w:szCs w:val="24"/>
              </w:rPr>
            </w:pPr>
            <w:r w:rsidRPr="009C7772">
              <w:rPr>
                <w:rFonts w:hint="eastAsia"/>
                <w:sz w:val="24"/>
                <w:szCs w:val="24"/>
              </w:rPr>
              <w:t>A</w:t>
            </w:r>
          </w:p>
        </w:tc>
        <w:tc>
          <w:tcPr>
            <w:tcW w:w="1382" w:type="dxa"/>
          </w:tcPr>
          <w:p w14:paraId="744DA44B" w14:textId="77777777" w:rsidR="00D605E1" w:rsidRPr="009C7772" w:rsidRDefault="00D605E1" w:rsidP="004C78FF">
            <w:pPr>
              <w:spacing w:line="400" w:lineRule="exact"/>
              <w:jc w:val="center"/>
              <w:rPr>
                <w:sz w:val="24"/>
                <w:szCs w:val="24"/>
              </w:rPr>
            </w:pPr>
            <w:r w:rsidRPr="009C7772">
              <w:rPr>
                <w:noProof/>
                <w:sz w:val="24"/>
                <w:szCs w:val="24"/>
              </w:rPr>
              <w:t>100</w:t>
            </w:r>
          </w:p>
        </w:tc>
        <w:tc>
          <w:tcPr>
            <w:tcW w:w="1383" w:type="dxa"/>
          </w:tcPr>
          <w:p w14:paraId="61A4CF33" w14:textId="77777777" w:rsidR="00D605E1" w:rsidRPr="009C7772" w:rsidRDefault="00D605E1" w:rsidP="004C78FF">
            <w:pPr>
              <w:spacing w:line="400" w:lineRule="exact"/>
              <w:jc w:val="center"/>
              <w:rPr>
                <w:sz w:val="24"/>
                <w:szCs w:val="24"/>
              </w:rPr>
            </w:pPr>
            <w:r w:rsidRPr="009C7772">
              <w:rPr>
                <w:rFonts w:hint="eastAsia"/>
                <w:sz w:val="24"/>
                <w:szCs w:val="24"/>
              </w:rPr>
              <w:t>0.3</w:t>
            </w:r>
          </w:p>
        </w:tc>
        <w:tc>
          <w:tcPr>
            <w:tcW w:w="1383" w:type="dxa"/>
          </w:tcPr>
          <w:p w14:paraId="0AADBE68" w14:textId="77777777" w:rsidR="00D605E1" w:rsidRPr="009C7772" w:rsidRDefault="00D605E1" w:rsidP="004C78FF">
            <w:pPr>
              <w:spacing w:line="400" w:lineRule="exact"/>
              <w:jc w:val="center"/>
              <w:rPr>
                <w:sz w:val="24"/>
                <w:szCs w:val="24"/>
              </w:rPr>
            </w:pPr>
            <w:r w:rsidRPr="009C7772">
              <w:rPr>
                <w:rFonts w:hint="eastAsia"/>
                <w:sz w:val="24"/>
                <w:szCs w:val="24"/>
              </w:rPr>
              <w:t>0.01</w:t>
            </w:r>
          </w:p>
        </w:tc>
        <w:tc>
          <w:tcPr>
            <w:tcW w:w="1383" w:type="dxa"/>
          </w:tcPr>
          <w:p w14:paraId="466E5E51" w14:textId="77777777" w:rsidR="00D605E1" w:rsidRPr="009C7772" w:rsidRDefault="00D605E1" w:rsidP="004C78FF">
            <w:pPr>
              <w:spacing w:line="400" w:lineRule="exact"/>
              <w:jc w:val="center"/>
              <w:rPr>
                <w:sz w:val="24"/>
                <w:szCs w:val="24"/>
              </w:rPr>
            </w:pPr>
            <w:r>
              <w:rPr>
                <w:rFonts w:hint="eastAsia"/>
                <w:noProof/>
                <w:sz w:val="24"/>
                <w:szCs w:val="24"/>
              </w:rPr>
              <w:t>0.751</w:t>
            </w:r>
          </w:p>
        </w:tc>
        <w:tc>
          <w:tcPr>
            <w:tcW w:w="1383" w:type="dxa"/>
          </w:tcPr>
          <w:p w14:paraId="13252EA8" w14:textId="77777777" w:rsidR="00D605E1" w:rsidRPr="009C7772" w:rsidRDefault="00D605E1" w:rsidP="004C78FF">
            <w:pPr>
              <w:spacing w:line="400" w:lineRule="exact"/>
              <w:jc w:val="center"/>
              <w:rPr>
                <w:sz w:val="24"/>
                <w:szCs w:val="24"/>
              </w:rPr>
            </w:pPr>
            <w:r>
              <w:rPr>
                <w:rFonts w:hint="eastAsia"/>
                <w:noProof/>
                <w:sz w:val="24"/>
                <w:szCs w:val="24"/>
              </w:rPr>
              <w:t>0.556</w:t>
            </w:r>
          </w:p>
        </w:tc>
      </w:tr>
      <w:tr w:rsidR="00D605E1" w:rsidRPr="009C7772" w14:paraId="474013AA" w14:textId="77777777" w:rsidTr="004C78FF">
        <w:tc>
          <w:tcPr>
            <w:tcW w:w="1382" w:type="dxa"/>
          </w:tcPr>
          <w:p w14:paraId="669150A5" w14:textId="77777777" w:rsidR="00D605E1" w:rsidRPr="009C7772" w:rsidRDefault="00D605E1" w:rsidP="004C78FF">
            <w:pPr>
              <w:spacing w:line="400" w:lineRule="exact"/>
              <w:jc w:val="center"/>
              <w:rPr>
                <w:sz w:val="24"/>
                <w:szCs w:val="24"/>
              </w:rPr>
            </w:pPr>
            <w:r w:rsidRPr="009C7772">
              <w:rPr>
                <w:rFonts w:hint="eastAsia"/>
                <w:sz w:val="24"/>
                <w:szCs w:val="24"/>
              </w:rPr>
              <w:t>B</w:t>
            </w:r>
          </w:p>
        </w:tc>
        <w:tc>
          <w:tcPr>
            <w:tcW w:w="1382" w:type="dxa"/>
          </w:tcPr>
          <w:p w14:paraId="6FCFAABF" w14:textId="77777777" w:rsidR="00D605E1" w:rsidRPr="009C7772" w:rsidRDefault="00D605E1" w:rsidP="004C78FF">
            <w:pPr>
              <w:spacing w:line="400" w:lineRule="exact"/>
              <w:jc w:val="center"/>
              <w:rPr>
                <w:sz w:val="24"/>
                <w:szCs w:val="24"/>
              </w:rPr>
            </w:pPr>
            <w:r>
              <w:rPr>
                <w:rFonts w:hint="eastAsia"/>
                <w:sz w:val="24"/>
                <w:szCs w:val="24"/>
              </w:rPr>
              <w:t>60</w:t>
            </w:r>
          </w:p>
        </w:tc>
        <w:tc>
          <w:tcPr>
            <w:tcW w:w="1383" w:type="dxa"/>
          </w:tcPr>
          <w:p w14:paraId="0CD6554E" w14:textId="77777777" w:rsidR="00D605E1" w:rsidRPr="009C7772" w:rsidRDefault="00D605E1" w:rsidP="004C78FF">
            <w:pPr>
              <w:spacing w:line="400" w:lineRule="exact"/>
              <w:jc w:val="center"/>
              <w:rPr>
                <w:sz w:val="24"/>
                <w:szCs w:val="24"/>
              </w:rPr>
            </w:pPr>
            <w:r>
              <w:rPr>
                <w:rFonts w:hint="eastAsia"/>
                <w:sz w:val="24"/>
                <w:szCs w:val="24"/>
              </w:rPr>
              <w:t>0.3</w:t>
            </w:r>
          </w:p>
        </w:tc>
        <w:tc>
          <w:tcPr>
            <w:tcW w:w="1383" w:type="dxa"/>
          </w:tcPr>
          <w:p w14:paraId="159344D1" w14:textId="77777777" w:rsidR="00D605E1" w:rsidRPr="009C7772" w:rsidRDefault="00D605E1" w:rsidP="004C78FF">
            <w:pPr>
              <w:spacing w:line="400" w:lineRule="exact"/>
              <w:jc w:val="center"/>
              <w:rPr>
                <w:sz w:val="24"/>
                <w:szCs w:val="24"/>
              </w:rPr>
            </w:pPr>
            <w:r>
              <w:rPr>
                <w:rFonts w:hint="eastAsia"/>
                <w:sz w:val="24"/>
                <w:szCs w:val="24"/>
              </w:rPr>
              <w:t>0.01</w:t>
            </w:r>
          </w:p>
        </w:tc>
        <w:tc>
          <w:tcPr>
            <w:tcW w:w="1383" w:type="dxa"/>
          </w:tcPr>
          <w:p w14:paraId="4DC3B13C" w14:textId="77777777" w:rsidR="00D605E1" w:rsidRPr="009C7772" w:rsidRDefault="00D605E1" w:rsidP="004C78FF">
            <w:pPr>
              <w:spacing w:line="400" w:lineRule="exact"/>
              <w:jc w:val="center"/>
              <w:rPr>
                <w:sz w:val="24"/>
                <w:szCs w:val="24"/>
              </w:rPr>
            </w:pPr>
            <w:r>
              <w:rPr>
                <w:rFonts w:hint="eastAsia"/>
                <w:sz w:val="24"/>
                <w:szCs w:val="24"/>
              </w:rPr>
              <w:t>0.799</w:t>
            </w:r>
          </w:p>
        </w:tc>
        <w:tc>
          <w:tcPr>
            <w:tcW w:w="1383" w:type="dxa"/>
          </w:tcPr>
          <w:p w14:paraId="6773242F" w14:textId="77777777" w:rsidR="00D605E1" w:rsidRPr="009C7772" w:rsidRDefault="00D605E1" w:rsidP="004C78FF">
            <w:pPr>
              <w:spacing w:line="400" w:lineRule="exact"/>
              <w:jc w:val="center"/>
              <w:rPr>
                <w:sz w:val="24"/>
                <w:szCs w:val="24"/>
              </w:rPr>
            </w:pPr>
            <w:r>
              <w:rPr>
                <w:rFonts w:hint="eastAsia"/>
                <w:sz w:val="24"/>
                <w:szCs w:val="24"/>
              </w:rPr>
              <w:t>0.506</w:t>
            </w:r>
          </w:p>
        </w:tc>
      </w:tr>
      <w:tr w:rsidR="00D605E1" w:rsidRPr="009C7772" w14:paraId="6E1D0B64" w14:textId="77777777" w:rsidTr="004C78FF">
        <w:tc>
          <w:tcPr>
            <w:tcW w:w="1382" w:type="dxa"/>
          </w:tcPr>
          <w:p w14:paraId="003F2C84" w14:textId="77777777" w:rsidR="00D605E1" w:rsidRPr="009C7772" w:rsidRDefault="00D605E1" w:rsidP="004C78FF">
            <w:pPr>
              <w:spacing w:line="400" w:lineRule="exact"/>
              <w:jc w:val="center"/>
              <w:rPr>
                <w:sz w:val="24"/>
                <w:szCs w:val="24"/>
              </w:rPr>
            </w:pPr>
            <w:r w:rsidRPr="009C7772">
              <w:rPr>
                <w:rFonts w:hint="eastAsia"/>
                <w:sz w:val="24"/>
                <w:szCs w:val="24"/>
              </w:rPr>
              <w:t>C</w:t>
            </w:r>
          </w:p>
        </w:tc>
        <w:tc>
          <w:tcPr>
            <w:tcW w:w="1382" w:type="dxa"/>
          </w:tcPr>
          <w:p w14:paraId="129B6992" w14:textId="77777777" w:rsidR="00D605E1" w:rsidRPr="009C7772" w:rsidRDefault="00D605E1" w:rsidP="004C78FF">
            <w:pPr>
              <w:spacing w:line="400" w:lineRule="exact"/>
              <w:jc w:val="center"/>
              <w:rPr>
                <w:sz w:val="24"/>
                <w:szCs w:val="24"/>
              </w:rPr>
            </w:pPr>
            <w:r>
              <w:rPr>
                <w:rFonts w:hint="eastAsia"/>
                <w:sz w:val="24"/>
                <w:szCs w:val="24"/>
              </w:rPr>
              <w:t>60</w:t>
            </w:r>
          </w:p>
        </w:tc>
        <w:tc>
          <w:tcPr>
            <w:tcW w:w="1383" w:type="dxa"/>
          </w:tcPr>
          <w:p w14:paraId="6F2DC08F" w14:textId="77777777" w:rsidR="00D605E1" w:rsidRPr="009C7772" w:rsidRDefault="00D605E1" w:rsidP="004C78FF">
            <w:pPr>
              <w:spacing w:line="400" w:lineRule="exact"/>
              <w:jc w:val="center"/>
              <w:rPr>
                <w:sz w:val="24"/>
                <w:szCs w:val="24"/>
              </w:rPr>
            </w:pPr>
            <w:r>
              <w:rPr>
                <w:rFonts w:hint="eastAsia"/>
                <w:sz w:val="24"/>
                <w:szCs w:val="24"/>
              </w:rPr>
              <w:t>0.6</w:t>
            </w:r>
          </w:p>
        </w:tc>
        <w:tc>
          <w:tcPr>
            <w:tcW w:w="1383" w:type="dxa"/>
          </w:tcPr>
          <w:p w14:paraId="494110D6" w14:textId="77777777" w:rsidR="00D605E1" w:rsidRPr="009C7772" w:rsidRDefault="00D605E1" w:rsidP="004C78FF">
            <w:pPr>
              <w:spacing w:line="400" w:lineRule="exact"/>
              <w:jc w:val="center"/>
              <w:rPr>
                <w:sz w:val="24"/>
                <w:szCs w:val="24"/>
              </w:rPr>
            </w:pPr>
            <w:r>
              <w:rPr>
                <w:rFonts w:hint="eastAsia"/>
                <w:sz w:val="24"/>
                <w:szCs w:val="24"/>
              </w:rPr>
              <w:t>0.01</w:t>
            </w:r>
          </w:p>
        </w:tc>
        <w:tc>
          <w:tcPr>
            <w:tcW w:w="1383" w:type="dxa"/>
          </w:tcPr>
          <w:p w14:paraId="602FBA88" w14:textId="77777777" w:rsidR="00D605E1" w:rsidRPr="009C7772" w:rsidRDefault="00D605E1" w:rsidP="004C78FF">
            <w:pPr>
              <w:spacing w:line="400" w:lineRule="exact"/>
              <w:jc w:val="center"/>
              <w:rPr>
                <w:sz w:val="24"/>
                <w:szCs w:val="24"/>
              </w:rPr>
            </w:pPr>
            <w:r>
              <w:rPr>
                <w:rFonts w:hint="eastAsia"/>
                <w:sz w:val="24"/>
                <w:szCs w:val="24"/>
              </w:rPr>
              <w:t>0.584</w:t>
            </w:r>
          </w:p>
        </w:tc>
        <w:tc>
          <w:tcPr>
            <w:tcW w:w="1383" w:type="dxa"/>
          </w:tcPr>
          <w:p w14:paraId="2213D69D" w14:textId="77777777" w:rsidR="00D605E1" w:rsidRPr="009C7772" w:rsidRDefault="00D605E1" w:rsidP="004C78FF">
            <w:pPr>
              <w:spacing w:line="400" w:lineRule="exact"/>
              <w:jc w:val="center"/>
              <w:rPr>
                <w:sz w:val="24"/>
                <w:szCs w:val="24"/>
              </w:rPr>
            </w:pPr>
            <w:r>
              <w:rPr>
                <w:rFonts w:hint="eastAsia"/>
                <w:sz w:val="24"/>
                <w:szCs w:val="24"/>
              </w:rPr>
              <w:t>0.468</w:t>
            </w:r>
          </w:p>
        </w:tc>
      </w:tr>
      <w:tr w:rsidR="00D605E1" w:rsidRPr="009C7772" w14:paraId="0A5C92F6" w14:textId="77777777" w:rsidTr="004C78FF">
        <w:tc>
          <w:tcPr>
            <w:tcW w:w="1382" w:type="dxa"/>
          </w:tcPr>
          <w:p w14:paraId="6B4AEAAB" w14:textId="77777777" w:rsidR="00D605E1" w:rsidRPr="009C7772" w:rsidRDefault="00D605E1" w:rsidP="004C78FF">
            <w:pPr>
              <w:spacing w:line="400" w:lineRule="exact"/>
              <w:jc w:val="center"/>
              <w:rPr>
                <w:sz w:val="24"/>
                <w:szCs w:val="24"/>
              </w:rPr>
            </w:pPr>
            <w:r w:rsidRPr="009C7772">
              <w:rPr>
                <w:rFonts w:hint="eastAsia"/>
                <w:sz w:val="24"/>
                <w:szCs w:val="24"/>
              </w:rPr>
              <w:t>D</w:t>
            </w:r>
          </w:p>
        </w:tc>
        <w:tc>
          <w:tcPr>
            <w:tcW w:w="1382" w:type="dxa"/>
          </w:tcPr>
          <w:p w14:paraId="34199F54" w14:textId="77777777" w:rsidR="00D605E1" w:rsidRPr="009C7772" w:rsidRDefault="00D605E1" w:rsidP="004C78FF">
            <w:pPr>
              <w:spacing w:line="400" w:lineRule="exact"/>
              <w:jc w:val="center"/>
              <w:rPr>
                <w:sz w:val="24"/>
                <w:szCs w:val="24"/>
              </w:rPr>
            </w:pPr>
            <w:r>
              <w:rPr>
                <w:rFonts w:hint="eastAsia"/>
                <w:sz w:val="24"/>
                <w:szCs w:val="24"/>
              </w:rPr>
              <w:t>60</w:t>
            </w:r>
          </w:p>
        </w:tc>
        <w:tc>
          <w:tcPr>
            <w:tcW w:w="1383" w:type="dxa"/>
          </w:tcPr>
          <w:p w14:paraId="56022112" w14:textId="77777777" w:rsidR="00D605E1" w:rsidRPr="009C7772" w:rsidRDefault="00D605E1" w:rsidP="004C78FF">
            <w:pPr>
              <w:spacing w:line="400" w:lineRule="exact"/>
              <w:jc w:val="center"/>
              <w:rPr>
                <w:sz w:val="24"/>
                <w:szCs w:val="24"/>
              </w:rPr>
            </w:pPr>
            <w:r>
              <w:rPr>
                <w:rFonts w:hint="eastAsia"/>
                <w:sz w:val="24"/>
                <w:szCs w:val="24"/>
              </w:rPr>
              <w:t>0.3</w:t>
            </w:r>
          </w:p>
        </w:tc>
        <w:tc>
          <w:tcPr>
            <w:tcW w:w="1383" w:type="dxa"/>
          </w:tcPr>
          <w:p w14:paraId="2ABB9B4A" w14:textId="77777777" w:rsidR="00D605E1" w:rsidRPr="009C7772" w:rsidRDefault="00D605E1" w:rsidP="004C78FF">
            <w:pPr>
              <w:spacing w:line="400" w:lineRule="exact"/>
              <w:jc w:val="center"/>
              <w:rPr>
                <w:sz w:val="24"/>
                <w:szCs w:val="24"/>
              </w:rPr>
            </w:pPr>
            <w:r>
              <w:rPr>
                <w:rFonts w:hint="eastAsia"/>
                <w:sz w:val="24"/>
                <w:szCs w:val="24"/>
              </w:rPr>
              <w:t>0.1</w:t>
            </w:r>
          </w:p>
        </w:tc>
        <w:tc>
          <w:tcPr>
            <w:tcW w:w="1383" w:type="dxa"/>
          </w:tcPr>
          <w:p w14:paraId="7A4120FF" w14:textId="77777777" w:rsidR="00D605E1" w:rsidRPr="009C7772" w:rsidRDefault="00D605E1" w:rsidP="004C78FF">
            <w:pPr>
              <w:spacing w:line="400" w:lineRule="exact"/>
              <w:jc w:val="center"/>
              <w:rPr>
                <w:sz w:val="24"/>
                <w:szCs w:val="24"/>
              </w:rPr>
            </w:pPr>
            <w:r>
              <w:rPr>
                <w:rFonts w:hint="eastAsia"/>
                <w:sz w:val="24"/>
                <w:szCs w:val="24"/>
              </w:rPr>
              <w:t>0.258</w:t>
            </w:r>
          </w:p>
        </w:tc>
        <w:tc>
          <w:tcPr>
            <w:tcW w:w="1383" w:type="dxa"/>
          </w:tcPr>
          <w:p w14:paraId="2F9BE2E7" w14:textId="77777777" w:rsidR="00D605E1" w:rsidRPr="009C7772" w:rsidRDefault="00D605E1" w:rsidP="004C78FF">
            <w:pPr>
              <w:spacing w:line="400" w:lineRule="exact"/>
              <w:jc w:val="center"/>
              <w:rPr>
                <w:sz w:val="24"/>
                <w:szCs w:val="24"/>
              </w:rPr>
            </w:pPr>
            <w:r>
              <w:rPr>
                <w:rFonts w:hint="eastAsia"/>
                <w:sz w:val="24"/>
                <w:szCs w:val="24"/>
              </w:rPr>
              <w:t>0.160</w:t>
            </w:r>
          </w:p>
        </w:tc>
      </w:tr>
    </w:tbl>
    <w:p w14:paraId="1C7E8F15" w14:textId="097B4210" w:rsidR="00D605E1" w:rsidRDefault="00D605E1" w:rsidP="004F1F33">
      <w:pPr>
        <w:spacing w:line="400" w:lineRule="exact"/>
        <w:ind w:firstLineChars="200" w:firstLine="480"/>
        <w:rPr>
          <w:noProof/>
          <w:sz w:val="24"/>
          <w:szCs w:val="24"/>
        </w:rPr>
      </w:pPr>
      <w:r w:rsidRPr="00EB09AF">
        <w:rPr>
          <w:rFonts w:hint="eastAsia"/>
          <w:noProof/>
          <w:sz w:val="24"/>
          <w:szCs w:val="24"/>
        </w:rPr>
        <w:t>如图</w:t>
      </w:r>
      <w:r w:rsidRPr="00EB09AF">
        <w:rPr>
          <w:rFonts w:hint="eastAsia"/>
          <w:noProof/>
          <w:sz w:val="24"/>
          <w:szCs w:val="24"/>
        </w:rPr>
        <w:t>3</w:t>
      </w:r>
      <w:r w:rsidRPr="00EB09AF">
        <w:rPr>
          <w:noProof/>
          <w:sz w:val="24"/>
          <w:szCs w:val="24"/>
        </w:rPr>
        <w:t>-</w:t>
      </w:r>
      <w:r w:rsidR="003433DC">
        <w:rPr>
          <w:rFonts w:hint="eastAsia"/>
          <w:noProof/>
          <w:sz w:val="24"/>
          <w:szCs w:val="24"/>
        </w:rPr>
        <w:t>8</w:t>
      </w:r>
      <w:r w:rsidRPr="00EB09AF">
        <w:rPr>
          <w:rFonts w:hint="eastAsia"/>
          <w:noProof/>
          <w:sz w:val="24"/>
          <w:szCs w:val="24"/>
        </w:rPr>
        <w:t>所示</w:t>
      </w:r>
      <w:r w:rsidRPr="00EB09AF">
        <w:rPr>
          <w:noProof/>
          <w:sz w:val="24"/>
          <w:szCs w:val="24"/>
        </w:rPr>
        <w:t>为</w:t>
      </w:r>
      <w:r w:rsidRPr="00EB09AF">
        <w:rPr>
          <w:rFonts w:hint="eastAsia"/>
          <w:noProof/>
          <w:sz w:val="24"/>
          <w:szCs w:val="24"/>
        </w:rPr>
        <w:t>在</w:t>
      </w:r>
      <w:r w:rsidR="004F1F33">
        <w:rPr>
          <w:rFonts w:hint="eastAsia"/>
          <w:noProof/>
          <w:sz w:val="24"/>
          <w:szCs w:val="24"/>
        </w:rPr>
        <w:t>GA</w:t>
      </w:r>
      <w:r w:rsidR="004F1F33">
        <w:rPr>
          <w:rFonts w:hint="eastAsia"/>
          <w:noProof/>
          <w:sz w:val="24"/>
          <w:szCs w:val="24"/>
        </w:rPr>
        <w:t>算法</w:t>
      </w:r>
      <w:r w:rsidRPr="00EB09AF">
        <w:rPr>
          <w:rFonts w:hint="eastAsia"/>
          <w:noProof/>
          <w:sz w:val="24"/>
          <w:szCs w:val="24"/>
        </w:rPr>
        <w:t>100</w:t>
      </w:r>
      <w:r w:rsidRPr="00EB09AF">
        <w:rPr>
          <w:rFonts w:hint="eastAsia"/>
          <w:noProof/>
          <w:sz w:val="24"/>
          <w:szCs w:val="24"/>
        </w:rPr>
        <w:t>次</w:t>
      </w:r>
      <w:r w:rsidRPr="00EB09AF">
        <w:rPr>
          <w:noProof/>
          <w:sz w:val="24"/>
          <w:szCs w:val="24"/>
        </w:rPr>
        <w:t>迭代</w:t>
      </w:r>
      <w:r w:rsidR="004F1F33">
        <w:rPr>
          <w:rFonts w:hint="eastAsia"/>
          <w:noProof/>
          <w:sz w:val="24"/>
          <w:szCs w:val="24"/>
        </w:rPr>
        <w:t>过程中</w:t>
      </w:r>
      <w:r w:rsidRPr="00EB09AF">
        <w:rPr>
          <w:rFonts w:hint="eastAsia"/>
          <w:noProof/>
          <w:sz w:val="24"/>
          <w:szCs w:val="24"/>
        </w:rPr>
        <w:t>，</w:t>
      </w:r>
      <w:r w:rsidR="00CA60CD" w:rsidRPr="004E48D9">
        <w:rPr>
          <w:i/>
          <w:noProof/>
          <w:sz w:val="24"/>
          <w:szCs w:val="24"/>
        </w:rPr>
        <w:t>ObjV</w:t>
      </w:r>
      <w:r w:rsidR="004F1F33">
        <w:rPr>
          <w:rFonts w:hint="eastAsia"/>
          <w:noProof/>
          <w:sz w:val="24"/>
          <w:szCs w:val="24"/>
        </w:rPr>
        <w:t>与</w:t>
      </w:r>
      <w:r w:rsidR="004F1F33">
        <w:rPr>
          <w:noProof/>
          <w:sz w:val="24"/>
          <w:szCs w:val="24"/>
        </w:rPr>
        <w:t>迭代次数的关系曲线</w:t>
      </w:r>
      <w:r w:rsidRPr="00EB09AF">
        <w:rPr>
          <w:rFonts w:hint="eastAsia"/>
          <w:noProof/>
          <w:sz w:val="24"/>
          <w:szCs w:val="24"/>
        </w:rPr>
        <w:t>，每隔</w:t>
      </w:r>
      <w:r w:rsidRPr="00EB09AF">
        <w:rPr>
          <w:rFonts w:hint="eastAsia"/>
          <w:noProof/>
          <w:sz w:val="24"/>
          <w:szCs w:val="24"/>
        </w:rPr>
        <w:t>20</w:t>
      </w:r>
      <w:r w:rsidRPr="00EB09AF">
        <w:rPr>
          <w:rFonts w:hint="eastAsia"/>
          <w:noProof/>
          <w:sz w:val="24"/>
          <w:szCs w:val="24"/>
        </w:rPr>
        <w:t>次</w:t>
      </w:r>
      <w:r w:rsidRPr="00EB09AF">
        <w:rPr>
          <w:noProof/>
          <w:sz w:val="24"/>
          <w:szCs w:val="24"/>
        </w:rPr>
        <w:t>迭代</w:t>
      </w:r>
      <w:r w:rsidR="004F1F33">
        <w:rPr>
          <w:rFonts w:hint="eastAsia"/>
          <w:noProof/>
          <w:sz w:val="24"/>
          <w:szCs w:val="24"/>
        </w:rPr>
        <w:t>取一点</w:t>
      </w:r>
      <w:r w:rsidR="004F1F33">
        <w:rPr>
          <w:noProof/>
          <w:sz w:val="24"/>
          <w:szCs w:val="24"/>
        </w:rPr>
        <w:t>进行记录</w:t>
      </w:r>
      <w:r w:rsidR="004F1F33">
        <w:rPr>
          <w:rFonts w:hint="eastAsia"/>
          <w:noProof/>
          <w:sz w:val="24"/>
          <w:szCs w:val="24"/>
        </w:rPr>
        <w:t>，</w:t>
      </w:r>
      <w:r>
        <w:rPr>
          <w:rFonts w:hint="eastAsia"/>
          <w:noProof/>
          <w:sz w:val="24"/>
          <w:szCs w:val="24"/>
        </w:rPr>
        <w:t>每组具体</w:t>
      </w:r>
      <w:r>
        <w:rPr>
          <w:noProof/>
          <w:sz w:val="24"/>
          <w:szCs w:val="24"/>
        </w:rPr>
        <w:t>的</w:t>
      </w:r>
      <w:r w:rsidR="00CA60CD" w:rsidRPr="004E48D9">
        <w:rPr>
          <w:i/>
          <w:noProof/>
          <w:sz w:val="24"/>
          <w:szCs w:val="24"/>
        </w:rPr>
        <w:t>ObjV</w:t>
      </w:r>
      <w:r>
        <w:rPr>
          <w:noProof/>
          <w:sz w:val="24"/>
          <w:szCs w:val="24"/>
        </w:rPr>
        <w:t>数据如表</w:t>
      </w:r>
      <w:r>
        <w:rPr>
          <w:rFonts w:hint="eastAsia"/>
          <w:noProof/>
          <w:sz w:val="24"/>
          <w:szCs w:val="24"/>
        </w:rPr>
        <w:t>3</w:t>
      </w:r>
      <w:r>
        <w:rPr>
          <w:noProof/>
          <w:sz w:val="24"/>
          <w:szCs w:val="24"/>
        </w:rPr>
        <w:t>-</w:t>
      </w:r>
      <w:r w:rsidR="003433DC">
        <w:rPr>
          <w:rFonts w:hint="eastAsia"/>
          <w:noProof/>
          <w:sz w:val="24"/>
          <w:szCs w:val="24"/>
        </w:rPr>
        <w:t>2</w:t>
      </w:r>
      <w:r>
        <w:rPr>
          <w:rFonts w:hint="eastAsia"/>
          <w:noProof/>
          <w:sz w:val="24"/>
          <w:szCs w:val="24"/>
        </w:rPr>
        <w:t>所示</w:t>
      </w:r>
      <w:r>
        <w:rPr>
          <w:noProof/>
          <w:sz w:val="24"/>
          <w:szCs w:val="24"/>
        </w:rPr>
        <w:t>。从图</w:t>
      </w:r>
      <w:r w:rsidRPr="00EB09AF">
        <w:rPr>
          <w:rFonts w:hint="eastAsia"/>
          <w:noProof/>
          <w:sz w:val="24"/>
          <w:szCs w:val="24"/>
        </w:rPr>
        <w:t>3</w:t>
      </w:r>
      <w:r w:rsidRPr="00EB09AF">
        <w:rPr>
          <w:noProof/>
          <w:sz w:val="24"/>
          <w:szCs w:val="24"/>
        </w:rPr>
        <w:t>-</w:t>
      </w:r>
      <w:r w:rsidR="003433DC">
        <w:rPr>
          <w:rFonts w:hint="eastAsia"/>
          <w:noProof/>
          <w:sz w:val="24"/>
          <w:szCs w:val="24"/>
        </w:rPr>
        <w:t>8</w:t>
      </w:r>
      <w:r>
        <w:rPr>
          <w:rFonts w:hint="eastAsia"/>
          <w:noProof/>
          <w:sz w:val="24"/>
          <w:szCs w:val="24"/>
        </w:rPr>
        <w:t>与</w:t>
      </w:r>
      <w:r>
        <w:rPr>
          <w:noProof/>
          <w:sz w:val="24"/>
          <w:szCs w:val="24"/>
        </w:rPr>
        <w:t>表</w:t>
      </w:r>
      <w:r>
        <w:rPr>
          <w:rFonts w:hint="eastAsia"/>
          <w:noProof/>
          <w:sz w:val="24"/>
          <w:szCs w:val="24"/>
        </w:rPr>
        <w:t>3</w:t>
      </w:r>
      <w:r>
        <w:rPr>
          <w:noProof/>
          <w:sz w:val="24"/>
          <w:szCs w:val="24"/>
        </w:rPr>
        <w:t>-</w:t>
      </w:r>
      <w:r w:rsidR="003433DC">
        <w:rPr>
          <w:rFonts w:hint="eastAsia"/>
          <w:noProof/>
          <w:sz w:val="24"/>
          <w:szCs w:val="24"/>
        </w:rPr>
        <w:t>2</w:t>
      </w:r>
      <w:r>
        <w:rPr>
          <w:rFonts w:hint="eastAsia"/>
          <w:noProof/>
          <w:sz w:val="24"/>
          <w:szCs w:val="24"/>
        </w:rPr>
        <w:t>中</w:t>
      </w:r>
      <w:r>
        <w:rPr>
          <w:noProof/>
          <w:sz w:val="24"/>
          <w:szCs w:val="24"/>
        </w:rPr>
        <w:t>可以看出，</w:t>
      </w:r>
      <w:r>
        <w:rPr>
          <w:rFonts w:hint="eastAsia"/>
          <w:noProof/>
          <w:sz w:val="24"/>
          <w:szCs w:val="24"/>
        </w:rPr>
        <w:t>A</w:t>
      </w:r>
      <w:r>
        <w:rPr>
          <w:rFonts w:hint="eastAsia"/>
          <w:noProof/>
          <w:sz w:val="24"/>
          <w:szCs w:val="24"/>
        </w:rPr>
        <w:t>组</w:t>
      </w:r>
      <w:r>
        <w:rPr>
          <w:noProof/>
          <w:sz w:val="24"/>
          <w:szCs w:val="24"/>
        </w:rPr>
        <w:t>参数</w:t>
      </w:r>
      <w:r w:rsidR="004F1F33">
        <w:rPr>
          <w:rFonts w:hint="eastAsia"/>
          <w:noProof/>
          <w:sz w:val="24"/>
          <w:szCs w:val="24"/>
        </w:rPr>
        <w:t>下</w:t>
      </w:r>
      <w:r>
        <w:rPr>
          <w:noProof/>
          <w:sz w:val="24"/>
          <w:szCs w:val="24"/>
        </w:rPr>
        <w:t>的</w:t>
      </w:r>
      <w:r w:rsidR="00CA60CD" w:rsidRPr="004E48D9">
        <w:rPr>
          <w:i/>
          <w:noProof/>
          <w:sz w:val="24"/>
          <w:szCs w:val="24"/>
        </w:rPr>
        <w:t>ObjV</w:t>
      </w:r>
      <w:r>
        <w:rPr>
          <w:noProof/>
          <w:sz w:val="24"/>
          <w:szCs w:val="24"/>
        </w:rPr>
        <w:t>衰减速度最快，</w:t>
      </w:r>
      <w:r>
        <w:rPr>
          <w:rFonts w:hint="eastAsia"/>
          <w:noProof/>
          <w:sz w:val="24"/>
          <w:szCs w:val="24"/>
        </w:rPr>
        <w:t>B</w:t>
      </w:r>
      <w:r>
        <w:rPr>
          <w:rFonts w:hint="eastAsia"/>
          <w:noProof/>
          <w:sz w:val="24"/>
          <w:szCs w:val="24"/>
        </w:rPr>
        <w:t>组</w:t>
      </w:r>
      <w:r>
        <w:rPr>
          <w:noProof/>
          <w:sz w:val="24"/>
          <w:szCs w:val="24"/>
        </w:rPr>
        <w:t>次之</w:t>
      </w:r>
      <w:r>
        <w:rPr>
          <w:rFonts w:hint="eastAsia"/>
          <w:noProof/>
          <w:sz w:val="24"/>
          <w:szCs w:val="24"/>
        </w:rPr>
        <w:t>，</w:t>
      </w:r>
      <w:r>
        <w:rPr>
          <w:rFonts w:hint="eastAsia"/>
          <w:noProof/>
          <w:sz w:val="24"/>
          <w:szCs w:val="24"/>
        </w:rPr>
        <w:t>C</w:t>
      </w:r>
      <w:r>
        <w:rPr>
          <w:rFonts w:hint="eastAsia"/>
          <w:noProof/>
          <w:sz w:val="24"/>
          <w:szCs w:val="24"/>
        </w:rPr>
        <w:t>组</w:t>
      </w:r>
      <w:r w:rsidR="004F1F33">
        <w:rPr>
          <w:rFonts w:hint="eastAsia"/>
          <w:noProof/>
          <w:sz w:val="24"/>
          <w:szCs w:val="24"/>
        </w:rPr>
        <w:t>次于</w:t>
      </w:r>
      <w:r w:rsidR="004F1F33">
        <w:rPr>
          <w:rFonts w:hint="eastAsia"/>
          <w:noProof/>
          <w:sz w:val="24"/>
          <w:szCs w:val="24"/>
        </w:rPr>
        <w:t>B</w:t>
      </w:r>
      <w:r w:rsidR="004F1F33">
        <w:rPr>
          <w:rFonts w:hint="eastAsia"/>
          <w:noProof/>
          <w:sz w:val="24"/>
          <w:szCs w:val="24"/>
        </w:rPr>
        <w:t>组</w:t>
      </w:r>
      <w:r>
        <w:rPr>
          <w:noProof/>
          <w:sz w:val="24"/>
          <w:szCs w:val="24"/>
        </w:rPr>
        <w:t>，</w:t>
      </w:r>
      <w:r>
        <w:rPr>
          <w:rFonts w:hint="eastAsia"/>
          <w:noProof/>
          <w:sz w:val="24"/>
          <w:szCs w:val="24"/>
        </w:rPr>
        <w:t>D</w:t>
      </w:r>
      <w:r>
        <w:rPr>
          <w:rFonts w:hint="eastAsia"/>
          <w:noProof/>
          <w:sz w:val="24"/>
          <w:szCs w:val="24"/>
        </w:rPr>
        <w:t>组</w:t>
      </w:r>
      <w:r w:rsidR="004F1F33">
        <w:rPr>
          <w:rFonts w:hint="eastAsia"/>
          <w:noProof/>
          <w:sz w:val="24"/>
          <w:szCs w:val="24"/>
        </w:rPr>
        <w:t>参数设置</w:t>
      </w:r>
      <w:r w:rsidR="004F1F33">
        <w:rPr>
          <w:noProof/>
          <w:sz w:val="24"/>
          <w:szCs w:val="24"/>
        </w:rPr>
        <w:t>下</w:t>
      </w:r>
      <w:r>
        <w:rPr>
          <w:noProof/>
          <w:sz w:val="24"/>
          <w:szCs w:val="24"/>
        </w:rPr>
        <w:t>的</w:t>
      </w:r>
      <w:r>
        <w:rPr>
          <w:rFonts w:hint="eastAsia"/>
          <w:noProof/>
          <w:sz w:val="24"/>
          <w:szCs w:val="24"/>
        </w:rPr>
        <w:t>效果最差</w:t>
      </w:r>
      <w:r>
        <w:rPr>
          <w:noProof/>
          <w:sz w:val="24"/>
          <w:szCs w:val="24"/>
        </w:rPr>
        <w:t>，这</w:t>
      </w:r>
      <w:r>
        <w:rPr>
          <w:rFonts w:hint="eastAsia"/>
          <w:noProof/>
          <w:sz w:val="24"/>
          <w:szCs w:val="24"/>
        </w:rPr>
        <w:t>一结果</w:t>
      </w:r>
      <w:r>
        <w:rPr>
          <w:noProof/>
          <w:sz w:val="24"/>
          <w:szCs w:val="24"/>
        </w:rPr>
        <w:t>与图</w:t>
      </w:r>
      <w:r>
        <w:rPr>
          <w:rFonts w:hint="eastAsia"/>
          <w:noProof/>
          <w:sz w:val="24"/>
          <w:szCs w:val="24"/>
        </w:rPr>
        <w:t>3</w:t>
      </w:r>
      <w:r>
        <w:rPr>
          <w:noProof/>
          <w:sz w:val="24"/>
          <w:szCs w:val="24"/>
        </w:rPr>
        <w:t>-</w:t>
      </w:r>
      <w:r w:rsidR="003433DC">
        <w:rPr>
          <w:rFonts w:hint="eastAsia"/>
          <w:noProof/>
          <w:sz w:val="24"/>
          <w:szCs w:val="24"/>
        </w:rPr>
        <w:t>7</w:t>
      </w:r>
      <w:r>
        <w:rPr>
          <w:rFonts w:hint="eastAsia"/>
          <w:noProof/>
          <w:sz w:val="24"/>
          <w:szCs w:val="24"/>
        </w:rPr>
        <w:t>也是</w:t>
      </w:r>
      <w:r>
        <w:rPr>
          <w:noProof/>
          <w:sz w:val="24"/>
          <w:szCs w:val="24"/>
        </w:rPr>
        <w:t>一一对应的。</w:t>
      </w:r>
    </w:p>
    <w:p w14:paraId="07D9D1FD" w14:textId="53351539" w:rsidR="00D605E1" w:rsidRDefault="00D605E1" w:rsidP="00D605E1">
      <w:pPr>
        <w:spacing w:line="400" w:lineRule="exact"/>
        <w:ind w:firstLineChars="200" w:firstLine="480"/>
        <w:rPr>
          <w:noProof/>
          <w:sz w:val="24"/>
          <w:szCs w:val="24"/>
        </w:rPr>
      </w:pPr>
      <w:r w:rsidRPr="007F44C4">
        <w:rPr>
          <w:rFonts w:hint="eastAsia"/>
          <w:noProof/>
          <w:sz w:val="24"/>
          <w:szCs w:val="24"/>
        </w:rPr>
        <w:t>由</w:t>
      </w:r>
      <w:r w:rsidRPr="007F44C4">
        <w:rPr>
          <w:rFonts w:hint="eastAsia"/>
          <w:noProof/>
          <w:sz w:val="24"/>
          <w:szCs w:val="24"/>
        </w:rPr>
        <w:t>A</w:t>
      </w:r>
      <w:r w:rsidRPr="007F44C4">
        <w:rPr>
          <w:rFonts w:hint="eastAsia"/>
          <w:noProof/>
          <w:sz w:val="24"/>
          <w:szCs w:val="24"/>
        </w:rPr>
        <w:t>组与</w:t>
      </w:r>
      <w:r w:rsidRPr="007F44C4">
        <w:rPr>
          <w:rFonts w:hint="eastAsia"/>
          <w:noProof/>
          <w:sz w:val="24"/>
          <w:szCs w:val="24"/>
        </w:rPr>
        <w:t>B</w:t>
      </w:r>
      <w:r w:rsidRPr="007F44C4">
        <w:rPr>
          <w:rFonts w:hint="eastAsia"/>
          <w:noProof/>
          <w:sz w:val="24"/>
          <w:szCs w:val="24"/>
        </w:rPr>
        <w:t>组的</w:t>
      </w:r>
      <w:r w:rsidR="00735F08">
        <w:rPr>
          <w:rFonts w:hint="eastAsia"/>
          <w:noProof/>
          <w:sz w:val="24"/>
          <w:szCs w:val="24"/>
        </w:rPr>
        <w:t>透射谱</w:t>
      </w:r>
      <w:r w:rsidR="00735F08">
        <w:rPr>
          <w:noProof/>
          <w:sz w:val="24"/>
          <w:szCs w:val="24"/>
        </w:rPr>
        <w:t>与</w:t>
      </w:r>
      <w:r w:rsidR="00CA60CD" w:rsidRPr="004E48D9">
        <w:rPr>
          <w:i/>
          <w:noProof/>
          <w:sz w:val="24"/>
          <w:szCs w:val="24"/>
        </w:rPr>
        <w:t>ObjV</w:t>
      </w:r>
      <w:r w:rsidRPr="007F44C4">
        <w:rPr>
          <w:rFonts w:hint="eastAsia"/>
          <w:noProof/>
          <w:sz w:val="24"/>
          <w:szCs w:val="24"/>
        </w:rPr>
        <w:t>数据对比可知，</w:t>
      </w:r>
      <w:r w:rsidR="00735F08">
        <w:rPr>
          <w:rFonts w:hint="eastAsia"/>
          <w:noProof/>
          <w:sz w:val="24"/>
          <w:szCs w:val="24"/>
        </w:rPr>
        <w:t>参数</w:t>
      </w:r>
      <w:r w:rsidR="0072606C" w:rsidRPr="0072606C">
        <w:rPr>
          <w:rFonts w:hint="eastAsia"/>
          <w:i/>
          <w:noProof/>
          <w:sz w:val="24"/>
          <w:szCs w:val="24"/>
        </w:rPr>
        <w:t>PoS</w:t>
      </w:r>
      <w:r w:rsidRPr="007F44C4">
        <w:rPr>
          <w:rFonts w:hint="eastAsia"/>
          <w:noProof/>
          <w:sz w:val="24"/>
          <w:szCs w:val="24"/>
        </w:rPr>
        <w:t>的设置对仿真结果是有影响的。结果表明，当</w:t>
      </w:r>
      <w:r w:rsidR="0072606C" w:rsidRPr="0072606C">
        <w:rPr>
          <w:rFonts w:hint="eastAsia"/>
          <w:i/>
          <w:noProof/>
          <w:sz w:val="24"/>
          <w:szCs w:val="24"/>
        </w:rPr>
        <w:t>PoS</w:t>
      </w:r>
      <w:r w:rsidR="00735F08">
        <w:rPr>
          <w:rFonts w:hint="eastAsia"/>
          <w:noProof/>
          <w:sz w:val="24"/>
          <w:szCs w:val="24"/>
        </w:rPr>
        <w:t>值</w:t>
      </w:r>
      <w:r w:rsidRPr="007F44C4">
        <w:rPr>
          <w:rFonts w:hint="eastAsia"/>
          <w:noProof/>
          <w:sz w:val="24"/>
          <w:szCs w:val="24"/>
        </w:rPr>
        <w:t>从</w:t>
      </w:r>
      <w:r w:rsidRPr="007F44C4">
        <w:rPr>
          <w:rFonts w:hint="eastAsia"/>
          <w:noProof/>
          <w:sz w:val="24"/>
          <w:szCs w:val="24"/>
        </w:rPr>
        <w:t>B</w:t>
      </w:r>
      <w:r w:rsidRPr="007F44C4">
        <w:rPr>
          <w:rFonts w:hint="eastAsia"/>
          <w:noProof/>
          <w:sz w:val="24"/>
          <w:szCs w:val="24"/>
        </w:rPr>
        <w:t>组的</w:t>
      </w:r>
      <w:r w:rsidRPr="007F44C4">
        <w:rPr>
          <w:rFonts w:hint="eastAsia"/>
          <w:noProof/>
          <w:sz w:val="24"/>
          <w:szCs w:val="24"/>
        </w:rPr>
        <w:t>60</w:t>
      </w:r>
      <w:r w:rsidRPr="007F44C4">
        <w:rPr>
          <w:rFonts w:hint="eastAsia"/>
          <w:noProof/>
          <w:sz w:val="24"/>
          <w:szCs w:val="24"/>
        </w:rPr>
        <w:t>增加到</w:t>
      </w:r>
      <w:r w:rsidRPr="007F44C4">
        <w:rPr>
          <w:rFonts w:hint="eastAsia"/>
          <w:noProof/>
          <w:sz w:val="24"/>
          <w:szCs w:val="24"/>
        </w:rPr>
        <w:t>A</w:t>
      </w:r>
      <w:r w:rsidRPr="007F44C4">
        <w:rPr>
          <w:rFonts w:hint="eastAsia"/>
          <w:noProof/>
          <w:sz w:val="24"/>
          <w:szCs w:val="24"/>
        </w:rPr>
        <w:t>组的</w:t>
      </w:r>
      <w:r w:rsidRPr="007F44C4">
        <w:rPr>
          <w:rFonts w:hint="eastAsia"/>
          <w:noProof/>
          <w:sz w:val="24"/>
          <w:szCs w:val="24"/>
        </w:rPr>
        <w:t>100</w:t>
      </w:r>
      <w:r w:rsidRPr="007F44C4">
        <w:rPr>
          <w:rFonts w:hint="eastAsia"/>
          <w:noProof/>
          <w:sz w:val="24"/>
          <w:szCs w:val="24"/>
        </w:rPr>
        <w:t>时，其目标差值从</w:t>
      </w:r>
      <w:r w:rsidRPr="007F44C4">
        <w:rPr>
          <w:rFonts w:hint="eastAsia"/>
          <w:noProof/>
          <w:sz w:val="24"/>
          <w:szCs w:val="24"/>
        </w:rPr>
        <w:t>33.7</w:t>
      </w:r>
      <w:r w:rsidRPr="007F44C4">
        <w:rPr>
          <w:rFonts w:hint="eastAsia"/>
          <w:noProof/>
          <w:sz w:val="24"/>
          <w:szCs w:val="24"/>
        </w:rPr>
        <w:t>下降到</w:t>
      </w:r>
      <w:r w:rsidRPr="007F44C4">
        <w:rPr>
          <w:rFonts w:hint="eastAsia"/>
          <w:noProof/>
          <w:sz w:val="24"/>
          <w:szCs w:val="24"/>
        </w:rPr>
        <w:t>33.0</w:t>
      </w:r>
      <w:r w:rsidRPr="007F44C4">
        <w:rPr>
          <w:rFonts w:hint="eastAsia"/>
          <w:noProof/>
          <w:sz w:val="24"/>
          <w:szCs w:val="24"/>
        </w:rPr>
        <w:t>，这说明种群规模越大，优化效果越好。这是因为</w:t>
      </w:r>
      <w:r w:rsidR="0072606C" w:rsidRPr="0072606C">
        <w:rPr>
          <w:rFonts w:hint="eastAsia"/>
          <w:i/>
          <w:noProof/>
          <w:sz w:val="24"/>
          <w:szCs w:val="24"/>
        </w:rPr>
        <w:t>PoS</w:t>
      </w:r>
      <w:r w:rsidR="00735F08">
        <w:rPr>
          <w:rFonts w:hint="eastAsia"/>
          <w:noProof/>
          <w:sz w:val="24"/>
          <w:szCs w:val="24"/>
        </w:rPr>
        <w:t>数值</w:t>
      </w:r>
      <w:r w:rsidR="00735F08">
        <w:rPr>
          <w:noProof/>
          <w:sz w:val="24"/>
          <w:szCs w:val="24"/>
        </w:rPr>
        <w:t>较大时</w:t>
      </w:r>
      <w:r w:rsidR="00735F08">
        <w:rPr>
          <w:rFonts w:hint="eastAsia"/>
          <w:noProof/>
          <w:sz w:val="24"/>
          <w:szCs w:val="24"/>
        </w:rPr>
        <w:t>，优化</w:t>
      </w:r>
      <w:r w:rsidR="00735F08">
        <w:rPr>
          <w:noProof/>
          <w:sz w:val="24"/>
          <w:szCs w:val="24"/>
        </w:rPr>
        <w:t>信息增加，</w:t>
      </w:r>
      <w:r w:rsidR="001E03CF">
        <w:rPr>
          <w:rFonts w:hint="eastAsia"/>
          <w:noProof/>
          <w:sz w:val="24"/>
          <w:szCs w:val="24"/>
        </w:rPr>
        <w:t>G</w:t>
      </w:r>
      <w:r w:rsidR="001E03CF">
        <w:rPr>
          <w:noProof/>
          <w:sz w:val="24"/>
          <w:szCs w:val="24"/>
        </w:rPr>
        <w:t>A</w:t>
      </w:r>
      <w:r w:rsidRPr="007F44C4">
        <w:rPr>
          <w:rFonts w:hint="eastAsia"/>
          <w:noProof/>
          <w:sz w:val="24"/>
          <w:szCs w:val="24"/>
        </w:rPr>
        <w:t>算法的全局搜索能力</w:t>
      </w:r>
      <w:r w:rsidR="00735F08">
        <w:rPr>
          <w:rFonts w:hint="eastAsia"/>
          <w:noProof/>
          <w:sz w:val="24"/>
          <w:szCs w:val="24"/>
        </w:rPr>
        <w:t>得到</w:t>
      </w:r>
      <w:r w:rsidR="00735F08">
        <w:rPr>
          <w:noProof/>
          <w:sz w:val="24"/>
          <w:szCs w:val="24"/>
        </w:rPr>
        <w:t>增强</w:t>
      </w:r>
      <w:r w:rsidRPr="007F44C4">
        <w:rPr>
          <w:rFonts w:hint="eastAsia"/>
          <w:noProof/>
          <w:sz w:val="24"/>
          <w:szCs w:val="24"/>
        </w:rPr>
        <w:t>，可以预防</w:t>
      </w:r>
      <w:r w:rsidR="00735F08">
        <w:rPr>
          <w:rFonts w:hint="eastAsia"/>
          <w:noProof/>
          <w:sz w:val="24"/>
          <w:szCs w:val="24"/>
        </w:rPr>
        <w:t>早熟现</w:t>
      </w:r>
      <w:r w:rsidR="00735F08">
        <w:rPr>
          <w:rFonts w:hint="eastAsia"/>
          <w:noProof/>
          <w:sz w:val="24"/>
          <w:szCs w:val="24"/>
        </w:rPr>
        <w:lastRenderedPageBreak/>
        <w:t>象；</w:t>
      </w:r>
      <w:r w:rsidRPr="007F44C4">
        <w:rPr>
          <w:rFonts w:hint="eastAsia"/>
          <w:noProof/>
          <w:sz w:val="24"/>
          <w:szCs w:val="24"/>
        </w:rPr>
        <w:t>但是也会有一定的缺点：</w:t>
      </w:r>
      <w:r w:rsidR="0072606C" w:rsidRPr="0072606C">
        <w:rPr>
          <w:rFonts w:hint="eastAsia"/>
          <w:i/>
          <w:noProof/>
          <w:sz w:val="24"/>
          <w:szCs w:val="24"/>
        </w:rPr>
        <w:t>PoS</w:t>
      </w:r>
      <w:r w:rsidR="00735F08">
        <w:rPr>
          <w:rFonts w:hint="eastAsia"/>
          <w:noProof/>
          <w:sz w:val="24"/>
          <w:szCs w:val="24"/>
        </w:rPr>
        <w:t>增大</w:t>
      </w:r>
      <w:r w:rsidRPr="007F44C4">
        <w:rPr>
          <w:rFonts w:hint="eastAsia"/>
          <w:noProof/>
          <w:sz w:val="24"/>
          <w:szCs w:val="24"/>
        </w:rPr>
        <w:t>会导致计算量增加，从而使算法收敛速度变慢。而当</w:t>
      </w:r>
      <w:r w:rsidR="0072606C" w:rsidRPr="0072606C">
        <w:rPr>
          <w:rFonts w:hint="eastAsia"/>
          <w:i/>
          <w:noProof/>
          <w:sz w:val="24"/>
          <w:szCs w:val="24"/>
        </w:rPr>
        <w:t>PoS</w:t>
      </w:r>
      <w:r w:rsidRPr="007F44C4">
        <w:rPr>
          <w:rFonts w:hint="eastAsia"/>
          <w:noProof/>
          <w:sz w:val="24"/>
          <w:szCs w:val="24"/>
        </w:rPr>
        <w:t>过小时，</w:t>
      </w:r>
      <w:r w:rsidR="00642348">
        <w:rPr>
          <w:rFonts w:hint="eastAsia"/>
          <w:noProof/>
          <w:sz w:val="24"/>
          <w:szCs w:val="24"/>
        </w:rPr>
        <w:t>个体</w:t>
      </w:r>
      <w:r w:rsidRPr="007F44C4">
        <w:rPr>
          <w:rFonts w:hint="eastAsia"/>
          <w:noProof/>
          <w:sz w:val="24"/>
          <w:szCs w:val="24"/>
        </w:rPr>
        <w:t>数量过少，会使</w:t>
      </w:r>
      <w:r w:rsidR="003E09A2">
        <w:rPr>
          <w:rFonts w:hint="eastAsia"/>
          <w:noProof/>
          <w:sz w:val="24"/>
          <w:szCs w:val="24"/>
        </w:rPr>
        <w:t>种群</w:t>
      </w:r>
      <w:r w:rsidRPr="007F44C4">
        <w:rPr>
          <w:rFonts w:hint="eastAsia"/>
          <w:noProof/>
          <w:sz w:val="24"/>
          <w:szCs w:val="24"/>
        </w:rPr>
        <w:t>多样性不足，</w:t>
      </w:r>
      <w:r w:rsidR="003E09A2">
        <w:rPr>
          <w:rFonts w:hint="eastAsia"/>
          <w:noProof/>
          <w:sz w:val="24"/>
          <w:szCs w:val="24"/>
        </w:rPr>
        <w:t>导致采样点较为</w:t>
      </w:r>
      <w:r w:rsidRPr="007F44C4">
        <w:rPr>
          <w:rFonts w:hint="eastAsia"/>
          <w:noProof/>
          <w:sz w:val="24"/>
          <w:szCs w:val="24"/>
        </w:rPr>
        <w:t>缺乏，从而使算法性能变差。</w:t>
      </w:r>
    </w:p>
    <w:p w14:paraId="545C634C" w14:textId="635ABA43" w:rsidR="00740053" w:rsidRDefault="00514E93" w:rsidP="00740053">
      <w:pPr>
        <w:jc w:val="center"/>
        <w:rPr>
          <w:noProof/>
          <w:sz w:val="24"/>
          <w:szCs w:val="24"/>
        </w:rPr>
      </w:pPr>
      <w:r>
        <w:rPr>
          <w:noProof/>
          <w:sz w:val="24"/>
          <w:szCs w:val="24"/>
        </w:rPr>
        <w:drawing>
          <wp:inline distT="0" distB="0" distL="0" distR="0" wp14:anchorId="2AA87F66" wp14:editId="6D600370">
            <wp:extent cx="3425952" cy="2386584"/>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0GA不同的参数的loss.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25952" cy="2386584"/>
                    </a:xfrm>
                    <a:prstGeom prst="rect">
                      <a:avLst/>
                    </a:prstGeom>
                  </pic:spPr>
                </pic:pic>
              </a:graphicData>
            </a:graphic>
          </wp:inline>
        </w:drawing>
      </w:r>
    </w:p>
    <w:p w14:paraId="7568E66A" w14:textId="1074B5FA" w:rsidR="00740053" w:rsidRPr="00740053" w:rsidRDefault="00740053" w:rsidP="00740053">
      <w:pPr>
        <w:jc w:val="center"/>
        <w:rPr>
          <w:rFonts w:eastAsia="楷体"/>
          <w:noProof/>
          <w:szCs w:val="24"/>
        </w:rPr>
      </w:pPr>
      <w:r w:rsidRPr="00EC5168">
        <w:rPr>
          <w:rFonts w:eastAsia="楷体" w:hint="eastAsia"/>
          <w:noProof/>
          <w:szCs w:val="24"/>
        </w:rPr>
        <w:t>图</w:t>
      </w:r>
      <w:r w:rsidRPr="00EC5168">
        <w:rPr>
          <w:rFonts w:eastAsia="楷体" w:hint="eastAsia"/>
          <w:noProof/>
          <w:szCs w:val="24"/>
        </w:rPr>
        <w:t>3</w:t>
      </w:r>
      <w:r w:rsidRPr="00EC5168">
        <w:rPr>
          <w:rFonts w:eastAsia="楷体"/>
          <w:noProof/>
          <w:szCs w:val="24"/>
        </w:rPr>
        <w:t>-</w:t>
      </w:r>
      <w:r w:rsidRPr="00EC5168">
        <w:rPr>
          <w:rFonts w:eastAsia="楷体" w:hint="eastAsia"/>
          <w:noProof/>
          <w:szCs w:val="24"/>
        </w:rPr>
        <w:t xml:space="preserve">8 </w:t>
      </w:r>
      <w:r>
        <w:rPr>
          <w:rFonts w:eastAsia="楷体" w:hint="eastAsia"/>
          <w:noProof/>
          <w:szCs w:val="24"/>
        </w:rPr>
        <w:t>G</w:t>
      </w:r>
      <w:r>
        <w:rPr>
          <w:rFonts w:eastAsia="楷体"/>
          <w:noProof/>
          <w:szCs w:val="24"/>
        </w:rPr>
        <w:t>A</w:t>
      </w:r>
      <w:r w:rsidRPr="00EC5168">
        <w:rPr>
          <w:rFonts w:eastAsia="楷体"/>
          <w:noProof/>
          <w:szCs w:val="24"/>
        </w:rPr>
        <w:t>算法不同参数设置</w:t>
      </w:r>
      <w:r w:rsidRPr="00EC5168">
        <w:rPr>
          <w:rFonts w:eastAsia="楷体" w:hint="eastAsia"/>
          <w:noProof/>
          <w:szCs w:val="24"/>
        </w:rPr>
        <w:t>下目标差值</w:t>
      </w:r>
      <w:r w:rsidRPr="00EC5168">
        <w:rPr>
          <w:rFonts w:eastAsia="楷体"/>
          <w:noProof/>
          <w:szCs w:val="24"/>
        </w:rPr>
        <w:t>与迭代次数的关系曲线</w:t>
      </w:r>
    </w:p>
    <w:p w14:paraId="53DF2A8D" w14:textId="07CACF32" w:rsidR="00740053" w:rsidRDefault="0072606C" w:rsidP="00D605E1">
      <w:pPr>
        <w:spacing w:line="400" w:lineRule="exact"/>
        <w:rPr>
          <w:noProof/>
          <w:sz w:val="24"/>
          <w:szCs w:val="24"/>
        </w:rPr>
      </w:pPr>
      <w:r>
        <w:rPr>
          <w:rFonts w:hint="eastAsia"/>
        </w:rPr>
        <w:t xml:space="preserve">    </w:t>
      </w:r>
      <w:r w:rsidR="00D605E1" w:rsidRPr="00092B33">
        <w:rPr>
          <w:rFonts w:hint="eastAsia"/>
          <w:noProof/>
          <w:sz w:val="24"/>
          <w:szCs w:val="24"/>
        </w:rPr>
        <w:t>由</w:t>
      </w:r>
      <w:r w:rsidR="00D605E1" w:rsidRPr="00092B33">
        <w:rPr>
          <w:rFonts w:hint="eastAsia"/>
          <w:noProof/>
          <w:sz w:val="24"/>
          <w:szCs w:val="24"/>
        </w:rPr>
        <w:t>C</w:t>
      </w:r>
      <w:r w:rsidR="00D605E1" w:rsidRPr="00092B33">
        <w:rPr>
          <w:rFonts w:hint="eastAsia"/>
          <w:noProof/>
          <w:sz w:val="24"/>
          <w:szCs w:val="24"/>
        </w:rPr>
        <w:t>组与</w:t>
      </w:r>
      <w:r w:rsidR="00D605E1" w:rsidRPr="00092B33">
        <w:rPr>
          <w:rFonts w:hint="eastAsia"/>
          <w:noProof/>
          <w:sz w:val="24"/>
          <w:szCs w:val="24"/>
        </w:rPr>
        <w:t>B</w:t>
      </w:r>
      <w:r w:rsidR="00D605E1" w:rsidRPr="00092B33">
        <w:rPr>
          <w:rFonts w:hint="eastAsia"/>
          <w:noProof/>
          <w:sz w:val="24"/>
          <w:szCs w:val="24"/>
        </w:rPr>
        <w:t>组的数据对比可知，</w:t>
      </w:r>
      <w:r w:rsidRPr="0072606C">
        <w:rPr>
          <w:rFonts w:hint="eastAsia"/>
          <w:i/>
          <w:noProof/>
          <w:sz w:val="24"/>
          <w:szCs w:val="24"/>
        </w:rPr>
        <w:t>CP</w:t>
      </w:r>
      <w:r w:rsidR="003E09A2">
        <w:rPr>
          <w:rFonts w:hint="eastAsia"/>
          <w:noProof/>
          <w:sz w:val="24"/>
          <w:szCs w:val="24"/>
        </w:rPr>
        <w:t>数值</w:t>
      </w:r>
      <w:r w:rsidR="003E09A2">
        <w:rPr>
          <w:noProof/>
          <w:sz w:val="24"/>
          <w:szCs w:val="24"/>
        </w:rPr>
        <w:t>的设置</w:t>
      </w:r>
      <w:r w:rsidR="00D605E1" w:rsidRPr="00092B33">
        <w:rPr>
          <w:rFonts w:hint="eastAsia"/>
          <w:noProof/>
          <w:sz w:val="24"/>
          <w:szCs w:val="24"/>
        </w:rPr>
        <w:t>也会对</w:t>
      </w:r>
      <w:r w:rsidR="003E09A2">
        <w:rPr>
          <w:rFonts w:hint="eastAsia"/>
          <w:noProof/>
          <w:sz w:val="24"/>
          <w:szCs w:val="24"/>
        </w:rPr>
        <w:t>优化效果</w:t>
      </w:r>
      <w:r w:rsidR="00D605E1" w:rsidRPr="00092B33">
        <w:rPr>
          <w:rFonts w:hint="eastAsia"/>
          <w:noProof/>
          <w:sz w:val="24"/>
          <w:szCs w:val="24"/>
        </w:rPr>
        <w:t>产生较大影响。当</w:t>
      </w:r>
      <w:r w:rsidRPr="0072606C">
        <w:rPr>
          <w:rFonts w:hint="eastAsia"/>
          <w:i/>
          <w:noProof/>
          <w:sz w:val="24"/>
          <w:szCs w:val="24"/>
        </w:rPr>
        <w:t>CP</w:t>
      </w:r>
      <w:r w:rsidR="003E09A2">
        <w:rPr>
          <w:rFonts w:hint="eastAsia"/>
          <w:noProof/>
          <w:sz w:val="24"/>
          <w:szCs w:val="24"/>
        </w:rPr>
        <w:t>数值</w:t>
      </w:r>
      <w:r w:rsidR="00D605E1" w:rsidRPr="00092B33">
        <w:rPr>
          <w:rFonts w:hint="eastAsia"/>
          <w:noProof/>
          <w:sz w:val="24"/>
          <w:szCs w:val="24"/>
        </w:rPr>
        <w:t>从</w:t>
      </w:r>
      <w:r w:rsidR="00D605E1" w:rsidRPr="00092B33">
        <w:rPr>
          <w:rFonts w:hint="eastAsia"/>
          <w:noProof/>
          <w:sz w:val="24"/>
          <w:szCs w:val="24"/>
        </w:rPr>
        <w:t>B</w:t>
      </w:r>
      <w:r w:rsidR="00D605E1" w:rsidRPr="00092B33">
        <w:rPr>
          <w:rFonts w:hint="eastAsia"/>
          <w:noProof/>
          <w:sz w:val="24"/>
          <w:szCs w:val="24"/>
        </w:rPr>
        <w:t>组的</w:t>
      </w:r>
      <w:r w:rsidR="00D605E1" w:rsidRPr="00092B33">
        <w:rPr>
          <w:rFonts w:hint="eastAsia"/>
          <w:noProof/>
          <w:sz w:val="24"/>
          <w:szCs w:val="24"/>
        </w:rPr>
        <w:t>0.3</w:t>
      </w:r>
      <w:r w:rsidR="00D605E1" w:rsidRPr="00092B33">
        <w:rPr>
          <w:rFonts w:hint="eastAsia"/>
          <w:noProof/>
          <w:sz w:val="24"/>
          <w:szCs w:val="24"/>
        </w:rPr>
        <w:t>增加到</w:t>
      </w:r>
      <w:r w:rsidR="00D605E1" w:rsidRPr="00092B33">
        <w:rPr>
          <w:rFonts w:hint="eastAsia"/>
          <w:noProof/>
          <w:sz w:val="24"/>
          <w:szCs w:val="24"/>
        </w:rPr>
        <w:t>C</w:t>
      </w:r>
      <w:r w:rsidR="00D605E1" w:rsidRPr="00092B33">
        <w:rPr>
          <w:rFonts w:hint="eastAsia"/>
          <w:noProof/>
          <w:sz w:val="24"/>
          <w:szCs w:val="24"/>
        </w:rPr>
        <w:t>组的</w:t>
      </w:r>
      <w:r w:rsidR="00D605E1" w:rsidRPr="00092B33">
        <w:rPr>
          <w:rFonts w:hint="eastAsia"/>
          <w:noProof/>
          <w:sz w:val="24"/>
          <w:szCs w:val="24"/>
        </w:rPr>
        <w:t>0.6</w:t>
      </w:r>
      <w:r w:rsidR="00D605E1" w:rsidRPr="00092B33">
        <w:rPr>
          <w:rFonts w:hint="eastAsia"/>
          <w:noProof/>
          <w:sz w:val="24"/>
          <w:szCs w:val="24"/>
        </w:rPr>
        <w:t>时，</w:t>
      </w:r>
      <w:r w:rsidR="003E09A2">
        <w:rPr>
          <w:rFonts w:hint="eastAsia"/>
          <w:noProof/>
          <w:sz w:val="24"/>
          <w:szCs w:val="24"/>
        </w:rPr>
        <w:t>对应的</w:t>
      </w:r>
      <w:r w:rsidR="003E09A2">
        <w:rPr>
          <w:rFonts w:hint="eastAsia"/>
          <w:noProof/>
          <w:sz w:val="24"/>
          <w:szCs w:val="24"/>
        </w:rPr>
        <w:t>PMC</w:t>
      </w:r>
      <w:r w:rsidR="003E09A2">
        <w:rPr>
          <w:rFonts w:hint="eastAsia"/>
          <w:noProof/>
          <w:sz w:val="24"/>
          <w:szCs w:val="24"/>
        </w:rPr>
        <w:t>的</w:t>
      </w:r>
      <m:oMath>
        <m:r>
          <w:rPr>
            <w:rFonts w:ascii="Cambria Math" w:hAnsi="Cambria Math"/>
            <w:noProof/>
            <w:sz w:val="24"/>
            <w:szCs w:val="24"/>
          </w:rPr>
          <m:t>ObjV</m:t>
        </m:r>
      </m:oMath>
      <w:r w:rsidR="003E09A2">
        <w:rPr>
          <w:rFonts w:hint="eastAsia"/>
          <w:noProof/>
          <w:sz w:val="24"/>
          <w:szCs w:val="24"/>
        </w:rPr>
        <w:t>数值</w:t>
      </w:r>
      <w:r w:rsidR="00D605E1" w:rsidRPr="00092B33">
        <w:rPr>
          <w:rFonts w:hint="eastAsia"/>
          <w:noProof/>
          <w:sz w:val="24"/>
          <w:szCs w:val="24"/>
        </w:rPr>
        <w:t>从</w:t>
      </w:r>
      <w:r w:rsidR="00D605E1" w:rsidRPr="00092B33">
        <w:rPr>
          <w:rFonts w:hint="eastAsia"/>
          <w:noProof/>
          <w:sz w:val="24"/>
          <w:szCs w:val="24"/>
        </w:rPr>
        <w:t>33.7</w:t>
      </w:r>
      <w:r w:rsidR="00D605E1" w:rsidRPr="00092B33">
        <w:rPr>
          <w:rFonts w:hint="eastAsia"/>
          <w:noProof/>
          <w:sz w:val="24"/>
          <w:szCs w:val="24"/>
        </w:rPr>
        <w:t>上升到</w:t>
      </w:r>
      <w:r w:rsidR="00D605E1" w:rsidRPr="00092B33">
        <w:rPr>
          <w:rFonts w:hint="eastAsia"/>
          <w:noProof/>
          <w:sz w:val="24"/>
          <w:szCs w:val="24"/>
        </w:rPr>
        <w:t>44.0</w:t>
      </w:r>
      <w:r w:rsidR="00D605E1" w:rsidRPr="00092B33">
        <w:rPr>
          <w:rFonts w:hint="eastAsia"/>
          <w:noProof/>
          <w:sz w:val="24"/>
          <w:szCs w:val="24"/>
        </w:rPr>
        <w:t>。</w:t>
      </w:r>
      <w:r w:rsidR="00BC18E5">
        <w:rPr>
          <w:rFonts w:hint="eastAsia"/>
          <w:noProof/>
          <w:sz w:val="24"/>
          <w:szCs w:val="24"/>
        </w:rPr>
        <w:t>交叉操作产生新个体的过程，实质上的</w:t>
      </w:r>
      <w:r w:rsidR="00BC18E5" w:rsidRPr="00092B33">
        <w:rPr>
          <w:rFonts w:hint="eastAsia"/>
          <w:noProof/>
          <w:sz w:val="24"/>
          <w:szCs w:val="24"/>
        </w:rPr>
        <w:t>基因重组</w:t>
      </w:r>
      <w:r w:rsidR="00BC18E5">
        <w:rPr>
          <w:rFonts w:hint="eastAsia"/>
          <w:noProof/>
          <w:sz w:val="24"/>
          <w:szCs w:val="24"/>
        </w:rPr>
        <w:t>的</w:t>
      </w:r>
      <w:r w:rsidR="00BC18E5">
        <w:rPr>
          <w:noProof/>
          <w:sz w:val="24"/>
          <w:szCs w:val="24"/>
        </w:rPr>
        <w:t>过程</w:t>
      </w:r>
      <w:r w:rsidR="00BC18E5">
        <w:rPr>
          <w:rFonts w:hint="eastAsia"/>
          <w:noProof/>
          <w:sz w:val="24"/>
          <w:szCs w:val="24"/>
        </w:rPr>
        <w:t>，</w:t>
      </w:r>
      <w:r w:rsidR="00D605E1" w:rsidRPr="00092B33">
        <w:rPr>
          <w:rFonts w:hint="eastAsia"/>
          <w:noProof/>
          <w:sz w:val="24"/>
          <w:szCs w:val="24"/>
        </w:rPr>
        <w:t>当</w:t>
      </w:r>
      <w:r w:rsidRPr="0072606C">
        <w:rPr>
          <w:rFonts w:hint="eastAsia"/>
          <w:i/>
          <w:noProof/>
          <w:sz w:val="24"/>
          <w:szCs w:val="24"/>
        </w:rPr>
        <w:t>CP</w:t>
      </w:r>
      <w:r w:rsidR="00BC18E5">
        <w:rPr>
          <w:rFonts w:hint="eastAsia"/>
          <w:noProof/>
          <w:sz w:val="24"/>
          <w:szCs w:val="24"/>
        </w:rPr>
        <w:t>数值</w:t>
      </w:r>
      <w:r w:rsidR="00D605E1" w:rsidRPr="00092B33">
        <w:rPr>
          <w:rFonts w:hint="eastAsia"/>
          <w:noProof/>
          <w:sz w:val="24"/>
          <w:szCs w:val="24"/>
        </w:rPr>
        <w:t>过大时，算法</w:t>
      </w:r>
      <w:r w:rsidR="00BC18E5">
        <w:rPr>
          <w:rFonts w:hint="eastAsia"/>
          <w:noProof/>
          <w:sz w:val="24"/>
          <w:szCs w:val="24"/>
        </w:rPr>
        <w:t>对</w:t>
      </w:r>
      <w:r w:rsidR="00D605E1" w:rsidRPr="00092B33">
        <w:rPr>
          <w:rFonts w:hint="eastAsia"/>
          <w:noProof/>
          <w:sz w:val="24"/>
          <w:szCs w:val="24"/>
        </w:rPr>
        <w:t>种群中的个体</w:t>
      </w:r>
      <w:r w:rsidR="00BC18E5" w:rsidRPr="00092B33">
        <w:rPr>
          <w:rFonts w:hint="eastAsia"/>
          <w:noProof/>
          <w:sz w:val="24"/>
          <w:szCs w:val="24"/>
        </w:rPr>
        <w:t>加快更新</w:t>
      </w:r>
      <w:r w:rsidR="00D605E1" w:rsidRPr="00092B33">
        <w:rPr>
          <w:rFonts w:hint="eastAsia"/>
          <w:noProof/>
          <w:sz w:val="24"/>
          <w:szCs w:val="24"/>
        </w:rPr>
        <w:t>，从而使适应度高的个体快速</w:t>
      </w:r>
      <w:r w:rsidR="00BC18E5">
        <w:rPr>
          <w:rFonts w:hint="eastAsia"/>
          <w:noProof/>
          <w:sz w:val="24"/>
          <w:szCs w:val="24"/>
        </w:rPr>
        <w:t>流失</w:t>
      </w:r>
      <w:r w:rsidR="00D605E1" w:rsidRPr="00092B33">
        <w:rPr>
          <w:rFonts w:hint="eastAsia"/>
          <w:noProof/>
          <w:sz w:val="24"/>
          <w:szCs w:val="24"/>
        </w:rPr>
        <w:t>，优良模式</w:t>
      </w:r>
      <w:r w:rsidR="00BC18E5">
        <w:rPr>
          <w:rFonts w:hint="eastAsia"/>
          <w:noProof/>
          <w:sz w:val="24"/>
          <w:szCs w:val="24"/>
        </w:rPr>
        <w:t>被</w:t>
      </w:r>
      <w:r w:rsidR="00BC18E5">
        <w:rPr>
          <w:noProof/>
          <w:sz w:val="24"/>
          <w:szCs w:val="24"/>
        </w:rPr>
        <w:t>破坏</w:t>
      </w:r>
      <w:r w:rsidR="00D605E1" w:rsidRPr="00092B33">
        <w:rPr>
          <w:rFonts w:hint="eastAsia"/>
          <w:noProof/>
          <w:sz w:val="24"/>
          <w:szCs w:val="24"/>
        </w:rPr>
        <w:t>；如果</w:t>
      </w:r>
      <w:r w:rsidRPr="0072606C">
        <w:rPr>
          <w:rFonts w:hint="eastAsia"/>
          <w:i/>
          <w:noProof/>
          <w:sz w:val="24"/>
          <w:szCs w:val="24"/>
        </w:rPr>
        <w:t>CP</w:t>
      </w:r>
      <w:r w:rsidR="00BC18E5">
        <w:rPr>
          <w:rFonts w:hint="eastAsia"/>
          <w:noProof/>
          <w:sz w:val="24"/>
          <w:szCs w:val="24"/>
        </w:rPr>
        <w:t>数值</w:t>
      </w:r>
      <w:r w:rsidR="00D605E1" w:rsidRPr="00092B33">
        <w:rPr>
          <w:rFonts w:hint="eastAsia"/>
          <w:noProof/>
          <w:sz w:val="24"/>
          <w:szCs w:val="24"/>
        </w:rPr>
        <w:t>太小，会导致</w:t>
      </w:r>
      <w:r w:rsidR="00BC18E5">
        <w:rPr>
          <w:rFonts w:hint="eastAsia"/>
          <w:noProof/>
          <w:sz w:val="24"/>
          <w:szCs w:val="24"/>
        </w:rPr>
        <w:t>较少</w:t>
      </w:r>
      <w:r w:rsidR="00D605E1" w:rsidRPr="00092B33">
        <w:rPr>
          <w:rFonts w:hint="eastAsia"/>
          <w:noProof/>
          <w:sz w:val="24"/>
          <w:szCs w:val="24"/>
        </w:rPr>
        <w:t>的交叉操作，从而使基因重组几率变小，</w:t>
      </w:r>
      <w:r w:rsidR="00BC18E5">
        <w:rPr>
          <w:rFonts w:hint="eastAsia"/>
          <w:noProof/>
          <w:sz w:val="24"/>
          <w:szCs w:val="24"/>
        </w:rPr>
        <w:t>导致</w:t>
      </w:r>
      <w:r w:rsidR="00BC18E5" w:rsidRPr="00600BE5">
        <w:rPr>
          <w:rFonts w:hint="eastAsia"/>
          <w:noProof/>
          <w:sz w:val="24"/>
          <w:szCs w:val="24"/>
        </w:rPr>
        <w:t>搜索停滞</w:t>
      </w:r>
      <w:r w:rsidR="00BC18E5">
        <w:rPr>
          <w:rFonts w:hint="eastAsia"/>
          <w:noProof/>
          <w:sz w:val="24"/>
          <w:szCs w:val="24"/>
        </w:rPr>
        <w:t>且结果</w:t>
      </w:r>
      <w:r w:rsidR="00BC18E5" w:rsidRPr="00600BE5">
        <w:rPr>
          <w:rFonts w:hint="eastAsia"/>
          <w:noProof/>
          <w:sz w:val="24"/>
          <w:szCs w:val="24"/>
        </w:rPr>
        <w:t>不收敛</w:t>
      </w:r>
      <w:r w:rsidR="00BC18E5">
        <w:rPr>
          <w:rFonts w:hint="eastAsia"/>
          <w:noProof/>
          <w:sz w:val="24"/>
          <w:szCs w:val="24"/>
        </w:rPr>
        <w:t>。</w:t>
      </w:r>
    </w:p>
    <w:p w14:paraId="739D5C7D" w14:textId="77777777" w:rsidR="00740053" w:rsidRDefault="00740053" w:rsidP="00740053">
      <w:pPr>
        <w:spacing w:line="400" w:lineRule="exact"/>
        <w:jc w:val="center"/>
        <w:rPr>
          <w:noProof/>
          <w:sz w:val="24"/>
          <w:szCs w:val="24"/>
        </w:rPr>
      </w:pPr>
      <w:r>
        <w:rPr>
          <w:rFonts w:hint="eastAsia"/>
          <w:noProof/>
          <w:sz w:val="24"/>
          <w:szCs w:val="24"/>
        </w:rPr>
        <w:t>表</w:t>
      </w:r>
      <w:r>
        <w:rPr>
          <w:rFonts w:hint="eastAsia"/>
          <w:noProof/>
          <w:sz w:val="24"/>
          <w:szCs w:val="24"/>
        </w:rPr>
        <w:t>3</w:t>
      </w:r>
      <w:r>
        <w:rPr>
          <w:noProof/>
          <w:sz w:val="24"/>
          <w:szCs w:val="24"/>
        </w:rPr>
        <w:t>-</w:t>
      </w:r>
      <w:r>
        <w:rPr>
          <w:rFonts w:hint="eastAsia"/>
          <w:noProof/>
          <w:sz w:val="24"/>
          <w:szCs w:val="24"/>
        </w:rPr>
        <w:t>2</w:t>
      </w:r>
      <w:r>
        <w:rPr>
          <w:noProof/>
          <w:sz w:val="24"/>
          <w:szCs w:val="24"/>
        </w:rPr>
        <w:t xml:space="preserve"> </w:t>
      </w:r>
      <w:r>
        <w:rPr>
          <w:rFonts w:hint="eastAsia"/>
          <w:noProof/>
          <w:sz w:val="24"/>
          <w:szCs w:val="24"/>
        </w:rPr>
        <w:t>不同</w:t>
      </w:r>
      <w:r>
        <w:rPr>
          <w:noProof/>
          <w:sz w:val="24"/>
          <w:szCs w:val="24"/>
        </w:rPr>
        <w:t>参数设置下</w:t>
      </w:r>
      <m:oMath>
        <m:r>
          <w:rPr>
            <w:rFonts w:ascii="Cambria Math" w:hAnsi="Cambria Math"/>
            <w:noProof/>
            <w:sz w:val="24"/>
            <w:szCs w:val="24"/>
          </w:rPr>
          <m:t>ObjV</m:t>
        </m:r>
      </m:oMath>
      <w:r>
        <w:rPr>
          <w:noProof/>
          <w:sz w:val="24"/>
          <w:szCs w:val="24"/>
        </w:rPr>
        <w:t>与</w:t>
      </w:r>
      <w:r>
        <w:rPr>
          <w:rFonts w:hint="eastAsia"/>
          <w:noProof/>
          <w:sz w:val="24"/>
          <w:szCs w:val="24"/>
        </w:rPr>
        <w:t>迭代</w:t>
      </w:r>
      <w:r>
        <w:rPr>
          <w:noProof/>
          <w:sz w:val="24"/>
          <w:szCs w:val="24"/>
        </w:rPr>
        <w:t>次数</w:t>
      </w:r>
      <w:r>
        <w:rPr>
          <w:rFonts w:hint="eastAsia"/>
          <w:noProof/>
          <w:sz w:val="24"/>
          <w:szCs w:val="24"/>
        </w:rPr>
        <w:t>的</w:t>
      </w:r>
      <w:r>
        <w:rPr>
          <w:noProof/>
          <w:sz w:val="24"/>
          <w:szCs w:val="24"/>
        </w:rPr>
        <w:t>关系</w:t>
      </w:r>
    </w:p>
    <w:tbl>
      <w:tblPr>
        <w:tblStyle w:val="af0"/>
        <w:tblW w:w="0" w:type="auto"/>
        <w:tblLook w:val="04A0" w:firstRow="1" w:lastRow="0" w:firstColumn="1" w:lastColumn="0" w:noHBand="0" w:noVBand="1"/>
      </w:tblPr>
      <w:tblGrid>
        <w:gridCol w:w="1185"/>
        <w:gridCol w:w="1185"/>
        <w:gridCol w:w="1185"/>
        <w:gridCol w:w="1185"/>
        <w:gridCol w:w="1185"/>
        <w:gridCol w:w="1185"/>
        <w:gridCol w:w="1186"/>
      </w:tblGrid>
      <w:tr w:rsidR="00740053" w14:paraId="4817D8DD" w14:textId="77777777" w:rsidTr="00A5008E">
        <w:tc>
          <w:tcPr>
            <w:tcW w:w="1185" w:type="dxa"/>
            <w:vMerge w:val="restart"/>
          </w:tcPr>
          <w:p w14:paraId="76F21960" w14:textId="77777777" w:rsidR="00740053" w:rsidRDefault="00740053" w:rsidP="00A5008E">
            <w:pPr>
              <w:spacing w:line="400" w:lineRule="exact"/>
              <w:jc w:val="center"/>
              <w:rPr>
                <w:noProof/>
                <w:sz w:val="24"/>
                <w:szCs w:val="24"/>
              </w:rPr>
            </w:pPr>
            <w:r>
              <w:rPr>
                <w:rFonts w:hint="eastAsia"/>
                <w:noProof/>
                <w:sz w:val="24"/>
                <w:szCs w:val="24"/>
              </w:rPr>
              <w:t>编号</w:t>
            </w:r>
          </w:p>
        </w:tc>
        <w:tc>
          <w:tcPr>
            <w:tcW w:w="7111" w:type="dxa"/>
            <w:gridSpan w:val="6"/>
          </w:tcPr>
          <w:p w14:paraId="40C45C5B" w14:textId="77777777" w:rsidR="00740053" w:rsidRDefault="00740053" w:rsidP="00A5008E">
            <w:pPr>
              <w:spacing w:line="400" w:lineRule="exact"/>
              <w:jc w:val="center"/>
              <w:rPr>
                <w:noProof/>
                <w:sz w:val="24"/>
                <w:szCs w:val="24"/>
              </w:rPr>
            </w:pPr>
            <w:r>
              <w:rPr>
                <w:rFonts w:hint="eastAsia"/>
                <w:noProof/>
                <w:sz w:val="24"/>
                <w:szCs w:val="24"/>
              </w:rPr>
              <w:t>迭代次数</w:t>
            </w:r>
          </w:p>
        </w:tc>
      </w:tr>
      <w:tr w:rsidR="00740053" w14:paraId="65E43456" w14:textId="77777777" w:rsidTr="00A5008E">
        <w:tc>
          <w:tcPr>
            <w:tcW w:w="1185" w:type="dxa"/>
            <w:vMerge/>
          </w:tcPr>
          <w:p w14:paraId="55E76CE7" w14:textId="77777777" w:rsidR="00740053" w:rsidRDefault="00740053" w:rsidP="00A5008E">
            <w:pPr>
              <w:spacing w:line="400" w:lineRule="exact"/>
              <w:jc w:val="center"/>
              <w:rPr>
                <w:noProof/>
                <w:sz w:val="24"/>
                <w:szCs w:val="24"/>
              </w:rPr>
            </w:pPr>
          </w:p>
        </w:tc>
        <w:tc>
          <w:tcPr>
            <w:tcW w:w="1185" w:type="dxa"/>
          </w:tcPr>
          <w:p w14:paraId="2A49B2DC" w14:textId="77777777" w:rsidR="00740053" w:rsidRDefault="00740053" w:rsidP="00A5008E">
            <w:pPr>
              <w:spacing w:line="400" w:lineRule="exact"/>
              <w:jc w:val="center"/>
              <w:rPr>
                <w:noProof/>
                <w:sz w:val="24"/>
                <w:szCs w:val="24"/>
              </w:rPr>
            </w:pPr>
            <w:r>
              <w:rPr>
                <w:rFonts w:hint="eastAsia"/>
                <w:noProof/>
                <w:sz w:val="24"/>
                <w:szCs w:val="24"/>
              </w:rPr>
              <w:t>0</w:t>
            </w:r>
          </w:p>
        </w:tc>
        <w:tc>
          <w:tcPr>
            <w:tcW w:w="1185" w:type="dxa"/>
          </w:tcPr>
          <w:p w14:paraId="685F6CB3" w14:textId="77777777" w:rsidR="00740053" w:rsidRDefault="00740053" w:rsidP="00A5008E">
            <w:pPr>
              <w:spacing w:line="400" w:lineRule="exact"/>
              <w:jc w:val="center"/>
              <w:rPr>
                <w:noProof/>
                <w:sz w:val="24"/>
                <w:szCs w:val="24"/>
              </w:rPr>
            </w:pPr>
            <w:r>
              <w:rPr>
                <w:rFonts w:hint="eastAsia"/>
                <w:noProof/>
                <w:sz w:val="24"/>
                <w:szCs w:val="24"/>
              </w:rPr>
              <w:t>20</w:t>
            </w:r>
          </w:p>
        </w:tc>
        <w:tc>
          <w:tcPr>
            <w:tcW w:w="1185" w:type="dxa"/>
          </w:tcPr>
          <w:p w14:paraId="2FD9F382" w14:textId="77777777" w:rsidR="00740053" w:rsidRDefault="00740053" w:rsidP="00A5008E">
            <w:pPr>
              <w:spacing w:line="400" w:lineRule="exact"/>
              <w:jc w:val="center"/>
              <w:rPr>
                <w:noProof/>
                <w:sz w:val="24"/>
                <w:szCs w:val="24"/>
              </w:rPr>
            </w:pPr>
            <w:r>
              <w:rPr>
                <w:rFonts w:hint="eastAsia"/>
                <w:noProof/>
                <w:sz w:val="24"/>
                <w:szCs w:val="24"/>
              </w:rPr>
              <w:t>40</w:t>
            </w:r>
          </w:p>
        </w:tc>
        <w:tc>
          <w:tcPr>
            <w:tcW w:w="1185" w:type="dxa"/>
          </w:tcPr>
          <w:p w14:paraId="575F8BF4" w14:textId="77777777" w:rsidR="00740053" w:rsidRDefault="00740053" w:rsidP="00A5008E">
            <w:pPr>
              <w:spacing w:line="400" w:lineRule="exact"/>
              <w:jc w:val="center"/>
              <w:rPr>
                <w:noProof/>
                <w:sz w:val="24"/>
                <w:szCs w:val="24"/>
              </w:rPr>
            </w:pPr>
            <w:r>
              <w:rPr>
                <w:rFonts w:hint="eastAsia"/>
                <w:noProof/>
                <w:sz w:val="24"/>
                <w:szCs w:val="24"/>
              </w:rPr>
              <w:t>60</w:t>
            </w:r>
          </w:p>
        </w:tc>
        <w:tc>
          <w:tcPr>
            <w:tcW w:w="1185" w:type="dxa"/>
          </w:tcPr>
          <w:p w14:paraId="078905A8" w14:textId="77777777" w:rsidR="00740053" w:rsidRDefault="00740053" w:rsidP="00A5008E">
            <w:pPr>
              <w:spacing w:line="400" w:lineRule="exact"/>
              <w:jc w:val="center"/>
              <w:rPr>
                <w:noProof/>
                <w:sz w:val="24"/>
                <w:szCs w:val="24"/>
              </w:rPr>
            </w:pPr>
            <w:r>
              <w:rPr>
                <w:rFonts w:hint="eastAsia"/>
                <w:noProof/>
                <w:sz w:val="24"/>
                <w:szCs w:val="24"/>
              </w:rPr>
              <w:t>80</w:t>
            </w:r>
          </w:p>
        </w:tc>
        <w:tc>
          <w:tcPr>
            <w:tcW w:w="1186" w:type="dxa"/>
          </w:tcPr>
          <w:p w14:paraId="2EAAB4BB" w14:textId="77777777" w:rsidR="00740053" w:rsidRDefault="00740053" w:rsidP="00A5008E">
            <w:pPr>
              <w:spacing w:line="400" w:lineRule="exact"/>
              <w:jc w:val="center"/>
              <w:rPr>
                <w:noProof/>
                <w:sz w:val="24"/>
                <w:szCs w:val="24"/>
              </w:rPr>
            </w:pPr>
            <w:r>
              <w:rPr>
                <w:rFonts w:hint="eastAsia"/>
                <w:noProof/>
                <w:sz w:val="24"/>
                <w:szCs w:val="24"/>
              </w:rPr>
              <w:t>100</w:t>
            </w:r>
          </w:p>
        </w:tc>
      </w:tr>
      <w:tr w:rsidR="00740053" w14:paraId="5343CC80" w14:textId="77777777" w:rsidTr="00A5008E">
        <w:tc>
          <w:tcPr>
            <w:tcW w:w="1185" w:type="dxa"/>
          </w:tcPr>
          <w:p w14:paraId="7EB8AF3D" w14:textId="77777777" w:rsidR="00740053" w:rsidRDefault="00740053" w:rsidP="00A5008E">
            <w:pPr>
              <w:spacing w:line="400" w:lineRule="exact"/>
              <w:jc w:val="center"/>
              <w:rPr>
                <w:noProof/>
                <w:sz w:val="24"/>
                <w:szCs w:val="24"/>
              </w:rPr>
            </w:pPr>
            <w:r>
              <w:rPr>
                <w:rFonts w:hint="eastAsia"/>
                <w:noProof/>
                <w:sz w:val="24"/>
                <w:szCs w:val="24"/>
              </w:rPr>
              <w:t>A</w:t>
            </w:r>
          </w:p>
        </w:tc>
        <w:tc>
          <w:tcPr>
            <w:tcW w:w="1185" w:type="dxa"/>
          </w:tcPr>
          <w:p w14:paraId="0E27BBDD" w14:textId="77777777" w:rsidR="00740053" w:rsidRDefault="00740053" w:rsidP="00A5008E">
            <w:pPr>
              <w:spacing w:line="400" w:lineRule="exact"/>
              <w:jc w:val="center"/>
              <w:rPr>
                <w:noProof/>
                <w:sz w:val="24"/>
                <w:szCs w:val="24"/>
              </w:rPr>
            </w:pPr>
            <w:r w:rsidRPr="00C1755C">
              <w:rPr>
                <w:noProof/>
                <w:sz w:val="24"/>
                <w:szCs w:val="24"/>
              </w:rPr>
              <w:t>83.3</w:t>
            </w:r>
          </w:p>
        </w:tc>
        <w:tc>
          <w:tcPr>
            <w:tcW w:w="1185" w:type="dxa"/>
          </w:tcPr>
          <w:p w14:paraId="255EB4C6" w14:textId="77777777" w:rsidR="00740053" w:rsidRDefault="00740053" w:rsidP="00A5008E">
            <w:pPr>
              <w:spacing w:line="400" w:lineRule="exact"/>
              <w:jc w:val="center"/>
              <w:rPr>
                <w:noProof/>
                <w:sz w:val="24"/>
                <w:szCs w:val="24"/>
              </w:rPr>
            </w:pPr>
            <w:r w:rsidRPr="00C1755C">
              <w:rPr>
                <w:noProof/>
                <w:sz w:val="24"/>
                <w:szCs w:val="24"/>
              </w:rPr>
              <w:t>53.8</w:t>
            </w:r>
          </w:p>
        </w:tc>
        <w:tc>
          <w:tcPr>
            <w:tcW w:w="1185" w:type="dxa"/>
          </w:tcPr>
          <w:p w14:paraId="3D49DF34" w14:textId="77777777" w:rsidR="00740053" w:rsidRDefault="00740053" w:rsidP="00A5008E">
            <w:pPr>
              <w:spacing w:line="400" w:lineRule="exact"/>
              <w:jc w:val="center"/>
              <w:rPr>
                <w:noProof/>
                <w:sz w:val="24"/>
                <w:szCs w:val="24"/>
              </w:rPr>
            </w:pPr>
            <w:r w:rsidRPr="00C1755C">
              <w:rPr>
                <w:noProof/>
                <w:sz w:val="24"/>
                <w:szCs w:val="24"/>
              </w:rPr>
              <w:t>43.5</w:t>
            </w:r>
          </w:p>
        </w:tc>
        <w:tc>
          <w:tcPr>
            <w:tcW w:w="1185" w:type="dxa"/>
          </w:tcPr>
          <w:p w14:paraId="5604AE79" w14:textId="77777777" w:rsidR="00740053" w:rsidRDefault="00740053" w:rsidP="00A5008E">
            <w:pPr>
              <w:spacing w:line="400" w:lineRule="exact"/>
              <w:jc w:val="center"/>
              <w:rPr>
                <w:noProof/>
                <w:sz w:val="24"/>
                <w:szCs w:val="24"/>
              </w:rPr>
            </w:pPr>
            <w:r w:rsidRPr="00C1755C">
              <w:rPr>
                <w:noProof/>
                <w:sz w:val="24"/>
                <w:szCs w:val="24"/>
              </w:rPr>
              <w:t>38.3</w:t>
            </w:r>
          </w:p>
        </w:tc>
        <w:tc>
          <w:tcPr>
            <w:tcW w:w="1185" w:type="dxa"/>
          </w:tcPr>
          <w:p w14:paraId="0CA636F8" w14:textId="77777777" w:rsidR="00740053" w:rsidRDefault="00740053" w:rsidP="00A5008E">
            <w:pPr>
              <w:spacing w:line="400" w:lineRule="exact"/>
              <w:jc w:val="center"/>
              <w:rPr>
                <w:noProof/>
                <w:sz w:val="24"/>
                <w:szCs w:val="24"/>
              </w:rPr>
            </w:pPr>
            <w:r w:rsidRPr="00C1755C">
              <w:rPr>
                <w:noProof/>
                <w:sz w:val="24"/>
                <w:szCs w:val="24"/>
              </w:rPr>
              <w:t>33.2</w:t>
            </w:r>
          </w:p>
        </w:tc>
        <w:tc>
          <w:tcPr>
            <w:tcW w:w="1186" w:type="dxa"/>
          </w:tcPr>
          <w:p w14:paraId="5F9787DB" w14:textId="77777777" w:rsidR="00740053" w:rsidRDefault="00740053" w:rsidP="00A5008E">
            <w:pPr>
              <w:spacing w:line="400" w:lineRule="exact"/>
              <w:jc w:val="center"/>
              <w:rPr>
                <w:noProof/>
                <w:sz w:val="24"/>
                <w:szCs w:val="24"/>
              </w:rPr>
            </w:pPr>
            <w:r w:rsidRPr="00C1755C">
              <w:rPr>
                <w:noProof/>
                <w:sz w:val="24"/>
                <w:szCs w:val="24"/>
              </w:rPr>
              <w:t>33.0</w:t>
            </w:r>
          </w:p>
        </w:tc>
      </w:tr>
      <w:tr w:rsidR="00740053" w14:paraId="440958EF" w14:textId="77777777" w:rsidTr="00A5008E">
        <w:tc>
          <w:tcPr>
            <w:tcW w:w="1185" w:type="dxa"/>
          </w:tcPr>
          <w:p w14:paraId="6B093293" w14:textId="77777777" w:rsidR="00740053" w:rsidRDefault="00740053" w:rsidP="00A5008E">
            <w:pPr>
              <w:spacing w:line="400" w:lineRule="exact"/>
              <w:jc w:val="center"/>
              <w:rPr>
                <w:noProof/>
                <w:sz w:val="24"/>
                <w:szCs w:val="24"/>
              </w:rPr>
            </w:pPr>
            <w:r>
              <w:rPr>
                <w:rFonts w:hint="eastAsia"/>
                <w:noProof/>
                <w:sz w:val="24"/>
                <w:szCs w:val="24"/>
              </w:rPr>
              <w:t>B</w:t>
            </w:r>
          </w:p>
        </w:tc>
        <w:tc>
          <w:tcPr>
            <w:tcW w:w="1185" w:type="dxa"/>
          </w:tcPr>
          <w:p w14:paraId="5AE616B4" w14:textId="77777777" w:rsidR="00740053" w:rsidRDefault="00740053" w:rsidP="00A5008E">
            <w:pPr>
              <w:spacing w:line="400" w:lineRule="exact"/>
              <w:jc w:val="center"/>
              <w:rPr>
                <w:noProof/>
                <w:sz w:val="24"/>
                <w:szCs w:val="24"/>
              </w:rPr>
            </w:pPr>
            <w:r w:rsidRPr="00C1755C">
              <w:rPr>
                <w:noProof/>
                <w:sz w:val="24"/>
                <w:szCs w:val="24"/>
              </w:rPr>
              <w:t>82.9</w:t>
            </w:r>
          </w:p>
        </w:tc>
        <w:tc>
          <w:tcPr>
            <w:tcW w:w="1185" w:type="dxa"/>
          </w:tcPr>
          <w:p w14:paraId="4801E769" w14:textId="77777777" w:rsidR="00740053" w:rsidRDefault="00740053" w:rsidP="00A5008E">
            <w:pPr>
              <w:spacing w:line="400" w:lineRule="exact"/>
              <w:jc w:val="center"/>
              <w:rPr>
                <w:noProof/>
                <w:sz w:val="24"/>
                <w:szCs w:val="24"/>
              </w:rPr>
            </w:pPr>
            <w:r w:rsidRPr="00C1755C">
              <w:rPr>
                <w:noProof/>
                <w:sz w:val="24"/>
                <w:szCs w:val="24"/>
              </w:rPr>
              <w:t>57.5</w:t>
            </w:r>
          </w:p>
        </w:tc>
        <w:tc>
          <w:tcPr>
            <w:tcW w:w="1185" w:type="dxa"/>
          </w:tcPr>
          <w:p w14:paraId="0C176FD4" w14:textId="77777777" w:rsidR="00740053" w:rsidRDefault="00740053" w:rsidP="00A5008E">
            <w:pPr>
              <w:spacing w:line="400" w:lineRule="exact"/>
              <w:jc w:val="center"/>
              <w:rPr>
                <w:noProof/>
                <w:sz w:val="24"/>
                <w:szCs w:val="24"/>
              </w:rPr>
            </w:pPr>
            <w:r w:rsidRPr="00C1755C">
              <w:rPr>
                <w:noProof/>
                <w:sz w:val="24"/>
                <w:szCs w:val="24"/>
              </w:rPr>
              <w:t>49.2</w:t>
            </w:r>
          </w:p>
        </w:tc>
        <w:tc>
          <w:tcPr>
            <w:tcW w:w="1185" w:type="dxa"/>
          </w:tcPr>
          <w:p w14:paraId="7A29D2D5" w14:textId="77777777" w:rsidR="00740053" w:rsidRDefault="00740053" w:rsidP="00A5008E">
            <w:pPr>
              <w:spacing w:line="400" w:lineRule="exact"/>
              <w:jc w:val="center"/>
              <w:rPr>
                <w:noProof/>
                <w:sz w:val="24"/>
                <w:szCs w:val="24"/>
              </w:rPr>
            </w:pPr>
            <w:r w:rsidRPr="00C1755C">
              <w:rPr>
                <w:noProof/>
                <w:sz w:val="24"/>
                <w:szCs w:val="24"/>
              </w:rPr>
              <w:t>39.4</w:t>
            </w:r>
          </w:p>
        </w:tc>
        <w:tc>
          <w:tcPr>
            <w:tcW w:w="1185" w:type="dxa"/>
          </w:tcPr>
          <w:p w14:paraId="318A25C6" w14:textId="77777777" w:rsidR="00740053" w:rsidRDefault="00740053" w:rsidP="00A5008E">
            <w:pPr>
              <w:spacing w:line="400" w:lineRule="exact"/>
              <w:jc w:val="center"/>
              <w:rPr>
                <w:noProof/>
                <w:sz w:val="24"/>
                <w:szCs w:val="24"/>
              </w:rPr>
            </w:pPr>
            <w:r w:rsidRPr="00C1755C">
              <w:rPr>
                <w:noProof/>
                <w:sz w:val="24"/>
                <w:szCs w:val="24"/>
              </w:rPr>
              <w:t>35.2</w:t>
            </w:r>
          </w:p>
        </w:tc>
        <w:tc>
          <w:tcPr>
            <w:tcW w:w="1186" w:type="dxa"/>
          </w:tcPr>
          <w:p w14:paraId="1BD7E217" w14:textId="77777777" w:rsidR="00740053" w:rsidRDefault="00740053" w:rsidP="00A5008E">
            <w:pPr>
              <w:spacing w:line="400" w:lineRule="exact"/>
              <w:jc w:val="center"/>
              <w:rPr>
                <w:noProof/>
                <w:sz w:val="24"/>
                <w:szCs w:val="24"/>
              </w:rPr>
            </w:pPr>
            <w:r w:rsidRPr="00C1755C">
              <w:rPr>
                <w:noProof/>
                <w:sz w:val="24"/>
                <w:szCs w:val="24"/>
              </w:rPr>
              <w:t>33.7</w:t>
            </w:r>
          </w:p>
        </w:tc>
      </w:tr>
      <w:tr w:rsidR="00740053" w14:paraId="519BC18B" w14:textId="77777777" w:rsidTr="00A5008E">
        <w:tc>
          <w:tcPr>
            <w:tcW w:w="1185" w:type="dxa"/>
          </w:tcPr>
          <w:p w14:paraId="35A594BA" w14:textId="77777777" w:rsidR="00740053" w:rsidRDefault="00740053" w:rsidP="00A5008E">
            <w:pPr>
              <w:spacing w:line="400" w:lineRule="exact"/>
              <w:jc w:val="center"/>
              <w:rPr>
                <w:noProof/>
                <w:sz w:val="24"/>
                <w:szCs w:val="24"/>
              </w:rPr>
            </w:pPr>
            <w:r>
              <w:rPr>
                <w:rFonts w:hint="eastAsia"/>
                <w:noProof/>
                <w:sz w:val="24"/>
                <w:szCs w:val="24"/>
              </w:rPr>
              <w:t>C</w:t>
            </w:r>
          </w:p>
        </w:tc>
        <w:tc>
          <w:tcPr>
            <w:tcW w:w="1185" w:type="dxa"/>
          </w:tcPr>
          <w:p w14:paraId="2C477D7C" w14:textId="77777777" w:rsidR="00740053" w:rsidRDefault="00740053" w:rsidP="00A5008E">
            <w:pPr>
              <w:spacing w:line="400" w:lineRule="exact"/>
              <w:jc w:val="center"/>
              <w:rPr>
                <w:noProof/>
                <w:sz w:val="24"/>
                <w:szCs w:val="24"/>
              </w:rPr>
            </w:pPr>
            <w:r>
              <w:rPr>
                <w:noProof/>
                <w:sz w:val="24"/>
                <w:szCs w:val="24"/>
              </w:rPr>
              <w:t>82.9</w:t>
            </w:r>
          </w:p>
        </w:tc>
        <w:tc>
          <w:tcPr>
            <w:tcW w:w="1185" w:type="dxa"/>
          </w:tcPr>
          <w:p w14:paraId="4DA5D6B0" w14:textId="77777777" w:rsidR="00740053" w:rsidRDefault="00740053" w:rsidP="00A5008E">
            <w:pPr>
              <w:spacing w:line="400" w:lineRule="exact"/>
              <w:jc w:val="center"/>
              <w:rPr>
                <w:noProof/>
                <w:sz w:val="24"/>
                <w:szCs w:val="24"/>
              </w:rPr>
            </w:pPr>
            <w:r w:rsidRPr="00C1755C">
              <w:rPr>
                <w:noProof/>
                <w:sz w:val="24"/>
                <w:szCs w:val="24"/>
              </w:rPr>
              <w:t>58.5</w:t>
            </w:r>
          </w:p>
        </w:tc>
        <w:tc>
          <w:tcPr>
            <w:tcW w:w="1185" w:type="dxa"/>
          </w:tcPr>
          <w:p w14:paraId="6E29F334" w14:textId="77777777" w:rsidR="00740053" w:rsidRDefault="00740053" w:rsidP="00A5008E">
            <w:pPr>
              <w:spacing w:line="400" w:lineRule="exact"/>
              <w:jc w:val="center"/>
              <w:rPr>
                <w:noProof/>
                <w:sz w:val="24"/>
                <w:szCs w:val="24"/>
              </w:rPr>
            </w:pPr>
            <w:r w:rsidRPr="00C1755C">
              <w:rPr>
                <w:noProof/>
                <w:sz w:val="24"/>
                <w:szCs w:val="24"/>
              </w:rPr>
              <w:t>51.8</w:t>
            </w:r>
          </w:p>
        </w:tc>
        <w:tc>
          <w:tcPr>
            <w:tcW w:w="1185" w:type="dxa"/>
          </w:tcPr>
          <w:p w14:paraId="5A6406DA" w14:textId="77777777" w:rsidR="00740053" w:rsidRDefault="00740053" w:rsidP="00A5008E">
            <w:pPr>
              <w:spacing w:line="400" w:lineRule="exact"/>
              <w:jc w:val="center"/>
              <w:rPr>
                <w:noProof/>
                <w:sz w:val="24"/>
                <w:szCs w:val="24"/>
              </w:rPr>
            </w:pPr>
            <w:r w:rsidRPr="00C1755C">
              <w:rPr>
                <w:noProof/>
                <w:sz w:val="24"/>
                <w:szCs w:val="24"/>
              </w:rPr>
              <w:t>47.4</w:t>
            </w:r>
          </w:p>
        </w:tc>
        <w:tc>
          <w:tcPr>
            <w:tcW w:w="1185" w:type="dxa"/>
          </w:tcPr>
          <w:p w14:paraId="4A67C7DD" w14:textId="77777777" w:rsidR="00740053" w:rsidRDefault="00740053" w:rsidP="00A5008E">
            <w:pPr>
              <w:spacing w:line="400" w:lineRule="exact"/>
              <w:jc w:val="center"/>
              <w:rPr>
                <w:noProof/>
                <w:sz w:val="24"/>
                <w:szCs w:val="24"/>
              </w:rPr>
            </w:pPr>
            <w:r w:rsidRPr="00C1755C">
              <w:rPr>
                <w:noProof/>
                <w:sz w:val="24"/>
                <w:szCs w:val="24"/>
              </w:rPr>
              <w:t>45.7</w:t>
            </w:r>
          </w:p>
        </w:tc>
        <w:tc>
          <w:tcPr>
            <w:tcW w:w="1186" w:type="dxa"/>
          </w:tcPr>
          <w:p w14:paraId="0A6B4DFE" w14:textId="77777777" w:rsidR="00740053" w:rsidRDefault="00740053" w:rsidP="00A5008E">
            <w:pPr>
              <w:spacing w:line="400" w:lineRule="exact"/>
              <w:jc w:val="center"/>
              <w:rPr>
                <w:noProof/>
                <w:sz w:val="24"/>
                <w:szCs w:val="24"/>
              </w:rPr>
            </w:pPr>
            <w:r w:rsidRPr="00C1755C">
              <w:rPr>
                <w:noProof/>
                <w:sz w:val="24"/>
                <w:szCs w:val="24"/>
              </w:rPr>
              <w:t>44</w:t>
            </w:r>
            <w:r>
              <w:rPr>
                <w:rFonts w:hint="eastAsia"/>
                <w:noProof/>
                <w:sz w:val="24"/>
                <w:szCs w:val="24"/>
              </w:rPr>
              <w:t>.0</w:t>
            </w:r>
          </w:p>
        </w:tc>
      </w:tr>
      <w:tr w:rsidR="00740053" w14:paraId="2189FC2F" w14:textId="77777777" w:rsidTr="00A5008E">
        <w:tc>
          <w:tcPr>
            <w:tcW w:w="1185" w:type="dxa"/>
          </w:tcPr>
          <w:p w14:paraId="5F5CDB25" w14:textId="77777777" w:rsidR="00740053" w:rsidRDefault="00740053" w:rsidP="00A5008E">
            <w:pPr>
              <w:spacing w:line="400" w:lineRule="exact"/>
              <w:jc w:val="center"/>
              <w:rPr>
                <w:noProof/>
                <w:sz w:val="24"/>
                <w:szCs w:val="24"/>
              </w:rPr>
            </w:pPr>
            <w:r>
              <w:rPr>
                <w:rFonts w:hint="eastAsia"/>
                <w:noProof/>
                <w:sz w:val="24"/>
                <w:szCs w:val="24"/>
              </w:rPr>
              <w:t>D</w:t>
            </w:r>
          </w:p>
        </w:tc>
        <w:tc>
          <w:tcPr>
            <w:tcW w:w="1185" w:type="dxa"/>
          </w:tcPr>
          <w:p w14:paraId="084FF8A1" w14:textId="77777777" w:rsidR="00740053" w:rsidRDefault="00740053" w:rsidP="00A5008E">
            <w:pPr>
              <w:spacing w:line="400" w:lineRule="exact"/>
              <w:jc w:val="center"/>
              <w:rPr>
                <w:noProof/>
                <w:sz w:val="24"/>
                <w:szCs w:val="24"/>
              </w:rPr>
            </w:pPr>
            <w:r w:rsidRPr="00C1755C">
              <w:rPr>
                <w:noProof/>
                <w:sz w:val="24"/>
                <w:szCs w:val="24"/>
              </w:rPr>
              <w:t>83</w:t>
            </w:r>
          </w:p>
        </w:tc>
        <w:tc>
          <w:tcPr>
            <w:tcW w:w="1185" w:type="dxa"/>
          </w:tcPr>
          <w:p w14:paraId="7F01F853" w14:textId="77777777" w:rsidR="00740053" w:rsidRDefault="00740053" w:rsidP="00A5008E">
            <w:pPr>
              <w:spacing w:line="400" w:lineRule="exact"/>
              <w:jc w:val="center"/>
              <w:rPr>
                <w:noProof/>
                <w:sz w:val="24"/>
                <w:szCs w:val="24"/>
              </w:rPr>
            </w:pPr>
            <w:r w:rsidRPr="00C1755C">
              <w:rPr>
                <w:noProof/>
                <w:sz w:val="24"/>
                <w:szCs w:val="24"/>
              </w:rPr>
              <w:t>73.4</w:t>
            </w:r>
          </w:p>
        </w:tc>
        <w:tc>
          <w:tcPr>
            <w:tcW w:w="1185" w:type="dxa"/>
          </w:tcPr>
          <w:p w14:paraId="09A07F11" w14:textId="77777777" w:rsidR="00740053" w:rsidRDefault="00740053" w:rsidP="00A5008E">
            <w:pPr>
              <w:spacing w:line="400" w:lineRule="exact"/>
              <w:jc w:val="center"/>
              <w:rPr>
                <w:noProof/>
                <w:sz w:val="24"/>
                <w:szCs w:val="24"/>
              </w:rPr>
            </w:pPr>
            <w:r w:rsidRPr="00C1755C">
              <w:rPr>
                <w:noProof/>
                <w:sz w:val="24"/>
                <w:szCs w:val="24"/>
              </w:rPr>
              <w:t>72.9</w:t>
            </w:r>
          </w:p>
        </w:tc>
        <w:tc>
          <w:tcPr>
            <w:tcW w:w="1185" w:type="dxa"/>
          </w:tcPr>
          <w:p w14:paraId="6D376CD7" w14:textId="77777777" w:rsidR="00740053" w:rsidRDefault="00740053" w:rsidP="00A5008E">
            <w:pPr>
              <w:spacing w:line="400" w:lineRule="exact"/>
              <w:jc w:val="center"/>
              <w:rPr>
                <w:noProof/>
                <w:sz w:val="24"/>
                <w:szCs w:val="24"/>
              </w:rPr>
            </w:pPr>
            <w:r w:rsidRPr="00C1755C">
              <w:rPr>
                <w:noProof/>
                <w:sz w:val="24"/>
                <w:szCs w:val="24"/>
              </w:rPr>
              <w:t>75.1</w:t>
            </w:r>
          </w:p>
        </w:tc>
        <w:tc>
          <w:tcPr>
            <w:tcW w:w="1185" w:type="dxa"/>
          </w:tcPr>
          <w:p w14:paraId="025760C1" w14:textId="77777777" w:rsidR="00740053" w:rsidRDefault="00740053" w:rsidP="00A5008E">
            <w:pPr>
              <w:spacing w:line="400" w:lineRule="exact"/>
              <w:jc w:val="center"/>
              <w:rPr>
                <w:noProof/>
                <w:sz w:val="24"/>
                <w:szCs w:val="24"/>
              </w:rPr>
            </w:pPr>
            <w:r w:rsidRPr="00C1755C">
              <w:rPr>
                <w:noProof/>
                <w:sz w:val="24"/>
                <w:szCs w:val="24"/>
              </w:rPr>
              <w:t>75.4</w:t>
            </w:r>
          </w:p>
        </w:tc>
        <w:tc>
          <w:tcPr>
            <w:tcW w:w="1186" w:type="dxa"/>
          </w:tcPr>
          <w:p w14:paraId="6D278E46" w14:textId="77777777" w:rsidR="00740053" w:rsidRDefault="00740053" w:rsidP="00A5008E">
            <w:pPr>
              <w:spacing w:line="400" w:lineRule="exact"/>
              <w:jc w:val="center"/>
              <w:rPr>
                <w:noProof/>
                <w:sz w:val="24"/>
                <w:szCs w:val="24"/>
              </w:rPr>
            </w:pPr>
            <w:r w:rsidRPr="00C1755C">
              <w:rPr>
                <w:noProof/>
                <w:sz w:val="24"/>
                <w:szCs w:val="24"/>
              </w:rPr>
              <w:t>74.7</w:t>
            </w:r>
          </w:p>
        </w:tc>
      </w:tr>
    </w:tbl>
    <w:p w14:paraId="41BD3D95" w14:textId="4D10A8E7" w:rsidR="00BC18E5" w:rsidRDefault="00D605E1" w:rsidP="00740053">
      <w:pPr>
        <w:spacing w:line="400" w:lineRule="exact"/>
        <w:ind w:firstLineChars="200" w:firstLine="480"/>
        <w:rPr>
          <w:noProof/>
          <w:sz w:val="24"/>
          <w:szCs w:val="24"/>
        </w:rPr>
      </w:pPr>
      <w:r w:rsidRPr="00092B33">
        <w:rPr>
          <w:rFonts w:hint="eastAsia"/>
          <w:noProof/>
          <w:sz w:val="24"/>
          <w:szCs w:val="24"/>
        </w:rPr>
        <w:t>由</w:t>
      </w:r>
      <w:r w:rsidRPr="00092B33">
        <w:rPr>
          <w:rFonts w:hint="eastAsia"/>
          <w:noProof/>
          <w:sz w:val="24"/>
          <w:szCs w:val="24"/>
        </w:rPr>
        <w:t>D</w:t>
      </w:r>
      <w:r w:rsidRPr="00092B33">
        <w:rPr>
          <w:rFonts w:hint="eastAsia"/>
          <w:noProof/>
          <w:sz w:val="24"/>
          <w:szCs w:val="24"/>
        </w:rPr>
        <w:t>组与</w:t>
      </w:r>
      <w:r w:rsidRPr="00092B33">
        <w:rPr>
          <w:rFonts w:hint="eastAsia"/>
          <w:noProof/>
          <w:sz w:val="24"/>
          <w:szCs w:val="24"/>
        </w:rPr>
        <w:t>B</w:t>
      </w:r>
      <w:r w:rsidR="00E7525F">
        <w:rPr>
          <w:rFonts w:hint="eastAsia"/>
          <w:noProof/>
          <w:sz w:val="24"/>
          <w:szCs w:val="24"/>
        </w:rPr>
        <w:t>组的数据对比可知，</w:t>
      </w:r>
      <w:r w:rsidR="0072606C" w:rsidRPr="0072606C">
        <w:rPr>
          <w:rFonts w:hint="eastAsia"/>
          <w:i/>
          <w:noProof/>
          <w:sz w:val="24"/>
          <w:szCs w:val="24"/>
        </w:rPr>
        <w:t>MP</w:t>
      </w:r>
      <w:r w:rsidRPr="00092B33">
        <w:rPr>
          <w:rFonts w:hint="eastAsia"/>
          <w:noProof/>
          <w:sz w:val="24"/>
          <w:szCs w:val="24"/>
        </w:rPr>
        <w:t>的参数设置</w:t>
      </w:r>
      <w:r w:rsidR="00BC18E5">
        <w:rPr>
          <w:rFonts w:hint="eastAsia"/>
          <w:noProof/>
          <w:sz w:val="24"/>
          <w:szCs w:val="24"/>
        </w:rPr>
        <w:t>对</w:t>
      </w:r>
      <w:r w:rsidRPr="00092B33">
        <w:rPr>
          <w:rFonts w:hint="eastAsia"/>
          <w:noProof/>
          <w:sz w:val="24"/>
          <w:szCs w:val="24"/>
        </w:rPr>
        <w:t>优化效果</w:t>
      </w:r>
      <w:r w:rsidR="00BC18E5">
        <w:rPr>
          <w:rFonts w:hint="eastAsia"/>
          <w:noProof/>
          <w:sz w:val="24"/>
          <w:szCs w:val="24"/>
        </w:rPr>
        <w:t>有</w:t>
      </w:r>
      <w:r w:rsidR="00BC18E5">
        <w:rPr>
          <w:noProof/>
          <w:sz w:val="24"/>
          <w:szCs w:val="24"/>
        </w:rPr>
        <w:t>更</w:t>
      </w:r>
      <w:r w:rsidR="00BC18E5">
        <w:rPr>
          <w:rFonts w:hint="eastAsia"/>
          <w:noProof/>
          <w:sz w:val="24"/>
          <w:szCs w:val="24"/>
        </w:rPr>
        <w:t>大</w:t>
      </w:r>
      <w:r w:rsidR="00BC18E5">
        <w:rPr>
          <w:noProof/>
          <w:sz w:val="24"/>
          <w:szCs w:val="24"/>
        </w:rPr>
        <w:t>的</w:t>
      </w:r>
      <w:r w:rsidR="00BC18E5">
        <w:rPr>
          <w:rFonts w:hint="eastAsia"/>
          <w:noProof/>
          <w:sz w:val="24"/>
          <w:szCs w:val="24"/>
        </w:rPr>
        <w:t>影响</w:t>
      </w:r>
      <w:r w:rsidRPr="00092B33">
        <w:rPr>
          <w:rFonts w:hint="eastAsia"/>
          <w:noProof/>
          <w:sz w:val="24"/>
          <w:szCs w:val="24"/>
        </w:rPr>
        <w:t>。当</w:t>
      </w:r>
      <w:r w:rsidR="0072606C" w:rsidRPr="0072606C">
        <w:rPr>
          <w:rFonts w:hint="eastAsia"/>
          <w:i/>
          <w:noProof/>
          <w:sz w:val="24"/>
          <w:szCs w:val="24"/>
        </w:rPr>
        <w:t>MP</w:t>
      </w:r>
      <w:r w:rsidR="00BC18E5">
        <w:rPr>
          <w:rFonts w:hint="eastAsia"/>
          <w:noProof/>
          <w:sz w:val="24"/>
          <w:szCs w:val="24"/>
        </w:rPr>
        <w:t>数值</w:t>
      </w:r>
      <w:r w:rsidRPr="00092B33">
        <w:rPr>
          <w:rFonts w:hint="eastAsia"/>
          <w:noProof/>
          <w:sz w:val="24"/>
          <w:szCs w:val="24"/>
        </w:rPr>
        <w:t>从</w:t>
      </w:r>
      <w:r w:rsidRPr="00092B33">
        <w:rPr>
          <w:rFonts w:hint="eastAsia"/>
          <w:noProof/>
          <w:sz w:val="24"/>
          <w:szCs w:val="24"/>
        </w:rPr>
        <w:t>B</w:t>
      </w:r>
      <w:r w:rsidRPr="00092B33">
        <w:rPr>
          <w:rFonts w:hint="eastAsia"/>
          <w:noProof/>
          <w:sz w:val="24"/>
          <w:szCs w:val="24"/>
        </w:rPr>
        <w:t>组的</w:t>
      </w:r>
      <w:r w:rsidRPr="00092B33">
        <w:rPr>
          <w:rFonts w:hint="eastAsia"/>
          <w:noProof/>
          <w:sz w:val="24"/>
          <w:szCs w:val="24"/>
        </w:rPr>
        <w:t>0.01</w:t>
      </w:r>
      <w:r w:rsidRPr="00092B33">
        <w:rPr>
          <w:rFonts w:hint="eastAsia"/>
          <w:noProof/>
          <w:sz w:val="24"/>
          <w:szCs w:val="24"/>
        </w:rPr>
        <w:t>增加到</w:t>
      </w:r>
      <w:r w:rsidRPr="00092B33">
        <w:rPr>
          <w:rFonts w:hint="eastAsia"/>
          <w:noProof/>
          <w:sz w:val="24"/>
          <w:szCs w:val="24"/>
        </w:rPr>
        <w:t>C</w:t>
      </w:r>
      <w:r w:rsidRPr="00092B33">
        <w:rPr>
          <w:rFonts w:hint="eastAsia"/>
          <w:noProof/>
          <w:sz w:val="24"/>
          <w:szCs w:val="24"/>
        </w:rPr>
        <w:t>组的</w:t>
      </w:r>
      <w:r w:rsidRPr="00092B33">
        <w:rPr>
          <w:rFonts w:hint="eastAsia"/>
          <w:noProof/>
          <w:sz w:val="24"/>
          <w:szCs w:val="24"/>
        </w:rPr>
        <w:t>0.1</w:t>
      </w:r>
      <w:r w:rsidRPr="00092B33">
        <w:rPr>
          <w:rFonts w:hint="eastAsia"/>
          <w:noProof/>
          <w:sz w:val="24"/>
          <w:szCs w:val="24"/>
        </w:rPr>
        <w:t>时，</w:t>
      </w:r>
      <w:r w:rsidR="00BC18E5">
        <w:rPr>
          <w:rFonts w:hint="eastAsia"/>
          <w:noProof/>
          <w:sz w:val="24"/>
          <w:szCs w:val="24"/>
        </w:rPr>
        <w:t>对应的</w:t>
      </w:r>
      <w:r w:rsidR="00BC18E5">
        <w:rPr>
          <w:rFonts w:hint="eastAsia"/>
          <w:noProof/>
          <w:sz w:val="24"/>
          <w:szCs w:val="24"/>
        </w:rPr>
        <w:t>PMC</w:t>
      </w:r>
      <w:r w:rsidR="00BC18E5">
        <w:rPr>
          <w:rFonts w:hint="eastAsia"/>
          <w:noProof/>
          <w:sz w:val="24"/>
          <w:szCs w:val="24"/>
        </w:rPr>
        <w:t>的</w:t>
      </w:r>
      <m:oMath>
        <m:r>
          <w:rPr>
            <w:rFonts w:ascii="Cambria Math" w:hAnsi="Cambria Math"/>
            <w:noProof/>
            <w:sz w:val="24"/>
            <w:szCs w:val="24"/>
          </w:rPr>
          <m:t>ObjV</m:t>
        </m:r>
      </m:oMath>
      <w:r w:rsidR="00BC18E5">
        <w:rPr>
          <w:rFonts w:hint="eastAsia"/>
          <w:noProof/>
          <w:sz w:val="24"/>
          <w:szCs w:val="24"/>
        </w:rPr>
        <w:t>数值</w:t>
      </w:r>
      <w:r w:rsidRPr="00092B33">
        <w:rPr>
          <w:rFonts w:hint="eastAsia"/>
          <w:noProof/>
          <w:sz w:val="24"/>
          <w:szCs w:val="24"/>
        </w:rPr>
        <w:t>从</w:t>
      </w:r>
      <w:r w:rsidRPr="00092B33">
        <w:rPr>
          <w:rFonts w:hint="eastAsia"/>
          <w:noProof/>
          <w:sz w:val="24"/>
          <w:szCs w:val="24"/>
        </w:rPr>
        <w:t>33.7</w:t>
      </w:r>
      <w:r w:rsidRPr="00092B33">
        <w:rPr>
          <w:rFonts w:hint="eastAsia"/>
          <w:noProof/>
          <w:sz w:val="24"/>
          <w:szCs w:val="24"/>
        </w:rPr>
        <w:t>上升到</w:t>
      </w:r>
      <w:r w:rsidRPr="00092B33">
        <w:rPr>
          <w:rFonts w:hint="eastAsia"/>
          <w:noProof/>
          <w:sz w:val="24"/>
          <w:szCs w:val="24"/>
        </w:rPr>
        <w:t>74.7</w:t>
      </w:r>
      <w:r w:rsidRPr="00092B33">
        <w:rPr>
          <w:rFonts w:hint="eastAsia"/>
          <w:noProof/>
          <w:sz w:val="24"/>
          <w:szCs w:val="24"/>
        </w:rPr>
        <w:t>，二者具有较大的结果差异。种群个体变异</w:t>
      </w:r>
      <w:r w:rsidR="00BC18E5">
        <w:rPr>
          <w:rFonts w:hint="eastAsia"/>
          <w:noProof/>
          <w:sz w:val="24"/>
          <w:szCs w:val="24"/>
        </w:rPr>
        <w:t>是</w:t>
      </w:r>
      <w:r w:rsidRPr="00092B33">
        <w:rPr>
          <w:rFonts w:hint="eastAsia"/>
          <w:noProof/>
          <w:sz w:val="24"/>
          <w:szCs w:val="24"/>
        </w:rPr>
        <w:t>通过增加扰动来丰富</w:t>
      </w:r>
      <w:r w:rsidR="00642348">
        <w:rPr>
          <w:rFonts w:hint="eastAsia"/>
          <w:noProof/>
          <w:sz w:val="24"/>
          <w:szCs w:val="24"/>
        </w:rPr>
        <w:t>个体</w:t>
      </w:r>
      <w:r w:rsidRPr="00092B33">
        <w:rPr>
          <w:rFonts w:hint="eastAsia"/>
          <w:noProof/>
          <w:sz w:val="24"/>
          <w:szCs w:val="24"/>
        </w:rPr>
        <w:t>种类，</w:t>
      </w:r>
      <w:r w:rsidR="00BC18E5">
        <w:rPr>
          <w:rFonts w:hint="eastAsia"/>
          <w:noProof/>
          <w:sz w:val="24"/>
          <w:szCs w:val="24"/>
        </w:rPr>
        <w:t>进而增加种群</w:t>
      </w:r>
      <w:r w:rsidRPr="00092B33">
        <w:rPr>
          <w:rFonts w:hint="eastAsia"/>
          <w:noProof/>
          <w:sz w:val="24"/>
          <w:szCs w:val="24"/>
        </w:rPr>
        <w:t>多样性</w:t>
      </w:r>
      <w:r w:rsidR="00BC18E5">
        <w:rPr>
          <w:rFonts w:hint="eastAsia"/>
          <w:noProof/>
          <w:sz w:val="24"/>
          <w:szCs w:val="24"/>
        </w:rPr>
        <w:t>的</w:t>
      </w:r>
      <w:r w:rsidRPr="00092B33">
        <w:rPr>
          <w:rFonts w:hint="eastAsia"/>
          <w:noProof/>
          <w:sz w:val="24"/>
          <w:szCs w:val="24"/>
        </w:rPr>
        <w:t>。如果</w:t>
      </w:r>
      <w:r w:rsidR="0072606C" w:rsidRPr="0072606C">
        <w:rPr>
          <w:rFonts w:hint="eastAsia"/>
          <w:i/>
          <w:noProof/>
          <w:sz w:val="24"/>
          <w:szCs w:val="24"/>
        </w:rPr>
        <w:t>MP</w:t>
      </w:r>
      <w:r w:rsidR="00BC18E5">
        <w:rPr>
          <w:rFonts w:hint="eastAsia"/>
          <w:noProof/>
          <w:sz w:val="24"/>
          <w:szCs w:val="24"/>
        </w:rPr>
        <w:t>数值</w:t>
      </w:r>
      <w:r w:rsidRPr="00092B33">
        <w:rPr>
          <w:rFonts w:hint="eastAsia"/>
          <w:noProof/>
          <w:sz w:val="24"/>
          <w:szCs w:val="24"/>
        </w:rPr>
        <w:t>过小，将很难产生新的模式；如果</w:t>
      </w:r>
      <w:r w:rsidR="0072606C" w:rsidRPr="0072606C">
        <w:rPr>
          <w:rFonts w:hint="eastAsia"/>
          <w:i/>
          <w:noProof/>
          <w:sz w:val="24"/>
          <w:szCs w:val="24"/>
        </w:rPr>
        <w:t>MP</w:t>
      </w:r>
      <w:r w:rsidR="00BC18E5">
        <w:rPr>
          <w:rFonts w:hint="eastAsia"/>
          <w:noProof/>
          <w:sz w:val="24"/>
          <w:szCs w:val="24"/>
        </w:rPr>
        <w:t>数值</w:t>
      </w:r>
      <w:r w:rsidRPr="00092B33">
        <w:rPr>
          <w:rFonts w:hint="eastAsia"/>
          <w:noProof/>
          <w:sz w:val="24"/>
          <w:szCs w:val="24"/>
        </w:rPr>
        <w:t>过大，</w:t>
      </w:r>
      <w:r w:rsidR="001E03CF">
        <w:rPr>
          <w:rFonts w:hint="eastAsia"/>
          <w:noProof/>
          <w:sz w:val="24"/>
          <w:szCs w:val="24"/>
        </w:rPr>
        <w:t>G</w:t>
      </w:r>
      <w:r w:rsidR="001E03CF">
        <w:rPr>
          <w:noProof/>
          <w:sz w:val="24"/>
          <w:szCs w:val="24"/>
        </w:rPr>
        <w:t>A</w:t>
      </w:r>
      <w:r w:rsidRPr="00092B33">
        <w:rPr>
          <w:rFonts w:hint="eastAsia"/>
          <w:noProof/>
          <w:sz w:val="24"/>
          <w:szCs w:val="24"/>
        </w:rPr>
        <w:t>算法</w:t>
      </w:r>
      <w:r w:rsidR="00BC18E5">
        <w:rPr>
          <w:rFonts w:hint="eastAsia"/>
          <w:noProof/>
          <w:sz w:val="24"/>
          <w:szCs w:val="24"/>
        </w:rPr>
        <w:t>则会</w:t>
      </w:r>
      <w:r w:rsidRPr="00092B33">
        <w:rPr>
          <w:rFonts w:hint="eastAsia"/>
          <w:noProof/>
          <w:sz w:val="24"/>
          <w:szCs w:val="24"/>
        </w:rPr>
        <w:t>随机搜索。</w:t>
      </w:r>
    </w:p>
    <w:p w14:paraId="5154EEC7" w14:textId="2C2EF550" w:rsidR="00E50B8A" w:rsidRDefault="00D605E1" w:rsidP="00D605E1">
      <w:pPr>
        <w:pStyle w:val="2"/>
        <w:spacing w:after="312"/>
        <w:rPr>
          <w:noProof/>
        </w:rPr>
      </w:pPr>
      <w:bookmarkStart w:id="76" w:name="_Toc38644610"/>
      <w:r>
        <w:rPr>
          <w:rFonts w:hint="eastAsia"/>
          <w:noProof/>
        </w:rPr>
        <w:lastRenderedPageBreak/>
        <w:t>3.3</w:t>
      </w:r>
      <w:r w:rsidR="00E50B8A">
        <w:rPr>
          <w:rFonts w:hint="eastAsia"/>
          <w:noProof/>
        </w:rPr>
        <w:t xml:space="preserve"> </w:t>
      </w:r>
      <w:r w:rsidR="00E50B8A">
        <w:rPr>
          <w:rFonts w:hint="eastAsia"/>
          <w:noProof/>
        </w:rPr>
        <w:t>利用</w:t>
      </w:r>
      <w:r w:rsidR="002347EA">
        <w:rPr>
          <w:rFonts w:hint="eastAsia"/>
          <w:noProof/>
        </w:rPr>
        <w:t>B</w:t>
      </w:r>
      <w:r w:rsidR="002347EA">
        <w:rPr>
          <w:noProof/>
        </w:rPr>
        <w:t>PSO</w:t>
      </w:r>
      <w:r w:rsidR="00E50B8A">
        <w:rPr>
          <w:rFonts w:hint="eastAsia"/>
          <w:noProof/>
        </w:rPr>
        <w:t>算法</w:t>
      </w:r>
      <w:r w:rsidR="00E50B8A">
        <w:rPr>
          <w:noProof/>
        </w:rPr>
        <w:t>对</w:t>
      </w:r>
      <w:r w:rsidR="002347EA">
        <w:rPr>
          <w:rFonts w:hint="eastAsia"/>
          <w:noProof/>
        </w:rPr>
        <w:t>P</w:t>
      </w:r>
      <w:r w:rsidR="002347EA">
        <w:rPr>
          <w:noProof/>
        </w:rPr>
        <w:t>MC</w:t>
      </w:r>
      <w:r w:rsidR="00E50B8A">
        <w:rPr>
          <w:noProof/>
        </w:rPr>
        <w:t>进行</w:t>
      </w:r>
      <w:r w:rsidR="00982316">
        <w:rPr>
          <w:rFonts w:hint="eastAsia"/>
          <w:noProof/>
        </w:rPr>
        <w:t>优化</w:t>
      </w:r>
      <w:r w:rsidR="008270B4">
        <w:rPr>
          <w:rFonts w:hint="eastAsia"/>
          <w:noProof/>
        </w:rPr>
        <w:t>设计</w:t>
      </w:r>
      <w:bookmarkEnd w:id="76"/>
    </w:p>
    <w:p w14:paraId="14409D25" w14:textId="6724ACBA" w:rsidR="00353E51" w:rsidRPr="00353E51" w:rsidRDefault="00353E51" w:rsidP="00353E51">
      <w:pPr>
        <w:pStyle w:val="3"/>
      </w:pPr>
      <w:bookmarkStart w:id="77" w:name="_Toc38644611"/>
      <w:r>
        <w:rPr>
          <w:rFonts w:hint="eastAsia"/>
        </w:rPr>
        <w:t xml:space="preserve">3.3.1 </w:t>
      </w:r>
      <w:r w:rsidR="002347EA">
        <w:rPr>
          <w:rFonts w:hint="eastAsia"/>
        </w:rPr>
        <w:t>BPSO</w:t>
      </w:r>
      <w:r>
        <w:t>算法</w:t>
      </w:r>
      <w:r w:rsidR="00982316">
        <w:rPr>
          <w:rFonts w:hint="eastAsia"/>
        </w:rPr>
        <w:t>优化</w:t>
      </w:r>
      <w:r>
        <w:t>结果</w:t>
      </w:r>
      <w:bookmarkEnd w:id="77"/>
    </w:p>
    <w:p w14:paraId="6B8FCF4A" w14:textId="71E50508" w:rsidR="00304A21" w:rsidRDefault="002347EA" w:rsidP="0072789C">
      <w:pPr>
        <w:spacing w:line="400" w:lineRule="exact"/>
        <w:ind w:firstLineChars="200" w:firstLine="480"/>
        <w:rPr>
          <w:noProof/>
          <w:sz w:val="24"/>
          <w:szCs w:val="24"/>
        </w:rPr>
      </w:pPr>
      <w:r>
        <w:rPr>
          <w:rFonts w:hint="eastAsia"/>
          <w:noProof/>
          <w:sz w:val="24"/>
          <w:szCs w:val="24"/>
        </w:rPr>
        <w:t>本节利用</w:t>
      </w:r>
      <w:r w:rsidR="0072789C">
        <w:rPr>
          <w:rFonts w:hint="eastAsia"/>
          <w:noProof/>
          <w:sz w:val="24"/>
          <w:szCs w:val="24"/>
        </w:rPr>
        <w:t>B</w:t>
      </w:r>
      <w:r w:rsidR="0072789C" w:rsidRPr="00B70E07">
        <w:rPr>
          <w:rFonts w:hint="eastAsia"/>
          <w:noProof/>
          <w:sz w:val="24"/>
          <w:szCs w:val="24"/>
        </w:rPr>
        <w:t>PSO</w:t>
      </w:r>
      <w:r>
        <w:rPr>
          <w:rFonts w:hint="eastAsia"/>
          <w:noProof/>
          <w:sz w:val="24"/>
          <w:szCs w:val="24"/>
        </w:rPr>
        <w:t>算法</w:t>
      </w:r>
      <w:r w:rsidR="00304A21">
        <w:rPr>
          <w:noProof/>
          <w:sz w:val="24"/>
          <w:szCs w:val="24"/>
        </w:rPr>
        <w:t>对</w:t>
      </w:r>
      <w:r>
        <w:rPr>
          <w:rFonts w:hint="eastAsia"/>
          <w:noProof/>
          <w:sz w:val="24"/>
          <w:szCs w:val="24"/>
        </w:rPr>
        <w:t>P</w:t>
      </w:r>
      <w:r>
        <w:rPr>
          <w:noProof/>
          <w:sz w:val="24"/>
          <w:szCs w:val="24"/>
        </w:rPr>
        <w:t>MC</w:t>
      </w:r>
      <w:r w:rsidR="00304A21">
        <w:rPr>
          <w:noProof/>
          <w:sz w:val="24"/>
          <w:szCs w:val="24"/>
        </w:rPr>
        <w:t>的</w:t>
      </w:r>
      <w:r w:rsidR="002435F9">
        <w:rPr>
          <w:rFonts w:hint="eastAsia"/>
          <w:noProof/>
          <w:sz w:val="24"/>
          <w:szCs w:val="24"/>
        </w:rPr>
        <w:t>40</w:t>
      </w:r>
      <m:oMath>
        <m:r>
          <m:rPr>
            <m:sty m:val="p"/>
          </m:rPr>
          <w:rPr>
            <w:rFonts w:ascii="Cambria Math" w:hAnsi="Cambria Math"/>
            <w:noProof/>
            <w:sz w:val="24"/>
            <w:szCs w:val="24"/>
          </w:rPr>
          <m:t>×</m:t>
        </m:r>
      </m:oMath>
      <w:r w:rsidR="002435F9">
        <w:rPr>
          <w:rFonts w:hint="eastAsia"/>
          <w:noProof/>
          <w:sz w:val="24"/>
          <w:szCs w:val="24"/>
        </w:rPr>
        <w:t>40</w:t>
      </w:r>
      <w:r w:rsidR="00D45DE4">
        <w:rPr>
          <w:rFonts w:hint="eastAsia"/>
          <w:noProof/>
          <w:sz w:val="24"/>
          <w:szCs w:val="24"/>
        </w:rPr>
        <w:t>栅格</w:t>
      </w:r>
      <w:r w:rsidR="00D45DE4">
        <w:rPr>
          <w:noProof/>
          <w:sz w:val="24"/>
          <w:szCs w:val="24"/>
        </w:rPr>
        <w:t>SCM</w:t>
      </w:r>
      <w:r w:rsidR="00304A21">
        <w:rPr>
          <w:noProof/>
          <w:sz w:val="24"/>
          <w:szCs w:val="24"/>
        </w:rPr>
        <w:t>结构进行了</w:t>
      </w:r>
      <w:r>
        <w:rPr>
          <w:rFonts w:hint="eastAsia"/>
          <w:noProof/>
          <w:sz w:val="24"/>
          <w:szCs w:val="24"/>
        </w:rPr>
        <w:t>优化</w:t>
      </w:r>
      <w:r w:rsidR="0072789C">
        <w:rPr>
          <w:rFonts w:hint="eastAsia"/>
          <w:noProof/>
          <w:sz w:val="24"/>
          <w:szCs w:val="24"/>
        </w:rPr>
        <w:t>，</w:t>
      </w:r>
      <w:r w:rsidR="00123D7F">
        <w:rPr>
          <w:rFonts w:hint="eastAsia"/>
          <w:noProof/>
          <w:sz w:val="24"/>
          <w:szCs w:val="24"/>
        </w:rPr>
        <w:t>B</w:t>
      </w:r>
      <w:r w:rsidR="00123D7F" w:rsidRPr="00B70E07">
        <w:rPr>
          <w:rFonts w:hint="eastAsia"/>
          <w:noProof/>
          <w:sz w:val="24"/>
          <w:szCs w:val="24"/>
        </w:rPr>
        <w:t>PSO</w:t>
      </w:r>
      <w:r w:rsidR="00123D7F">
        <w:rPr>
          <w:rFonts w:hint="eastAsia"/>
          <w:noProof/>
          <w:sz w:val="24"/>
          <w:szCs w:val="24"/>
        </w:rPr>
        <w:t>算法是</w:t>
      </w:r>
      <w:r w:rsidR="0072789C">
        <w:rPr>
          <w:noProof/>
          <w:sz w:val="24"/>
          <w:szCs w:val="24"/>
        </w:rPr>
        <w:t>在</w:t>
      </w:r>
      <w:r w:rsidR="0044196A" w:rsidRPr="0044196A">
        <w:rPr>
          <w:rFonts w:hint="eastAsia"/>
          <w:noProof/>
          <w:sz w:val="24"/>
          <w:szCs w:val="24"/>
        </w:rPr>
        <w:t>粒子群算法（</w:t>
      </w:r>
      <w:r w:rsidR="0044196A" w:rsidRPr="0044196A">
        <w:rPr>
          <w:rFonts w:hint="eastAsia"/>
          <w:noProof/>
          <w:sz w:val="24"/>
          <w:szCs w:val="24"/>
        </w:rPr>
        <w:t>Particle Swarm Optimization</w:t>
      </w:r>
      <w:r w:rsidR="0044196A" w:rsidRPr="0044196A">
        <w:rPr>
          <w:rFonts w:hint="eastAsia"/>
          <w:noProof/>
          <w:sz w:val="24"/>
          <w:szCs w:val="24"/>
        </w:rPr>
        <w:t>，</w:t>
      </w:r>
      <w:r w:rsidR="0044196A" w:rsidRPr="0044196A">
        <w:rPr>
          <w:rFonts w:hint="eastAsia"/>
          <w:noProof/>
          <w:sz w:val="24"/>
          <w:szCs w:val="24"/>
        </w:rPr>
        <w:t>PSO</w:t>
      </w:r>
      <w:r w:rsidR="0044196A" w:rsidRPr="0044196A">
        <w:rPr>
          <w:rFonts w:hint="eastAsia"/>
          <w:noProof/>
          <w:sz w:val="24"/>
          <w:szCs w:val="24"/>
        </w:rPr>
        <w:t>）</w:t>
      </w:r>
      <w:r w:rsidR="0072789C">
        <w:rPr>
          <w:noProof/>
          <w:sz w:val="24"/>
          <w:szCs w:val="24"/>
        </w:rPr>
        <w:t>的基础上</w:t>
      </w:r>
      <w:r w:rsidR="00123D7F">
        <w:rPr>
          <w:rFonts w:hint="eastAsia"/>
          <w:noProof/>
          <w:sz w:val="24"/>
          <w:szCs w:val="24"/>
        </w:rPr>
        <w:t>得到</w:t>
      </w:r>
      <w:r w:rsidR="00123D7F">
        <w:rPr>
          <w:noProof/>
          <w:sz w:val="24"/>
          <w:szCs w:val="24"/>
        </w:rPr>
        <w:t>的</w:t>
      </w:r>
      <w:r w:rsidR="0072789C">
        <w:rPr>
          <w:noProof/>
          <w:sz w:val="24"/>
          <w:szCs w:val="24"/>
        </w:rPr>
        <w:t>，</w:t>
      </w:r>
      <w:r w:rsidR="00123D7F">
        <w:rPr>
          <w:rFonts w:hint="eastAsia"/>
          <w:noProof/>
          <w:sz w:val="24"/>
          <w:szCs w:val="24"/>
        </w:rPr>
        <w:t>需要</w:t>
      </w:r>
      <w:r w:rsidR="00123D7F">
        <w:rPr>
          <w:noProof/>
          <w:sz w:val="24"/>
          <w:szCs w:val="24"/>
        </w:rPr>
        <w:t>将</w:t>
      </w:r>
      <w:r w:rsidR="0072789C">
        <w:rPr>
          <w:rFonts w:hint="eastAsia"/>
          <w:noProof/>
          <w:sz w:val="24"/>
          <w:szCs w:val="24"/>
        </w:rPr>
        <w:t>种群</w:t>
      </w:r>
      <w:r w:rsidR="0072789C">
        <w:rPr>
          <w:noProof/>
          <w:sz w:val="24"/>
          <w:szCs w:val="24"/>
        </w:rPr>
        <w:t>中的粒子个体</w:t>
      </w:r>
      <w:r w:rsidR="00123D7F">
        <w:rPr>
          <w:rFonts w:hint="eastAsia"/>
          <w:noProof/>
          <w:sz w:val="24"/>
          <w:szCs w:val="24"/>
        </w:rPr>
        <w:t>数值</w:t>
      </w:r>
      <w:r w:rsidR="00123D7F">
        <w:rPr>
          <w:noProof/>
          <w:sz w:val="24"/>
          <w:szCs w:val="24"/>
        </w:rPr>
        <w:t>进行</w:t>
      </w:r>
      <w:r w:rsidR="0072789C">
        <w:rPr>
          <w:noProof/>
          <w:sz w:val="24"/>
          <w:szCs w:val="24"/>
        </w:rPr>
        <w:t>离散</w:t>
      </w:r>
      <w:r w:rsidR="00123D7F">
        <w:rPr>
          <w:rFonts w:hint="eastAsia"/>
          <w:noProof/>
          <w:sz w:val="24"/>
          <w:szCs w:val="24"/>
        </w:rPr>
        <w:t>化</w:t>
      </w:r>
      <w:r w:rsidR="00304A21">
        <w:rPr>
          <w:noProof/>
          <w:sz w:val="24"/>
          <w:szCs w:val="24"/>
        </w:rPr>
        <w:t>。</w:t>
      </w:r>
      <w:r w:rsidR="00123D7F">
        <w:rPr>
          <w:rFonts w:hint="eastAsia"/>
          <w:noProof/>
          <w:sz w:val="24"/>
          <w:szCs w:val="24"/>
        </w:rPr>
        <w:t>本论文中</w:t>
      </w:r>
      <w:r w:rsidR="0072789C">
        <w:rPr>
          <w:rFonts w:hint="eastAsia"/>
          <w:noProof/>
          <w:sz w:val="24"/>
          <w:szCs w:val="24"/>
        </w:rPr>
        <w:t>B</w:t>
      </w:r>
      <w:r w:rsidR="0072789C" w:rsidRPr="00B70E07">
        <w:rPr>
          <w:rFonts w:hint="eastAsia"/>
          <w:noProof/>
          <w:sz w:val="24"/>
          <w:szCs w:val="24"/>
        </w:rPr>
        <w:t>PSO</w:t>
      </w:r>
      <w:r w:rsidR="00304A21">
        <w:rPr>
          <w:noProof/>
          <w:sz w:val="24"/>
          <w:szCs w:val="24"/>
        </w:rPr>
        <w:t>算法</w:t>
      </w:r>
      <w:r w:rsidR="00304A21">
        <w:rPr>
          <w:rFonts w:hint="eastAsia"/>
          <w:noProof/>
          <w:sz w:val="24"/>
          <w:szCs w:val="24"/>
        </w:rPr>
        <w:t>也是</w:t>
      </w:r>
      <w:r w:rsidR="00304A21">
        <w:rPr>
          <w:noProof/>
          <w:sz w:val="24"/>
          <w:szCs w:val="24"/>
        </w:rPr>
        <w:t>通过</w:t>
      </w:r>
      <w:r w:rsidR="00304A21">
        <w:rPr>
          <w:rFonts w:hint="eastAsia"/>
          <w:noProof/>
          <w:sz w:val="24"/>
          <w:szCs w:val="24"/>
        </w:rPr>
        <w:t>M</w:t>
      </w:r>
      <w:r w:rsidR="00304A21">
        <w:rPr>
          <w:noProof/>
          <w:sz w:val="24"/>
          <w:szCs w:val="24"/>
        </w:rPr>
        <w:t>atlab</w:t>
      </w:r>
      <w:r w:rsidR="00123D7F">
        <w:rPr>
          <w:noProof/>
          <w:sz w:val="24"/>
          <w:szCs w:val="24"/>
        </w:rPr>
        <w:t>软件</w:t>
      </w:r>
      <w:r w:rsidR="00304A21">
        <w:rPr>
          <w:noProof/>
          <w:sz w:val="24"/>
          <w:szCs w:val="24"/>
        </w:rPr>
        <w:t>实现的，</w:t>
      </w:r>
      <w:r w:rsidR="00304A21">
        <w:rPr>
          <w:rFonts w:hint="eastAsia"/>
          <w:noProof/>
          <w:sz w:val="24"/>
          <w:szCs w:val="24"/>
        </w:rPr>
        <w:t>需要</w:t>
      </w:r>
      <w:r w:rsidR="00304A21">
        <w:rPr>
          <w:noProof/>
          <w:sz w:val="24"/>
          <w:szCs w:val="24"/>
        </w:rPr>
        <w:t>将</w:t>
      </w:r>
      <w:r w:rsidR="00304A21">
        <w:rPr>
          <w:rFonts w:hint="eastAsia"/>
          <w:noProof/>
          <w:sz w:val="24"/>
          <w:szCs w:val="24"/>
        </w:rPr>
        <w:t>MODE</w:t>
      </w:r>
      <w:r w:rsidR="00672993">
        <w:rPr>
          <w:noProof/>
          <w:sz w:val="24"/>
          <w:szCs w:val="24"/>
        </w:rPr>
        <w:t xml:space="preserve"> S</w:t>
      </w:r>
      <w:r w:rsidR="007C42C0">
        <w:rPr>
          <w:noProof/>
          <w:sz w:val="24"/>
          <w:szCs w:val="24"/>
        </w:rPr>
        <w:t>olutions</w:t>
      </w:r>
      <w:r w:rsidR="00304A21">
        <w:rPr>
          <w:rFonts w:hint="eastAsia"/>
          <w:noProof/>
          <w:sz w:val="24"/>
          <w:szCs w:val="24"/>
        </w:rPr>
        <w:t>与</w:t>
      </w:r>
      <w:r w:rsidR="00304A21">
        <w:rPr>
          <w:rFonts w:hint="eastAsia"/>
          <w:noProof/>
          <w:sz w:val="24"/>
          <w:szCs w:val="24"/>
        </w:rPr>
        <w:t>M</w:t>
      </w:r>
      <w:r w:rsidR="00304A21">
        <w:rPr>
          <w:noProof/>
          <w:sz w:val="24"/>
          <w:szCs w:val="24"/>
        </w:rPr>
        <w:t>atlab</w:t>
      </w:r>
      <w:r w:rsidR="00304A21">
        <w:rPr>
          <w:rFonts w:hint="eastAsia"/>
          <w:noProof/>
          <w:sz w:val="24"/>
          <w:szCs w:val="24"/>
        </w:rPr>
        <w:t>连接</w:t>
      </w:r>
      <w:r w:rsidR="00304A21">
        <w:rPr>
          <w:noProof/>
          <w:sz w:val="24"/>
          <w:szCs w:val="24"/>
        </w:rPr>
        <w:t>，具体的</w:t>
      </w:r>
      <w:r w:rsidR="00304A21">
        <w:rPr>
          <w:rFonts w:hint="eastAsia"/>
          <w:noProof/>
          <w:sz w:val="24"/>
          <w:szCs w:val="24"/>
        </w:rPr>
        <w:t>数据</w:t>
      </w:r>
      <w:r w:rsidR="00304A21">
        <w:rPr>
          <w:noProof/>
          <w:sz w:val="24"/>
          <w:szCs w:val="24"/>
        </w:rPr>
        <w:t>传输</w:t>
      </w:r>
      <w:r w:rsidR="00304A21">
        <w:rPr>
          <w:rFonts w:hint="eastAsia"/>
          <w:noProof/>
          <w:sz w:val="24"/>
          <w:szCs w:val="24"/>
        </w:rPr>
        <w:t>过程</w:t>
      </w:r>
      <w:r w:rsidR="00304A21">
        <w:rPr>
          <w:noProof/>
          <w:sz w:val="24"/>
          <w:szCs w:val="24"/>
        </w:rPr>
        <w:t>与</w:t>
      </w:r>
      <w:r w:rsidR="001E03CF">
        <w:rPr>
          <w:rFonts w:hint="eastAsia"/>
          <w:noProof/>
          <w:sz w:val="24"/>
          <w:szCs w:val="24"/>
        </w:rPr>
        <w:t>G</w:t>
      </w:r>
      <w:r w:rsidR="001E03CF">
        <w:rPr>
          <w:noProof/>
          <w:sz w:val="24"/>
          <w:szCs w:val="24"/>
        </w:rPr>
        <w:t>A</w:t>
      </w:r>
      <w:r w:rsidR="00304A21">
        <w:rPr>
          <w:noProof/>
          <w:sz w:val="24"/>
          <w:szCs w:val="24"/>
        </w:rPr>
        <w:t>算法相同</w:t>
      </w:r>
      <w:r w:rsidR="00304A21">
        <w:rPr>
          <w:rFonts w:hint="eastAsia"/>
          <w:noProof/>
          <w:sz w:val="24"/>
          <w:szCs w:val="24"/>
        </w:rPr>
        <w:t>。</w:t>
      </w:r>
    </w:p>
    <w:p w14:paraId="2A9E5FF8" w14:textId="02E9014B" w:rsidR="005F17B5" w:rsidRDefault="00607AE3" w:rsidP="008B3043">
      <w:pPr>
        <w:spacing w:line="400" w:lineRule="exact"/>
        <w:ind w:firstLine="482"/>
        <w:rPr>
          <w:noProof/>
          <w:sz w:val="24"/>
          <w:szCs w:val="24"/>
        </w:rPr>
      </w:pPr>
      <w:r>
        <w:rPr>
          <w:rFonts w:hint="eastAsia"/>
          <w:noProof/>
          <w:sz w:val="24"/>
          <w:szCs w:val="24"/>
        </w:rPr>
        <w:t>在</w:t>
      </w:r>
      <w:r w:rsidR="008270B4">
        <w:rPr>
          <w:rFonts w:hint="eastAsia"/>
          <w:noProof/>
          <w:sz w:val="24"/>
          <w:szCs w:val="24"/>
        </w:rPr>
        <w:t>B</w:t>
      </w:r>
      <w:r w:rsidR="008270B4" w:rsidRPr="00B70E07">
        <w:rPr>
          <w:rFonts w:hint="eastAsia"/>
          <w:noProof/>
          <w:sz w:val="24"/>
          <w:szCs w:val="24"/>
        </w:rPr>
        <w:t>PSO</w:t>
      </w:r>
      <w:r>
        <w:rPr>
          <w:rFonts w:hint="eastAsia"/>
          <w:noProof/>
          <w:sz w:val="24"/>
          <w:szCs w:val="24"/>
        </w:rPr>
        <w:t>算法</w:t>
      </w:r>
      <w:r>
        <w:rPr>
          <w:noProof/>
          <w:sz w:val="24"/>
          <w:szCs w:val="24"/>
        </w:rPr>
        <w:t>中</w:t>
      </w:r>
      <w:r>
        <w:rPr>
          <w:rFonts w:hint="eastAsia"/>
          <w:noProof/>
          <w:sz w:val="24"/>
          <w:szCs w:val="24"/>
        </w:rPr>
        <w:t>，设置</w:t>
      </w:r>
      <w:r>
        <w:rPr>
          <w:noProof/>
          <w:sz w:val="24"/>
          <w:szCs w:val="24"/>
        </w:rPr>
        <w:t>粒子</w:t>
      </w:r>
      <w:r>
        <w:rPr>
          <w:rFonts w:hint="eastAsia"/>
          <w:noProof/>
          <w:sz w:val="24"/>
          <w:szCs w:val="24"/>
        </w:rPr>
        <w:t>种群个数</w:t>
      </w:r>
      <w:r>
        <w:rPr>
          <w:noProof/>
          <w:sz w:val="24"/>
          <w:szCs w:val="24"/>
        </w:rPr>
        <w:t>为</w:t>
      </w:r>
      <w:r>
        <w:rPr>
          <w:rFonts w:hint="eastAsia"/>
          <w:noProof/>
          <w:sz w:val="24"/>
          <w:szCs w:val="24"/>
        </w:rPr>
        <w:t>50</w:t>
      </w:r>
      <w:r>
        <w:rPr>
          <w:rFonts w:hint="eastAsia"/>
          <w:noProof/>
          <w:sz w:val="24"/>
          <w:szCs w:val="24"/>
        </w:rPr>
        <w:t>，此</w:t>
      </w:r>
      <w:r>
        <w:rPr>
          <w:noProof/>
          <w:sz w:val="24"/>
          <w:szCs w:val="24"/>
        </w:rPr>
        <w:t>数值</w:t>
      </w:r>
      <w:r>
        <w:rPr>
          <w:rFonts w:hint="eastAsia"/>
          <w:noProof/>
          <w:sz w:val="24"/>
          <w:szCs w:val="24"/>
        </w:rPr>
        <w:t>的</w:t>
      </w:r>
      <w:r>
        <w:rPr>
          <w:noProof/>
          <w:sz w:val="24"/>
          <w:szCs w:val="24"/>
        </w:rPr>
        <w:t>选择兼顾了</w:t>
      </w:r>
      <w:r>
        <w:rPr>
          <w:rFonts w:hint="eastAsia"/>
          <w:noProof/>
          <w:sz w:val="24"/>
          <w:szCs w:val="24"/>
        </w:rPr>
        <w:t>寻优</w:t>
      </w:r>
      <w:r>
        <w:rPr>
          <w:noProof/>
          <w:sz w:val="24"/>
          <w:szCs w:val="24"/>
        </w:rPr>
        <w:t>的效率以及算法的收敛速度。</w:t>
      </w:r>
      <w:r>
        <w:rPr>
          <w:rFonts w:hint="eastAsia"/>
          <w:noProof/>
          <w:sz w:val="24"/>
          <w:szCs w:val="24"/>
        </w:rPr>
        <w:t>设置</w:t>
      </w:r>
      <w:r>
        <w:rPr>
          <w:noProof/>
          <w:sz w:val="24"/>
          <w:szCs w:val="24"/>
        </w:rPr>
        <w:t>学习因子</w:t>
      </w:r>
      <w:r w:rsidR="0072606C" w:rsidRPr="0072606C">
        <w:rPr>
          <w:rFonts w:hint="eastAsia"/>
          <w:i/>
          <w:noProof/>
          <w:sz w:val="24"/>
          <w:szCs w:val="24"/>
        </w:rPr>
        <w:t>c</w:t>
      </w:r>
      <w:r w:rsidR="0072606C" w:rsidRPr="0072606C">
        <w:rPr>
          <w:rFonts w:hint="eastAsia"/>
          <w:i/>
          <w:noProof/>
          <w:sz w:val="24"/>
          <w:szCs w:val="24"/>
          <w:vertAlign w:val="subscript"/>
        </w:rPr>
        <w:t>1</w:t>
      </w:r>
      <w:r w:rsidR="002F5A47">
        <w:rPr>
          <w:i/>
          <w:noProof/>
          <w:sz w:val="24"/>
          <w:szCs w:val="24"/>
          <w:vertAlign w:val="subscript"/>
        </w:rPr>
        <w:t xml:space="preserve"> </w:t>
      </w:r>
      <w:r>
        <w:rPr>
          <w:noProof/>
          <w:sz w:val="24"/>
          <w:szCs w:val="24"/>
        </w:rPr>
        <w:t>=</w:t>
      </w:r>
      <w:r w:rsidR="0072606C" w:rsidRPr="0072606C">
        <w:rPr>
          <w:rFonts w:hint="eastAsia"/>
          <w:i/>
          <w:noProof/>
          <w:sz w:val="24"/>
          <w:szCs w:val="24"/>
        </w:rPr>
        <w:t xml:space="preserve"> c</w:t>
      </w:r>
      <w:r w:rsidR="0072606C">
        <w:rPr>
          <w:rFonts w:hint="eastAsia"/>
          <w:i/>
          <w:noProof/>
          <w:sz w:val="24"/>
          <w:szCs w:val="24"/>
          <w:vertAlign w:val="subscript"/>
        </w:rPr>
        <w:t xml:space="preserve">2 </w:t>
      </w:r>
      <w:r w:rsidRPr="00607AE3">
        <w:rPr>
          <w:noProof/>
          <w:sz w:val="24"/>
          <w:szCs w:val="24"/>
        </w:rPr>
        <w:t>= 1.49445</w:t>
      </w:r>
      <w:r w:rsidR="00FC058F">
        <w:rPr>
          <w:rFonts w:hint="eastAsia"/>
          <w:noProof/>
          <w:sz w:val="24"/>
          <w:szCs w:val="24"/>
        </w:rPr>
        <w:t>；</w:t>
      </w:r>
      <w:r w:rsidR="008842E1">
        <w:rPr>
          <w:rFonts w:hint="eastAsia"/>
          <w:noProof/>
          <w:sz w:val="24"/>
          <w:szCs w:val="24"/>
        </w:rPr>
        <w:t>惯性</w:t>
      </w:r>
      <w:r w:rsidR="008842E1">
        <w:rPr>
          <w:noProof/>
          <w:sz w:val="24"/>
          <w:szCs w:val="24"/>
        </w:rPr>
        <w:t>因子</w:t>
      </w:r>
      <w:r w:rsidR="002F5A47" w:rsidRPr="002F5A47">
        <w:rPr>
          <w:rFonts w:cs="Times New Roman"/>
          <w:i/>
          <w:noProof/>
          <w:sz w:val="24"/>
          <w:szCs w:val="24"/>
        </w:rPr>
        <w:t>ω</w:t>
      </w:r>
      <w:r w:rsidR="002F5A47">
        <w:rPr>
          <w:rFonts w:cs="Times New Roman"/>
          <w:i/>
          <w:noProof/>
          <w:sz w:val="24"/>
          <w:szCs w:val="24"/>
        </w:rPr>
        <w:t xml:space="preserve"> </w:t>
      </w:r>
      <w:r w:rsidR="008B3043">
        <w:rPr>
          <w:noProof/>
          <w:sz w:val="24"/>
          <w:szCs w:val="24"/>
        </w:rPr>
        <w:t>=</w:t>
      </w:r>
      <w:r w:rsidR="0052213E">
        <w:rPr>
          <w:noProof/>
          <w:sz w:val="24"/>
          <w:szCs w:val="24"/>
        </w:rPr>
        <w:t xml:space="preserve"> </w:t>
      </w:r>
      <w:r w:rsidR="008842E1">
        <w:rPr>
          <w:noProof/>
          <w:sz w:val="24"/>
          <w:szCs w:val="24"/>
        </w:rPr>
        <w:t>1</w:t>
      </w:r>
      <w:r w:rsidR="008842E1">
        <w:rPr>
          <w:rFonts w:hint="eastAsia"/>
          <w:noProof/>
          <w:sz w:val="24"/>
          <w:szCs w:val="24"/>
        </w:rPr>
        <w:t>；</w:t>
      </w:r>
      <w:r w:rsidR="00FC058F">
        <w:rPr>
          <w:noProof/>
          <w:sz w:val="24"/>
          <w:szCs w:val="24"/>
        </w:rPr>
        <w:t>最大</w:t>
      </w:r>
      <w:r w:rsidR="00FC058F" w:rsidRPr="008B3043">
        <w:rPr>
          <w:noProof/>
          <w:sz w:val="24"/>
          <w:szCs w:val="24"/>
        </w:rPr>
        <w:t>飞行速度</w:t>
      </w:r>
      <w:r w:rsidR="00FC058F" w:rsidRPr="008B3043">
        <w:rPr>
          <w:rFonts w:hint="eastAsia"/>
          <w:noProof/>
          <w:sz w:val="24"/>
          <w:szCs w:val="24"/>
        </w:rPr>
        <w:t>的</w:t>
      </w:r>
      <w:r w:rsidR="00FC058F" w:rsidRPr="008B3043">
        <w:rPr>
          <w:noProof/>
          <w:sz w:val="24"/>
          <w:szCs w:val="24"/>
        </w:rPr>
        <w:t>数值为</w:t>
      </w:r>
      <w:r w:rsidR="002F5A47" w:rsidRPr="002F5A47">
        <w:rPr>
          <w:i/>
          <w:noProof/>
          <w:sz w:val="24"/>
          <w:szCs w:val="24"/>
        </w:rPr>
        <w:t>V</w:t>
      </w:r>
      <w:r w:rsidR="002F5A47" w:rsidRPr="002F5A47">
        <w:rPr>
          <w:i/>
          <w:noProof/>
          <w:sz w:val="24"/>
          <w:szCs w:val="24"/>
          <w:vertAlign w:val="subscript"/>
        </w:rPr>
        <w:t>max</w:t>
      </w:r>
      <w:r w:rsidR="002F5A47">
        <w:rPr>
          <w:noProof/>
          <w:sz w:val="24"/>
          <w:szCs w:val="24"/>
        </w:rPr>
        <w:t xml:space="preserve"> </w:t>
      </w:r>
      <w:r w:rsidR="008B3043">
        <w:rPr>
          <w:rFonts w:hint="eastAsia"/>
          <w:sz w:val="24"/>
          <w:szCs w:val="24"/>
        </w:rPr>
        <w:t>=</w:t>
      </w:r>
      <w:r w:rsidR="0052213E">
        <w:rPr>
          <w:sz w:val="24"/>
          <w:szCs w:val="24"/>
        </w:rPr>
        <w:t xml:space="preserve"> </w:t>
      </w:r>
      <w:r w:rsidR="008B3043">
        <w:rPr>
          <w:sz w:val="24"/>
          <w:szCs w:val="24"/>
        </w:rPr>
        <w:t>1</w:t>
      </w:r>
      <w:r w:rsidR="00FC058F" w:rsidRPr="00B34043">
        <w:rPr>
          <w:rFonts w:hint="eastAsia"/>
          <w:noProof/>
          <w:sz w:val="24"/>
          <w:szCs w:val="24"/>
        </w:rPr>
        <w:t>，</w:t>
      </w:r>
      <w:r w:rsidR="00FC058F" w:rsidRPr="00B34043">
        <w:rPr>
          <w:noProof/>
          <w:sz w:val="24"/>
          <w:szCs w:val="24"/>
        </w:rPr>
        <w:t>最小飞行速度</w:t>
      </w:r>
      <w:r w:rsidR="002F5A47" w:rsidRPr="002F5A47">
        <w:rPr>
          <w:i/>
          <w:noProof/>
          <w:sz w:val="24"/>
          <w:szCs w:val="24"/>
        </w:rPr>
        <w:t>V</w:t>
      </w:r>
      <w:r w:rsidR="002F5A47">
        <w:rPr>
          <w:i/>
          <w:noProof/>
          <w:sz w:val="24"/>
          <w:szCs w:val="24"/>
          <w:vertAlign w:val="subscript"/>
        </w:rPr>
        <w:t>min</w:t>
      </w:r>
      <w:r w:rsidR="008B3043">
        <w:rPr>
          <w:rFonts w:hint="eastAsia"/>
          <w:noProof/>
          <w:sz w:val="24"/>
          <w:szCs w:val="24"/>
        </w:rPr>
        <w:t>=</w:t>
      </w:r>
      <w:r w:rsidR="008B3043">
        <w:rPr>
          <w:noProof/>
          <w:sz w:val="24"/>
          <w:szCs w:val="24"/>
        </w:rPr>
        <w:t xml:space="preserve"> </w:t>
      </w:r>
      <w:r w:rsidR="00FC058F" w:rsidRPr="00B34043">
        <w:rPr>
          <w:noProof/>
          <w:sz w:val="24"/>
          <w:szCs w:val="24"/>
        </w:rPr>
        <w:t>-1</w:t>
      </w:r>
      <w:r w:rsidR="00FC058F" w:rsidRPr="00B34043">
        <w:rPr>
          <w:rFonts w:hint="eastAsia"/>
          <w:noProof/>
          <w:sz w:val="24"/>
          <w:szCs w:val="24"/>
        </w:rPr>
        <w:t>，最大</w:t>
      </w:r>
      <w:r w:rsidR="00FC058F" w:rsidRPr="00B34043">
        <w:rPr>
          <w:noProof/>
          <w:sz w:val="24"/>
          <w:szCs w:val="24"/>
        </w:rPr>
        <w:t>迭代次数</w:t>
      </w:r>
      <w:r w:rsidR="00FC058F" w:rsidRPr="00B34043">
        <w:rPr>
          <w:rFonts w:hint="eastAsia"/>
          <w:noProof/>
          <w:sz w:val="24"/>
          <w:szCs w:val="24"/>
        </w:rPr>
        <w:t>为</w:t>
      </w:r>
      <w:r w:rsidR="00FC058F" w:rsidRPr="00B34043">
        <w:rPr>
          <w:rFonts w:hint="eastAsia"/>
          <w:noProof/>
          <w:sz w:val="24"/>
          <w:szCs w:val="24"/>
        </w:rPr>
        <w:t>2</w:t>
      </w:r>
      <w:r w:rsidR="00FC058F" w:rsidRPr="00B34043">
        <w:rPr>
          <w:noProof/>
          <w:sz w:val="24"/>
          <w:szCs w:val="24"/>
        </w:rPr>
        <w:t>00</w:t>
      </w:r>
      <w:r w:rsidR="00FC058F" w:rsidRPr="00B34043">
        <w:rPr>
          <w:rFonts w:hint="eastAsia"/>
          <w:noProof/>
          <w:sz w:val="24"/>
          <w:szCs w:val="24"/>
        </w:rPr>
        <w:t>。</w:t>
      </w:r>
      <w:r w:rsidR="005F17B5">
        <w:rPr>
          <w:rFonts w:hint="eastAsia"/>
          <w:noProof/>
          <w:sz w:val="24"/>
          <w:szCs w:val="24"/>
        </w:rPr>
        <w:t>在</w:t>
      </w:r>
      <w:r w:rsidR="005F17B5" w:rsidRPr="008C506A">
        <w:rPr>
          <w:rFonts w:hint="eastAsia"/>
          <w:noProof/>
          <w:sz w:val="24"/>
          <w:szCs w:val="24"/>
        </w:rPr>
        <w:t>1.50</w:t>
      </w:r>
      <w:r w:rsidR="008270B4">
        <w:rPr>
          <w:noProof/>
          <w:sz w:val="24"/>
          <w:szCs w:val="24"/>
        </w:rPr>
        <w:t xml:space="preserve"> </w:t>
      </w:r>
      <w:r w:rsidR="008270B4" w:rsidRPr="008270B4">
        <w:rPr>
          <w:rFonts w:cs="Times New Roman"/>
          <w:noProof/>
          <w:sz w:val="24"/>
          <w:szCs w:val="24"/>
        </w:rPr>
        <w:t>μm</w:t>
      </w:r>
      <w:r w:rsidR="005F17B5">
        <w:rPr>
          <w:rFonts w:hint="eastAsia"/>
          <w:noProof/>
          <w:sz w:val="24"/>
          <w:szCs w:val="24"/>
        </w:rPr>
        <w:t>至</w:t>
      </w:r>
      <w:r w:rsidR="005F17B5" w:rsidRPr="008C506A">
        <w:rPr>
          <w:rFonts w:hint="eastAsia"/>
          <w:noProof/>
          <w:sz w:val="24"/>
          <w:szCs w:val="24"/>
        </w:rPr>
        <w:t>1.60</w:t>
      </w:r>
      <w:r w:rsidR="008270B4">
        <w:rPr>
          <w:noProof/>
          <w:sz w:val="24"/>
          <w:szCs w:val="24"/>
        </w:rPr>
        <w:t xml:space="preserve"> </w:t>
      </w:r>
      <w:r w:rsidR="008270B4" w:rsidRPr="008270B4">
        <w:rPr>
          <w:rFonts w:cs="Times New Roman"/>
          <w:noProof/>
          <w:sz w:val="24"/>
          <w:szCs w:val="24"/>
        </w:rPr>
        <w:t>μm</w:t>
      </w:r>
      <w:r w:rsidR="008270B4">
        <w:rPr>
          <w:rFonts w:cs="Times New Roman" w:hint="eastAsia"/>
          <w:noProof/>
          <w:sz w:val="24"/>
          <w:szCs w:val="24"/>
        </w:rPr>
        <w:t>的</w:t>
      </w:r>
      <w:r w:rsidR="008270B4">
        <w:rPr>
          <w:rFonts w:cs="Times New Roman"/>
          <w:noProof/>
          <w:sz w:val="24"/>
          <w:szCs w:val="24"/>
        </w:rPr>
        <w:t>波</w:t>
      </w:r>
      <w:r w:rsidR="005F17B5">
        <w:rPr>
          <w:rFonts w:hint="eastAsia"/>
          <w:noProof/>
          <w:sz w:val="24"/>
          <w:szCs w:val="24"/>
        </w:rPr>
        <w:t>长范围内，</w:t>
      </w:r>
      <w:r w:rsidR="008B3043" w:rsidRPr="008B3043">
        <w:rPr>
          <w:rFonts w:hint="eastAsia"/>
          <w:noProof/>
          <w:sz w:val="24"/>
          <w:szCs w:val="24"/>
        </w:rPr>
        <w:t>共取</w:t>
      </w:r>
      <w:r w:rsidR="008B3043" w:rsidRPr="008B3043">
        <w:rPr>
          <w:rFonts w:hint="eastAsia"/>
          <w:noProof/>
          <w:sz w:val="24"/>
          <w:szCs w:val="24"/>
        </w:rPr>
        <w:t>100</w:t>
      </w:r>
      <w:r w:rsidR="008B3043" w:rsidRPr="008B3043">
        <w:rPr>
          <w:rFonts w:hint="eastAsia"/>
          <w:noProof/>
          <w:sz w:val="24"/>
          <w:szCs w:val="24"/>
        </w:rPr>
        <w:t>个点组成透射谱曲线</w:t>
      </w:r>
      <w:r w:rsidR="008B3043">
        <w:rPr>
          <w:rFonts w:hint="eastAsia"/>
          <w:noProof/>
          <w:sz w:val="24"/>
          <w:szCs w:val="24"/>
        </w:rPr>
        <w:t>，设置</w:t>
      </w:r>
      <w:r w:rsidR="008B3043">
        <w:rPr>
          <w:noProof/>
          <w:sz w:val="24"/>
          <w:szCs w:val="24"/>
        </w:rPr>
        <w:t>目标透射谱</w:t>
      </w:r>
      <w:r w:rsidR="008B3043">
        <w:rPr>
          <w:rFonts w:hint="eastAsia"/>
          <w:noProof/>
          <w:sz w:val="24"/>
          <w:szCs w:val="24"/>
        </w:rPr>
        <w:t>为数值</w:t>
      </w:r>
      <w:r w:rsidR="008B3043">
        <w:rPr>
          <w:noProof/>
          <w:sz w:val="24"/>
          <w:szCs w:val="24"/>
        </w:rPr>
        <w:t>全</w:t>
      </w:r>
      <w:r w:rsidR="008B3043">
        <w:rPr>
          <w:rFonts w:hint="eastAsia"/>
          <w:noProof/>
          <w:sz w:val="24"/>
          <w:szCs w:val="24"/>
        </w:rPr>
        <w:t>是</w:t>
      </w:r>
      <w:r w:rsidR="008B3043">
        <w:rPr>
          <w:rFonts w:hint="eastAsia"/>
          <w:noProof/>
          <w:sz w:val="24"/>
          <w:szCs w:val="24"/>
        </w:rPr>
        <w:t>1</w:t>
      </w:r>
      <w:r w:rsidR="008B3043">
        <w:rPr>
          <w:rFonts w:hint="eastAsia"/>
          <w:noProof/>
          <w:sz w:val="24"/>
          <w:szCs w:val="24"/>
        </w:rPr>
        <w:t>的</w:t>
      </w:r>
      <w:r w:rsidR="008B3043">
        <w:rPr>
          <w:rFonts w:hint="eastAsia"/>
          <w:noProof/>
          <w:sz w:val="24"/>
          <w:szCs w:val="24"/>
        </w:rPr>
        <w:t>1</w:t>
      </w:r>
      <m:oMath>
        <m:r>
          <m:rPr>
            <m:sty m:val="p"/>
          </m:rPr>
          <w:rPr>
            <w:rFonts w:ascii="Cambria Math" w:hAnsi="Cambria Math"/>
            <w:noProof/>
            <w:sz w:val="24"/>
            <w:szCs w:val="24"/>
          </w:rPr>
          <m:t>×</m:t>
        </m:r>
      </m:oMath>
      <w:r w:rsidR="008B3043">
        <w:rPr>
          <w:rFonts w:hint="eastAsia"/>
          <w:noProof/>
          <w:sz w:val="24"/>
          <w:szCs w:val="24"/>
        </w:rPr>
        <w:t>100</w:t>
      </w:r>
      <w:r w:rsidR="008B3043">
        <w:rPr>
          <w:rFonts w:hint="eastAsia"/>
          <w:noProof/>
          <w:sz w:val="24"/>
          <w:szCs w:val="24"/>
        </w:rPr>
        <w:t>维度</w:t>
      </w:r>
      <w:r w:rsidR="008B3043">
        <w:rPr>
          <w:noProof/>
          <w:sz w:val="24"/>
          <w:szCs w:val="24"/>
        </w:rPr>
        <w:t>的矩阵</w:t>
      </w:r>
      <w:r w:rsidR="008B3043">
        <w:rPr>
          <w:rFonts w:hint="eastAsia"/>
          <w:noProof/>
          <w:sz w:val="24"/>
          <w:szCs w:val="24"/>
        </w:rPr>
        <w:t>，目标差值</w:t>
      </w:r>
      <w:r w:rsidR="002F5A47" w:rsidRPr="004E48D9">
        <w:rPr>
          <w:i/>
          <w:noProof/>
          <w:sz w:val="24"/>
          <w:szCs w:val="24"/>
        </w:rPr>
        <w:t>ObjV</w:t>
      </w:r>
      <w:r w:rsidR="005F17B5">
        <w:rPr>
          <w:rFonts w:hint="eastAsia"/>
          <w:noProof/>
          <w:sz w:val="24"/>
          <w:szCs w:val="24"/>
        </w:rPr>
        <w:t>与</w:t>
      </w:r>
      <w:r w:rsidR="005F17B5">
        <w:rPr>
          <w:noProof/>
          <w:sz w:val="24"/>
          <w:szCs w:val="24"/>
        </w:rPr>
        <w:t>上述（</w:t>
      </w:r>
      <w:r w:rsidR="005F17B5">
        <w:rPr>
          <w:rFonts w:hint="eastAsia"/>
          <w:noProof/>
          <w:sz w:val="24"/>
          <w:szCs w:val="24"/>
        </w:rPr>
        <w:t>3</w:t>
      </w:r>
      <w:r w:rsidR="00EC5168">
        <w:rPr>
          <w:noProof/>
          <w:sz w:val="24"/>
          <w:szCs w:val="24"/>
        </w:rPr>
        <w:t>-1</w:t>
      </w:r>
      <w:r w:rsidR="005F17B5">
        <w:rPr>
          <w:noProof/>
          <w:sz w:val="24"/>
          <w:szCs w:val="24"/>
        </w:rPr>
        <w:t>）</w:t>
      </w:r>
      <w:r w:rsidR="005F17B5">
        <w:rPr>
          <w:rFonts w:hint="eastAsia"/>
          <w:noProof/>
          <w:sz w:val="24"/>
          <w:szCs w:val="24"/>
        </w:rPr>
        <w:t>的计算</w:t>
      </w:r>
      <w:r w:rsidR="005F17B5">
        <w:rPr>
          <w:noProof/>
          <w:sz w:val="24"/>
          <w:szCs w:val="24"/>
        </w:rPr>
        <w:t>方式相同</w:t>
      </w:r>
      <w:r w:rsidR="008B3043">
        <w:rPr>
          <w:rFonts w:hint="eastAsia"/>
          <w:noProof/>
          <w:sz w:val="24"/>
          <w:szCs w:val="24"/>
        </w:rPr>
        <w:t>，</w:t>
      </w:r>
      <w:r w:rsidR="005F17B5">
        <w:rPr>
          <w:noProof/>
          <w:sz w:val="24"/>
          <w:szCs w:val="24"/>
        </w:rPr>
        <w:t>设置</w:t>
      </w:r>
      <w:r w:rsidR="005F17B5">
        <w:rPr>
          <w:rFonts w:hint="eastAsia"/>
          <w:noProof/>
          <w:sz w:val="24"/>
          <w:szCs w:val="24"/>
        </w:rPr>
        <w:t>全局</w:t>
      </w:r>
      <w:r w:rsidR="005F17B5">
        <w:rPr>
          <w:noProof/>
          <w:sz w:val="24"/>
          <w:szCs w:val="24"/>
        </w:rPr>
        <w:t>最</w:t>
      </w:r>
      <w:r w:rsidR="008B3043">
        <w:rPr>
          <w:rFonts w:hint="eastAsia"/>
          <w:noProof/>
          <w:sz w:val="24"/>
          <w:szCs w:val="24"/>
        </w:rPr>
        <w:t>佳</w:t>
      </w:r>
      <w:r w:rsidR="005F17B5">
        <w:rPr>
          <w:rFonts w:hint="eastAsia"/>
          <w:noProof/>
          <w:sz w:val="24"/>
          <w:szCs w:val="24"/>
        </w:rPr>
        <w:t>个体</w:t>
      </w:r>
      <w:r w:rsidR="005F17B5">
        <w:rPr>
          <w:noProof/>
          <w:sz w:val="24"/>
          <w:szCs w:val="24"/>
        </w:rPr>
        <w:t>为</w:t>
      </w:r>
      <w:r w:rsidR="002F5A47" w:rsidRPr="004E48D9">
        <w:rPr>
          <w:i/>
          <w:noProof/>
          <w:sz w:val="24"/>
          <w:szCs w:val="24"/>
        </w:rPr>
        <w:t>ObjV</w:t>
      </w:r>
      <w:r w:rsidR="008B3043">
        <w:rPr>
          <w:rFonts w:hint="eastAsia"/>
          <w:noProof/>
          <w:sz w:val="24"/>
          <w:szCs w:val="24"/>
        </w:rPr>
        <w:t>值</w:t>
      </w:r>
      <w:r w:rsidR="005F17B5">
        <w:rPr>
          <w:noProof/>
          <w:sz w:val="24"/>
          <w:szCs w:val="24"/>
        </w:rPr>
        <w:t>最小的</w:t>
      </w:r>
      <w:r w:rsidR="005F17B5">
        <w:rPr>
          <w:rFonts w:hint="eastAsia"/>
          <w:noProof/>
          <w:sz w:val="24"/>
          <w:szCs w:val="24"/>
        </w:rPr>
        <w:t>个体。</w:t>
      </w:r>
    </w:p>
    <w:p w14:paraId="454C90FB" w14:textId="7AA2793A" w:rsidR="002435F9" w:rsidRDefault="00642348" w:rsidP="008B3043">
      <w:pPr>
        <w:spacing w:line="400" w:lineRule="exact"/>
        <w:ind w:firstLineChars="200" w:firstLine="480"/>
        <w:rPr>
          <w:noProof/>
          <w:sz w:val="24"/>
          <w:szCs w:val="24"/>
        </w:rPr>
      </w:pPr>
      <w:r>
        <w:rPr>
          <w:rFonts w:hint="eastAsia"/>
          <w:noProof/>
          <w:sz w:val="24"/>
          <w:szCs w:val="24"/>
        </w:rPr>
        <w:t>通过</w:t>
      </w:r>
      <w:r w:rsidR="002435F9">
        <w:rPr>
          <w:noProof/>
          <w:sz w:val="24"/>
          <w:szCs w:val="24"/>
        </w:rPr>
        <w:t>对</w:t>
      </w:r>
      <w:r w:rsidR="002435F9">
        <w:rPr>
          <w:rFonts w:hint="eastAsia"/>
          <w:noProof/>
          <w:sz w:val="24"/>
          <w:szCs w:val="24"/>
        </w:rPr>
        <w:t>50</w:t>
      </w:r>
      <w:r w:rsidR="002435F9">
        <w:rPr>
          <w:rFonts w:hint="eastAsia"/>
          <w:noProof/>
          <w:sz w:val="24"/>
          <w:szCs w:val="24"/>
        </w:rPr>
        <w:t>个</w:t>
      </w:r>
      <w:r w:rsidR="002435F9">
        <w:rPr>
          <w:noProof/>
          <w:sz w:val="24"/>
          <w:szCs w:val="24"/>
        </w:rPr>
        <w:t>个体</w:t>
      </w:r>
      <w:r w:rsidR="008B3043">
        <w:rPr>
          <w:rFonts w:hint="eastAsia"/>
          <w:noProof/>
          <w:sz w:val="24"/>
          <w:szCs w:val="24"/>
        </w:rPr>
        <w:t>进行</w:t>
      </w:r>
      <w:r w:rsidR="002435F9">
        <w:rPr>
          <w:noProof/>
          <w:sz w:val="24"/>
          <w:szCs w:val="24"/>
        </w:rPr>
        <w:t>初始化，得到</w:t>
      </w:r>
      <w:r w:rsidR="008B3043">
        <w:rPr>
          <w:rFonts w:hint="eastAsia"/>
          <w:noProof/>
          <w:sz w:val="24"/>
          <w:szCs w:val="24"/>
        </w:rPr>
        <w:t>具有</w:t>
      </w:r>
      <w:r w:rsidR="008B3043">
        <w:rPr>
          <w:noProof/>
          <w:sz w:val="24"/>
          <w:szCs w:val="24"/>
        </w:rPr>
        <w:t>初始</w:t>
      </w:r>
      <w:r w:rsidR="008B3043">
        <w:rPr>
          <w:rFonts w:hint="eastAsia"/>
          <w:noProof/>
          <w:sz w:val="24"/>
          <w:szCs w:val="24"/>
        </w:rPr>
        <w:t>SCM</w:t>
      </w:r>
      <w:r w:rsidR="008B3043">
        <w:rPr>
          <w:rFonts w:hint="eastAsia"/>
          <w:noProof/>
          <w:sz w:val="24"/>
          <w:szCs w:val="24"/>
        </w:rPr>
        <w:t>结构的</w:t>
      </w:r>
      <w:r w:rsidR="008B3043">
        <w:rPr>
          <w:rFonts w:hint="eastAsia"/>
          <w:noProof/>
          <w:sz w:val="24"/>
          <w:szCs w:val="24"/>
        </w:rPr>
        <w:t>PMC</w:t>
      </w:r>
      <w:r w:rsidR="002435F9">
        <w:rPr>
          <w:noProof/>
          <w:sz w:val="24"/>
          <w:szCs w:val="24"/>
        </w:rPr>
        <w:t>的透射谱如图</w:t>
      </w:r>
      <w:r w:rsidR="002435F9">
        <w:rPr>
          <w:rFonts w:hint="eastAsia"/>
          <w:noProof/>
          <w:sz w:val="24"/>
          <w:szCs w:val="24"/>
        </w:rPr>
        <w:t>3</w:t>
      </w:r>
      <w:r w:rsidR="002435F9">
        <w:rPr>
          <w:noProof/>
          <w:sz w:val="24"/>
          <w:szCs w:val="24"/>
        </w:rPr>
        <w:t>-</w:t>
      </w:r>
      <w:r w:rsidR="00527EAE">
        <w:rPr>
          <w:noProof/>
          <w:sz w:val="24"/>
          <w:szCs w:val="24"/>
        </w:rPr>
        <w:t>9</w:t>
      </w:r>
      <w:r w:rsidR="002435F9">
        <w:rPr>
          <w:rFonts w:hint="eastAsia"/>
          <w:noProof/>
          <w:sz w:val="24"/>
          <w:szCs w:val="24"/>
        </w:rPr>
        <w:t>所示</w:t>
      </w:r>
      <w:r w:rsidR="008B3043">
        <w:rPr>
          <w:rFonts w:hint="eastAsia"/>
          <w:noProof/>
          <w:sz w:val="24"/>
          <w:szCs w:val="24"/>
        </w:rPr>
        <w:t>。由图</w:t>
      </w:r>
      <w:r w:rsidR="002435F9">
        <w:rPr>
          <w:noProof/>
          <w:sz w:val="24"/>
          <w:szCs w:val="24"/>
        </w:rPr>
        <w:t>可以看出，</w:t>
      </w:r>
      <w:r w:rsidR="002435F9">
        <w:rPr>
          <w:rFonts w:hint="eastAsia"/>
          <w:noProof/>
          <w:sz w:val="24"/>
          <w:szCs w:val="24"/>
        </w:rPr>
        <w:t>在</w:t>
      </w:r>
      <w:r w:rsidR="00EC5168" w:rsidRPr="008C506A">
        <w:rPr>
          <w:rFonts w:hint="eastAsia"/>
          <w:noProof/>
          <w:sz w:val="24"/>
          <w:szCs w:val="24"/>
        </w:rPr>
        <w:t>1.50</w:t>
      </w:r>
      <w:r w:rsidR="00EC5168">
        <w:rPr>
          <w:noProof/>
          <w:sz w:val="24"/>
          <w:szCs w:val="24"/>
        </w:rPr>
        <w:t xml:space="preserve"> </w:t>
      </w:r>
      <w:r w:rsidR="00EC5168" w:rsidRPr="008270B4">
        <w:rPr>
          <w:rFonts w:cs="Times New Roman"/>
          <w:noProof/>
          <w:sz w:val="24"/>
          <w:szCs w:val="24"/>
        </w:rPr>
        <w:t>μm</w:t>
      </w:r>
      <w:r w:rsidR="00EC5168">
        <w:rPr>
          <w:rFonts w:hint="eastAsia"/>
          <w:noProof/>
          <w:sz w:val="24"/>
          <w:szCs w:val="24"/>
        </w:rPr>
        <w:t>至</w:t>
      </w:r>
      <w:r w:rsidR="00EC5168" w:rsidRPr="008C506A">
        <w:rPr>
          <w:rFonts w:hint="eastAsia"/>
          <w:noProof/>
          <w:sz w:val="24"/>
          <w:szCs w:val="24"/>
        </w:rPr>
        <w:t>1.60</w:t>
      </w:r>
      <w:r w:rsidR="00EC5168">
        <w:rPr>
          <w:noProof/>
          <w:sz w:val="24"/>
          <w:szCs w:val="24"/>
        </w:rPr>
        <w:t xml:space="preserve"> </w:t>
      </w:r>
      <w:r w:rsidR="00EC5168" w:rsidRPr="008270B4">
        <w:rPr>
          <w:rFonts w:cs="Times New Roman"/>
          <w:noProof/>
          <w:sz w:val="24"/>
          <w:szCs w:val="24"/>
        </w:rPr>
        <w:t>μm</w:t>
      </w:r>
      <w:r w:rsidR="00EC5168">
        <w:rPr>
          <w:rFonts w:cs="Times New Roman" w:hint="eastAsia"/>
          <w:noProof/>
          <w:sz w:val="24"/>
          <w:szCs w:val="24"/>
        </w:rPr>
        <w:t>的</w:t>
      </w:r>
      <w:r w:rsidR="002435F9">
        <w:rPr>
          <w:rFonts w:hint="eastAsia"/>
          <w:noProof/>
          <w:sz w:val="24"/>
          <w:szCs w:val="24"/>
        </w:rPr>
        <w:t>带宽</w:t>
      </w:r>
      <w:r w:rsidR="002435F9">
        <w:rPr>
          <w:noProof/>
          <w:sz w:val="24"/>
          <w:szCs w:val="24"/>
        </w:rPr>
        <w:t>范围内，</w:t>
      </w:r>
      <w:r w:rsidR="00F95B3C">
        <w:rPr>
          <w:rFonts w:hint="eastAsia"/>
          <w:noProof/>
          <w:sz w:val="24"/>
          <w:szCs w:val="24"/>
        </w:rPr>
        <w:t>初始</w:t>
      </w:r>
      <w:r w:rsidR="00F95B3C">
        <w:rPr>
          <w:noProof/>
          <w:sz w:val="24"/>
          <w:szCs w:val="24"/>
        </w:rPr>
        <w:t>透射谱</w:t>
      </w:r>
      <w:r w:rsidR="008B3043">
        <w:rPr>
          <w:rFonts w:hint="eastAsia"/>
          <w:noProof/>
          <w:sz w:val="24"/>
          <w:szCs w:val="24"/>
        </w:rPr>
        <w:t>的数值</w:t>
      </w:r>
      <w:r w:rsidR="008B3043">
        <w:rPr>
          <w:noProof/>
          <w:sz w:val="24"/>
          <w:szCs w:val="24"/>
        </w:rPr>
        <w:t>均在</w:t>
      </w:r>
      <w:r w:rsidR="008B3043">
        <w:rPr>
          <w:rFonts w:hint="eastAsia"/>
          <w:noProof/>
          <w:sz w:val="24"/>
          <w:szCs w:val="24"/>
        </w:rPr>
        <w:t>28</w:t>
      </w:r>
      <w:r w:rsidR="008B3043">
        <w:rPr>
          <w:noProof/>
          <w:sz w:val="24"/>
          <w:szCs w:val="24"/>
        </w:rPr>
        <w:t>%</w:t>
      </w:r>
      <w:r w:rsidR="008B3043">
        <w:rPr>
          <w:rFonts w:hint="eastAsia"/>
          <w:noProof/>
          <w:sz w:val="24"/>
          <w:szCs w:val="24"/>
        </w:rPr>
        <w:t>以</w:t>
      </w:r>
      <w:r w:rsidR="008B3043">
        <w:rPr>
          <w:noProof/>
          <w:sz w:val="24"/>
          <w:szCs w:val="24"/>
        </w:rPr>
        <w:t>下</w:t>
      </w:r>
      <w:r w:rsidR="008B3043">
        <w:rPr>
          <w:rFonts w:hint="eastAsia"/>
          <w:noProof/>
          <w:sz w:val="24"/>
          <w:szCs w:val="24"/>
        </w:rPr>
        <w:t>，过低</w:t>
      </w:r>
      <w:r w:rsidR="008B3043">
        <w:rPr>
          <w:noProof/>
          <w:sz w:val="24"/>
          <w:szCs w:val="24"/>
        </w:rPr>
        <w:t>的</w:t>
      </w:r>
      <w:r w:rsidR="002435F9">
        <w:rPr>
          <w:noProof/>
          <w:sz w:val="24"/>
          <w:szCs w:val="24"/>
        </w:rPr>
        <w:t>透射</w:t>
      </w:r>
      <w:r w:rsidR="002435F9">
        <w:rPr>
          <w:rFonts w:hint="eastAsia"/>
          <w:noProof/>
          <w:sz w:val="24"/>
          <w:szCs w:val="24"/>
        </w:rPr>
        <w:t>效</w:t>
      </w:r>
      <w:r w:rsidR="002435F9">
        <w:rPr>
          <w:noProof/>
          <w:sz w:val="24"/>
          <w:szCs w:val="24"/>
        </w:rPr>
        <w:t>率</w:t>
      </w:r>
      <w:r w:rsidR="008B3043">
        <w:rPr>
          <w:rFonts w:hint="eastAsia"/>
          <w:noProof/>
          <w:sz w:val="24"/>
          <w:szCs w:val="24"/>
        </w:rPr>
        <w:t>使得</w:t>
      </w:r>
      <w:r w:rsidR="008B3043">
        <w:rPr>
          <w:rFonts w:hint="eastAsia"/>
          <w:noProof/>
          <w:sz w:val="24"/>
          <w:szCs w:val="24"/>
        </w:rPr>
        <w:t>PMC</w:t>
      </w:r>
      <w:r w:rsidR="00E0301B">
        <w:rPr>
          <w:rFonts w:hint="eastAsia"/>
          <w:noProof/>
          <w:sz w:val="24"/>
          <w:szCs w:val="24"/>
        </w:rPr>
        <w:t>是</w:t>
      </w:r>
      <w:r w:rsidR="00E0301B">
        <w:rPr>
          <w:noProof/>
          <w:sz w:val="24"/>
          <w:szCs w:val="24"/>
        </w:rPr>
        <w:t>无效的</w:t>
      </w:r>
      <w:r w:rsidR="002435F9">
        <w:rPr>
          <w:noProof/>
          <w:sz w:val="24"/>
          <w:szCs w:val="24"/>
        </w:rPr>
        <w:t>。</w:t>
      </w:r>
    </w:p>
    <w:p w14:paraId="085728B8" w14:textId="7B07D4BE" w:rsidR="003C246C" w:rsidRDefault="00CE0C18" w:rsidP="003C246C">
      <w:pPr>
        <w:jc w:val="center"/>
        <w:rPr>
          <w:noProof/>
          <w:sz w:val="24"/>
          <w:szCs w:val="24"/>
        </w:rPr>
      </w:pPr>
      <w:r>
        <w:rPr>
          <w:noProof/>
          <w:sz w:val="24"/>
          <w:szCs w:val="24"/>
        </w:rPr>
        <w:drawing>
          <wp:inline distT="0" distB="0" distL="0" distR="0" wp14:anchorId="76796F10" wp14:editId="6C687B0F">
            <wp:extent cx="3633216" cy="23134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0粒子群算法初始透射谱.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33216" cy="2313432"/>
                    </a:xfrm>
                    <a:prstGeom prst="rect">
                      <a:avLst/>
                    </a:prstGeom>
                  </pic:spPr>
                </pic:pic>
              </a:graphicData>
            </a:graphic>
          </wp:inline>
        </w:drawing>
      </w:r>
    </w:p>
    <w:p w14:paraId="4F1E74BC" w14:textId="3792D4D0" w:rsidR="003C246C" w:rsidRPr="00EC5168" w:rsidRDefault="003C246C" w:rsidP="003C246C">
      <w:pPr>
        <w:jc w:val="center"/>
        <w:rPr>
          <w:rFonts w:eastAsia="楷体"/>
          <w:noProof/>
          <w:szCs w:val="24"/>
        </w:rPr>
      </w:pPr>
      <w:r w:rsidRPr="00EC5168">
        <w:rPr>
          <w:rFonts w:eastAsia="楷体" w:hint="eastAsia"/>
          <w:noProof/>
          <w:szCs w:val="24"/>
        </w:rPr>
        <w:t>图</w:t>
      </w:r>
      <w:r w:rsidRPr="00EC5168">
        <w:rPr>
          <w:rFonts w:eastAsia="楷体" w:hint="eastAsia"/>
          <w:noProof/>
          <w:szCs w:val="24"/>
        </w:rPr>
        <w:t>3</w:t>
      </w:r>
      <w:r w:rsidRPr="00EC5168">
        <w:rPr>
          <w:rFonts w:eastAsia="楷体"/>
          <w:noProof/>
          <w:szCs w:val="24"/>
        </w:rPr>
        <w:t>-</w:t>
      </w:r>
      <w:r w:rsidR="00EC5168" w:rsidRPr="00EC5168">
        <w:rPr>
          <w:rFonts w:eastAsia="楷体"/>
          <w:noProof/>
          <w:szCs w:val="24"/>
        </w:rPr>
        <w:t xml:space="preserve">9 </w:t>
      </w:r>
      <w:r w:rsidR="00B34043" w:rsidRPr="00EC5168">
        <w:rPr>
          <w:rFonts w:eastAsia="楷体" w:hint="eastAsia"/>
          <w:noProof/>
          <w:szCs w:val="24"/>
        </w:rPr>
        <w:t>BPSO</w:t>
      </w:r>
      <w:r w:rsidR="000344C0" w:rsidRPr="00EC5168">
        <w:rPr>
          <w:rFonts w:eastAsia="楷体" w:hint="eastAsia"/>
          <w:noProof/>
          <w:szCs w:val="24"/>
        </w:rPr>
        <w:t>算</w:t>
      </w:r>
      <w:r w:rsidRPr="00EC5168">
        <w:rPr>
          <w:rFonts w:eastAsia="楷体" w:hint="eastAsia"/>
          <w:noProof/>
          <w:szCs w:val="24"/>
        </w:rPr>
        <w:t>法优化</w:t>
      </w:r>
      <w:r w:rsidR="00E0301B">
        <w:rPr>
          <w:rFonts w:eastAsia="楷体" w:hint="eastAsia"/>
          <w:noProof/>
          <w:szCs w:val="24"/>
        </w:rPr>
        <w:t>前</w:t>
      </w:r>
      <w:r w:rsidR="00E0301B">
        <w:rPr>
          <w:rFonts w:eastAsia="楷体" w:hint="eastAsia"/>
          <w:noProof/>
          <w:szCs w:val="24"/>
        </w:rPr>
        <w:t>P</w:t>
      </w:r>
      <w:r w:rsidR="00E0301B">
        <w:rPr>
          <w:rFonts w:eastAsia="楷体"/>
          <w:noProof/>
          <w:szCs w:val="24"/>
        </w:rPr>
        <w:t>MC</w:t>
      </w:r>
      <w:r w:rsidR="00E0301B">
        <w:rPr>
          <w:rFonts w:eastAsia="楷体" w:hint="eastAsia"/>
          <w:noProof/>
          <w:szCs w:val="24"/>
        </w:rPr>
        <w:t>的</w:t>
      </w:r>
      <w:r w:rsidR="00F95B3C">
        <w:rPr>
          <w:rFonts w:eastAsia="楷体" w:hint="eastAsia"/>
          <w:noProof/>
          <w:szCs w:val="24"/>
        </w:rPr>
        <w:t>初始透射谱</w:t>
      </w:r>
    </w:p>
    <w:p w14:paraId="302AD903" w14:textId="61A422D8" w:rsidR="00FA2222" w:rsidRDefault="00FA2222" w:rsidP="00910444">
      <w:pPr>
        <w:spacing w:line="400" w:lineRule="exact"/>
        <w:ind w:firstLineChars="250" w:firstLine="600"/>
        <w:rPr>
          <w:noProof/>
          <w:sz w:val="24"/>
          <w:szCs w:val="24"/>
        </w:rPr>
      </w:pPr>
      <w:r>
        <w:rPr>
          <w:rFonts w:hint="eastAsia"/>
          <w:noProof/>
          <w:sz w:val="24"/>
          <w:szCs w:val="24"/>
        </w:rPr>
        <w:t>经过</w:t>
      </w:r>
      <w:r w:rsidR="0072789C">
        <w:rPr>
          <w:rFonts w:hint="eastAsia"/>
          <w:noProof/>
          <w:sz w:val="24"/>
          <w:szCs w:val="24"/>
        </w:rPr>
        <w:t>B</w:t>
      </w:r>
      <w:r w:rsidR="0072789C" w:rsidRPr="00B70E07">
        <w:rPr>
          <w:rFonts w:hint="eastAsia"/>
          <w:noProof/>
          <w:sz w:val="24"/>
          <w:szCs w:val="24"/>
        </w:rPr>
        <w:t>PSO</w:t>
      </w:r>
      <w:r w:rsidR="0072789C">
        <w:rPr>
          <w:rFonts w:hint="eastAsia"/>
          <w:noProof/>
          <w:sz w:val="24"/>
          <w:szCs w:val="24"/>
        </w:rPr>
        <w:t>算法</w:t>
      </w:r>
      <w:r>
        <w:rPr>
          <w:rFonts w:hint="eastAsia"/>
          <w:noProof/>
          <w:sz w:val="24"/>
          <w:szCs w:val="24"/>
        </w:rPr>
        <w:t>200</w:t>
      </w:r>
      <w:r w:rsidR="00E0301B">
        <w:rPr>
          <w:rFonts w:hint="eastAsia"/>
          <w:noProof/>
          <w:sz w:val="24"/>
          <w:szCs w:val="24"/>
        </w:rPr>
        <w:t>次迭代</w:t>
      </w:r>
      <w:r>
        <w:rPr>
          <w:noProof/>
          <w:sz w:val="24"/>
          <w:szCs w:val="24"/>
        </w:rPr>
        <w:t>后</w:t>
      </w:r>
      <w:r>
        <w:rPr>
          <w:rFonts w:hint="eastAsia"/>
          <w:noProof/>
          <w:sz w:val="24"/>
          <w:szCs w:val="24"/>
        </w:rPr>
        <w:t>，</w:t>
      </w:r>
      <w:r>
        <w:rPr>
          <w:noProof/>
          <w:sz w:val="24"/>
          <w:szCs w:val="24"/>
        </w:rPr>
        <w:t>得到的最终透射谱曲线如图</w:t>
      </w:r>
      <w:r>
        <w:rPr>
          <w:rFonts w:hint="eastAsia"/>
          <w:noProof/>
          <w:sz w:val="24"/>
          <w:szCs w:val="24"/>
        </w:rPr>
        <w:t>3</w:t>
      </w:r>
      <w:r w:rsidR="00EC5168">
        <w:rPr>
          <w:noProof/>
          <w:sz w:val="24"/>
          <w:szCs w:val="24"/>
        </w:rPr>
        <w:t>-10</w:t>
      </w:r>
      <w:r>
        <w:rPr>
          <w:rFonts w:hint="eastAsia"/>
          <w:noProof/>
          <w:sz w:val="24"/>
          <w:szCs w:val="24"/>
        </w:rPr>
        <w:t>所示</w:t>
      </w:r>
      <w:r>
        <w:rPr>
          <w:noProof/>
          <w:sz w:val="24"/>
          <w:szCs w:val="24"/>
        </w:rPr>
        <w:t>，</w:t>
      </w:r>
      <w:r>
        <w:rPr>
          <w:rFonts w:hint="eastAsia"/>
          <w:noProof/>
          <w:sz w:val="24"/>
          <w:szCs w:val="24"/>
        </w:rPr>
        <w:t>从</w:t>
      </w:r>
      <w:r>
        <w:rPr>
          <w:rFonts w:hint="eastAsia"/>
          <w:noProof/>
          <w:sz w:val="24"/>
          <w:szCs w:val="24"/>
        </w:rPr>
        <w:t>S</w:t>
      </w:r>
      <w:r>
        <w:rPr>
          <w:noProof/>
          <w:sz w:val="24"/>
          <w:szCs w:val="24"/>
        </w:rPr>
        <w:t>i</w:t>
      </w:r>
      <w:r>
        <w:rPr>
          <w:noProof/>
          <w:sz w:val="24"/>
          <w:szCs w:val="24"/>
        </w:rPr>
        <w:t>波导到</w:t>
      </w:r>
      <w:r w:rsidR="00EE529D">
        <w:rPr>
          <w:rFonts w:hint="eastAsia"/>
          <w:noProof/>
          <w:sz w:val="24"/>
          <w:szCs w:val="24"/>
        </w:rPr>
        <w:t>M</w:t>
      </w:r>
      <w:r w:rsidR="00EE529D">
        <w:rPr>
          <w:noProof/>
          <w:sz w:val="24"/>
          <w:szCs w:val="24"/>
        </w:rPr>
        <w:t>DM</w:t>
      </w:r>
      <w:r>
        <w:rPr>
          <w:noProof/>
          <w:sz w:val="24"/>
          <w:szCs w:val="24"/>
        </w:rPr>
        <w:t>波导的透射效率</w:t>
      </w:r>
      <w:r w:rsidR="00EE529D">
        <w:rPr>
          <w:rFonts w:hint="eastAsia"/>
          <w:noProof/>
          <w:sz w:val="24"/>
          <w:szCs w:val="24"/>
        </w:rPr>
        <w:t>均</w:t>
      </w:r>
      <w:r>
        <w:rPr>
          <w:noProof/>
          <w:sz w:val="24"/>
          <w:szCs w:val="24"/>
        </w:rPr>
        <w:t>在</w:t>
      </w:r>
      <w:r>
        <w:rPr>
          <w:rFonts w:hint="eastAsia"/>
          <w:noProof/>
          <w:sz w:val="24"/>
          <w:szCs w:val="24"/>
        </w:rPr>
        <w:t>51</w:t>
      </w:r>
      <w:r>
        <w:rPr>
          <w:noProof/>
          <w:sz w:val="24"/>
          <w:szCs w:val="24"/>
        </w:rPr>
        <w:t>%</w:t>
      </w:r>
      <w:r>
        <w:rPr>
          <w:noProof/>
          <w:sz w:val="24"/>
          <w:szCs w:val="24"/>
        </w:rPr>
        <w:t>以上</w:t>
      </w:r>
      <w:r w:rsidR="002F29A5">
        <w:rPr>
          <w:rFonts w:hint="eastAsia"/>
          <w:noProof/>
          <w:sz w:val="24"/>
          <w:szCs w:val="24"/>
        </w:rPr>
        <w:t>，</w:t>
      </w:r>
      <w:r w:rsidR="002F29A5">
        <w:rPr>
          <w:noProof/>
          <w:sz w:val="24"/>
          <w:szCs w:val="24"/>
        </w:rPr>
        <w:t>最</w:t>
      </w:r>
      <w:r w:rsidR="002F29A5">
        <w:rPr>
          <w:rFonts w:hint="eastAsia"/>
          <w:noProof/>
          <w:sz w:val="24"/>
          <w:szCs w:val="24"/>
        </w:rPr>
        <w:t>高</w:t>
      </w:r>
      <w:r w:rsidR="002F29A5">
        <w:rPr>
          <w:noProof/>
          <w:sz w:val="24"/>
          <w:szCs w:val="24"/>
        </w:rPr>
        <w:t>透射率超过</w:t>
      </w:r>
      <w:r w:rsidR="002F29A5">
        <w:rPr>
          <w:rFonts w:hint="eastAsia"/>
          <w:noProof/>
          <w:sz w:val="24"/>
          <w:szCs w:val="24"/>
        </w:rPr>
        <w:t>70%</w:t>
      </w:r>
      <w:r w:rsidR="002F29A5">
        <w:rPr>
          <w:noProof/>
          <w:sz w:val="24"/>
          <w:szCs w:val="24"/>
        </w:rPr>
        <w:t>，这</w:t>
      </w:r>
      <w:r w:rsidR="002F29A5">
        <w:rPr>
          <w:rFonts w:hint="eastAsia"/>
          <w:noProof/>
          <w:sz w:val="24"/>
          <w:szCs w:val="24"/>
        </w:rPr>
        <w:t>说明通过</w:t>
      </w:r>
      <w:r w:rsidR="00B34043">
        <w:rPr>
          <w:rFonts w:hint="eastAsia"/>
          <w:noProof/>
          <w:sz w:val="24"/>
          <w:szCs w:val="24"/>
        </w:rPr>
        <w:t>B</w:t>
      </w:r>
      <w:r w:rsidR="00B34043" w:rsidRPr="00B70E07">
        <w:rPr>
          <w:rFonts w:hint="eastAsia"/>
          <w:noProof/>
          <w:sz w:val="24"/>
          <w:szCs w:val="24"/>
        </w:rPr>
        <w:t>PSO</w:t>
      </w:r>
      <w:r w:rsidR="002F29A5">
        <w:rPr>
          <w:noProof/>
          <w:sz w:val="24"/>
          <w:szCs w:val="24"/>
        </w:rPr>
        <w:t>算法</w:t>
      </w:r>
      <w:r w:rsidR="00910444">
        <w:rPr>
          <w:rFonts w:hint="eastAsia"/>
          <w:noProof/>
          <w:sz w:val="24"/>
          <w:szCs w:val="24"/>
        </w:rPr>
        <w:t>优化</w:t>
      </w:r>
      <w:r w:rsidR="00910444">
        <w:rPr>
          <w:noProof/>
          <w:sz w:val="24"/>
          <w:szCs w:val="24"/>
        </w:rPr>
        <w:t>后</w:t>
      </w:r>
      <w:r w:rsidR="00910444">
        <w:rPr>
          <w:rFonts w:hint="eastAsia"/>
          <w:noProof/>
          <w:sz w:val="24"/>
          <w:szCs w:val="24"/>
        </w:rPr>
        <w:t>的</w:t>
      </w:r>
      <w:r w:rsidR="00EE529D">
        <w:rPr>
          <w:rFonts w:hint="eastAsia"/>
          <w:noProof/>
          <w:sz w:val="24"/>
          <w:szCs w:val="24"/>
        </w:rPr>
        <w:t>P</w:t>
      </w:r>
      <w:r w:rsidR="00EE529D">
        <w:rPr>
          <w:noProof/>
          <w:sz w:val="24"/>
          <w:szCs w:val="24"/>
        </w:rPr>
        <w:t>MC</w:t>
      </w:r>
      <w:r w:rsidR="00910444">
        <w:rPr>
          <w:noProof/>
          <w:sz w:val="24"/>
          <w:szCs w:val="24"/>
        </w:rPr>
        <w:t>确实可以达到较好的</w:t>
      </w:r>
      <w:r w:rsidR="00EE529D">
        <w:rPr>
          <w:rFonts w:hint="eastAsia"/>
          <w:noProof/>
          <w:sz w:val="24"/>
          <w:szCs w:val="24"/>
        </w:rPr>
        <w:t>模式转换</w:t>
      </w:r>
      <w:r w:rsidR="00910444">
        <w:rPr>
          <w:noProof/>
          <w:sz w:val="24"/>
          <w:szCs w:val="24"/>
        </w:rPr>
        <w:t>效果。</w:t>
      </w:r>
      <w:r w:rsidR="00207163">
        <w:rPr>
          <w:rFonts w:hint="eastAsia"/>
          <w:noProof/>
          <w:sz w:val="24"/>
          <w:szCs w:val="24"/>
        </w:rPr>
        <w:t>与</w:t>
      </w:r>
      <w:r w:rsidR="001E03CF">
        <w:rPr>
          <w:rFonts w:hint="eastAsia"/>
          <w:noProof/>
          <w:sz w:val="24"/>
          <w:szCs w:val="24"/>
        </w:rPr>
        <w:t>G</w:t>
      </w:r>
      <w:r w:rsidR="001E03CF">
        <w:rPr>
          <w:noProof/>
          <w:sz w:val="24"/>
          <w:szCs w:val="24"/>
        </w:rPr>
        <w:t>A</w:t>
      </w:r>
      <w:r w:rsidR="00207163">
        <w:rPr>
          <w:noProof/>
          <w:sz w:val="24"/>
          <w:szCs w:val="24"/>
        </w:rPr>
        <w:t>算法相比，</w:t>
      </w:r>
      <w:r w:rsidR="00B34043">
        <w:rPr>
          <w:rFonts w:hint="eastAsia"/>
          <w:noProof/>
          <w:sz w:val="24"/>
          <w:szCs w:val="24"/>
        </w:rPr>
        <w:t>B</w:t>
      </w:r>
      <w:r w:rsidR="00B34043" w:rsidRPr="00B70E07">
        <w:rPr>
          <w:rFonts w:hint="eastAsia"/>
          <w:noProof/>
          <w:sz w:val="24"/>
          <w:szCs w:val="24"/>
        </w:rPr>
        <w:t>PSO</w:t>
      </w:r>
      <w:r w:rsidR="00207163">
        <w:rPr>
          <w:noProof/>
          <w:sz w:val="24"/>
          <w:szCs w:val="24"/>
        </w:rPr>
        <w:t>算法</w:t>
      </w:r>
      <w:r w:rsidR="00207163">
        <w:rPr>
          <w:rFonts w:hint="eastAsia"/>
          <w:noProof/>
          <w:sz w:val="24"/>
          <w:szCs w:val="24"/>
        </w:rPr>
        <w:t>的</w:t>
      </w:r>
      <w:r w:rsidR="00207163">
        <w:rPr>
          <w:noProof/>
          <w:sz w:val="24"/>
          <w:szCs w:val="24"/>
        </w:rPr>
        <w:t>优化</w:t>
      </w:r>
      <w:r w:rsidR="00207163">
        <w:rPr>
          <w:rFonts w:hint="eastAsia"/>
          <w:noProof/>
          <w:sz w:val="24"/>
          <w:szCs w:val="24"/>
        </w:rPr>
        <w:t>效果</w:t>
      </w:r>
      <w:r w:rsidR="00F059A9">
        <w:rPr>
          <w:rFonts w:hint="eastAsia"/>
          <w:noProof/>
          <w:sz w:val="24"/>
          <w:szCs w:val="24"/>
        </w:rPr>
        <w:t>稍差</w:t>
      </w:r>
      <w:r w:rsidR="00207163">
        <w:rPr>
          <w:noProof/>
          <w:sz w:val="24"/>
          <w:szCs w:val="24"/>
        </w:rPr>
        <w:t>。</w:t>
      </w:r>
    </w:p>
    <w:p w14:paraId="45A0FE7B" w14:textId="24660D7B" w:rsidR="0018674C" w:rsidRDefault="0018674C" w:rsidP="0018674C">
      <w:pPr>
        <w:spacing w:line="400" w:lineRule="exact"/>
        <w:ind w:firstLineChars="200" w:firstLine="480"/>
        <w:rPr>
          <w:noProof/>
          <w:sz w:val="24"/>
          <w:szCs w:val="24"/>
        </w:rPr>
      </w:pPr>
      <w:r>
        <w:rPr>
          <w:rFonts w:hint="eastAsia"/>
          <w:noProof/>
          <w:sz w:val="24"/>
          <w:szCs w:val="24"/>
        </w:rPr>
        <w:t>未经过</w:t>
      </w:r>
      <w:r>
        <w:rPr>
          <w:noProof/>
          <w:sz w:val="24"/>
          <w:szCs w:val="24"/>
        </w:rPr>
        <w:t>BPSO</w:t>
      </w:r>
      <w:r>
        <w:rPr>
          <w:rFonts w:hint="eastAsia"/>
          <w:noProof/>
          <w:sz w:val="24"/>
          <w:szCs w:val="24"/>
        </w:rPr>
        <w:t>算法</w:t>
      </w:r>
      <w:r>
        <w:rPr>
          <w:noProof/>
          <w:sz w:val="24"/>
          <w:szCs w:val="24"/>
        </w:rPr>
        <w:t>优化</w:t>
      </w:r>
      <w:r>
        <w:rPr>
          <w:rFonts w:hint="eastAsia"/>
          <w:noProof/>
          <w:sz w:val="24"/>
          <w:szCs w:val="24"/>
        </w:rPr>
        <w:t>的初始</w:t>
      </w:r>
      <w:r>
        <w:rPr>
          <w:noProof/>
          <w:sz w:val="24"/>
          <w:szCs w:val="24"/>
        </w:rPr>
        <w:t>SCM</w:t>
      </w:r>
      <w:r>
        <w:rPr>
          <w:noProof/>
          <w:sz w:val="24"/>
          <w:szCs w:val="24"/>
        </w:rPr>
        <w:t>结构的电场</w:t>
      </w:r>
      <w:r>
        <w:rPr>
          <w:rFonts w:hint="eastAsia"/>
          <w:noProof/>
          <w:sz w:val="24"/>
          <w:szCs w:val="24"/>
        </w:rPr>
        <w:t>分布</w:t>
      </w:r>
      <w:r>
        <w:rPr>
          <w:noProof/>
          <w:sz w:val="24"/>
          <w:szCs w:val="24"/>
        </w:rPr>
        <w:t>如</w:t>
      </w:r>
      <w:r>
        <w:rPr>
          <w:rFonts w:hint="eastAsia"/>
          <w:noProof/>
          <w:sz w:val="24"/>
          <w:szCs w:val="24"/>
        </w:rPr>
        <w:t>图</w:t>
      </w:r>
      <w:r>
        <w:rPr>
          <w:rFonts w:hint="eastAsia"/>
          <w:noProof/>
          <w:sz w:val="24"/>
          <w:szCs w:val="24"/>
        </w:rPr>
        <w:t>3</w:t>
      </w:r>
      <w:r>
        <w:rPr>
          <w:noProof/>
          <w:sz w:val="24"/>
          <w:szCs w:val="24"/>
        </w:rPr>
        <w:t>-11</w:t>
      </w:r>
      <w:r>
        <w:rPr>
          <w:noProof/>
          <w:sz w:val="24"/>
          <w:szCs w:val="24"/>
        </w:rPr>
        <w:t>（</w:t>
      </w:r>
      <w:r>
        <w:rPr>
          <w:rFonts w:hint="eastAsia"/>
          <w:noProof/>
          <w:sz w:val="24"/>
          <w:szCs w:val="24"/>
        </w:rPr>
        <w:t>a</w:t>
      </w:r>
      <w:r>
        <w:rPr>
          <w:noProof/>
          <w:sz w:val="24"/>
          <w:szCs w:val="24"/>
        </w:rPr>
        <w:t>）</w:t>
      </w:r>
      <w:r>
        <w:rPr>
          <w:rFonts w:hint="eastAsia"/>
          <w:noProof/>
          <w:sz w:val="24"/>
          <w:szCs w:val="24"/>
        </w:rPr>
        <w:t>所示</w:t>
      </w:r>
      <w:r>
        <w:rPr>
          <w:noProof/>
          <w:sz w:val="24"/>
          <w:szCs w:val="24"/>
        </w:rPr>
        <w:t>，</w:t>
      </w:r>
      <w:r>
        <w:rPr>
          <w:rFonts w:hint="eastAsia"/>
          <w:noProof/>
          <w:sz w:val="24"/>
          <w:szCs w:val="24"/>
        </w:rPr>
        <w:t>经过</w:t>
      </w:r>
      <w:r>
        <w:rPr>
          <w:noProof/>
          <w:sz w:val="24"/>
          <w:szCs w:val="24"/>
        </w:rPr>
        <w:t>BPSO</w:t>
      </w:r>
      <w:r>
        <w:rPr>
          <w:rFonts w:hint="eastAsia"/>
          <w:noProof/>
          <w:sz w:val="24"/>
          <w:szCs w:val="24"/>
        </w:rPr>
        <w:t>算法</w:t>
      </w:r>
      <w:r>
        <w:rPr>
          <w:rFonts w:hint="eastAsia"/>
          <w:noProof/>
          <w:sz w:val="24"/>
          <w:szCs w:val="24"/>
        </w:rPr>
        <w:t>100</w:t>
      </w:r>
      <w:r>
        <w:rPr>
          <w:rFonts w:hint="eastAsia"/>
          <w:noProof/>
          <w:sz w:val="24"/>
          <w:szCs w:val="24"/>
        </w:rPr>
        <w:t>次</w:t>
      </w:r>
      <w:r>
        <w:rPr>
          <w:noProof/>
          <w:sz w:val="24"/>
          <w:szCs w:val="24"/>
        </w:rPr>
        <w:t>迭代得到的</w:t>
      </w:r>
      <w:r>
        <w:rPr>
          <w:noProof/>
          <w:sz w:val="24"/>
          <w:szCs w:val="24"/>
        </w:rPr>
        <w:t>SCM</w:t>
      </w:r>
      <w:r>
        <w:rPr>
          <w:rFonts w:hint="eastAsia"/>
          <w:noProof/>
          <w:sz w:val="24"/>
          <w:szCs w:val="24"/>
        </w:rPr>
        <w:t>结构对应的</w:t>
      </w:r>
      <w:r>
        <w:rPr>
          <w:noProof/>
          <w:sz w:val="24"/>
          <w:szCs w:val="24"/>
        </w:rPr>
        <w:t>如</w:t>
      </w:r>
      <w:r>
        <w:rPr>
          <w:rFonts w:hint="eastAsia"/>
          <w:noProof/>
          <w:sz w:val="24"/>
          <w:szCs w:val="24"/>
        </w:rPr>
        <w:t>图</w:t>
      </w:r>
      <w:r>
        <w:rPr>
          <w:rFonts w:hint="eastAsia"/>
          <w:noProof/>
          <w:sz w:val="24"/>
          <w:szCs w:val="24"/>
        </w:rPr>
        <w:t>3</w:t>
      </w:r>
      <w:r>
        <w:rPr>
          <w:noProof/>
          <w:sz w:val="24"/>
          <w:szCs w:val="24"/>
        </w:rPr>
        <w:t>-11</w:t>
      </w:r>
      <w:r>
        <w:rPr>
          <w:noProof/>
          <w:sz w:val="24"/>
          <w:szCs w:val="24"/>
        </w:rPr>
        <w:t>（</w:t>
      </w:r>
      <w:r>
        <w:rPr>
          <w:rFonts w:hint="eastAsia"/>
          <w:noProof/>
          <w:sz w:val="24"/>
          <w:szCs w:val="24"/>
        </w:rPr>
        <w:t>b</w:t>
      </w:r>
      <w:r>
        <w:rPr>
          <w:noProof/>
          <w:sz w:val="24"/>
          <w:szCs w:val="24"/>
        </w:rPr>
        <w:t>）</w:t>
      </w:r>
      <w:r>
        <w:rPr>
          <w:rFonts w:hint="eastAsia"/>
          <w:noProof/>
          <w:sz w:val="24"/>
          <w:szCs w:val="24"/>
        </w:rPr>
        <w:t>所示，两</w:t>
      </w:r>
      <w:r>
        <w:rPr>
          <w:noProof/>
          <w:sz w:val="24"/>
          <w:szCs w:val="24"/>
        </w:rPr>
        <w:t>图中的图例</w:t>
      </w:r>
      <w:r>
        <w:rPr>
          <w:rFonts w:hint="eastAsia"/>
          <w:noProof/>
          <w:sz w:val="24"/>
          <w:szCs w:val="24"/>
        </w:rPr>
        <w:t>尺度相同。</w:t>
      </w:r>
      <w:r>
        <w:rPr>
          <w:noProof/>
          <w:sz w:val="24"/>
          <w:szCs w:val="24"/>
        </w:rPr>
        <w:t>将</w:t>
      </w:r>
      <w:r>
        <w:rPr>
          <w:rFonts w:hint="eastAsia"/>
          <w:noProof/>
          <w:sz w:val="24"/>
          <w:szCs w:val="24"/>
        </w:rPr>
        <w:t>两图进行</w:t>
      </w:r>
      <w:r>
        <w:rPr>
          <w:noProof/>
          <w:sz w:val="24"/>
          <w:szCs w:val="24"/>
        </w:rPr>
        <w:t>对比可知，</w:t>
      </w:r>
      <w:r>
        <w:rPr>
          <w:rFonts w:hint="eastAsia"/>
          <w:noProof/>
          <w:sz w:val="24"/>
          <w:szCs w:val="24"/>
        </w:rPr>
        <w:t>图</w:t>
      </w:r>
      <w:r>
        <w:rPr>
          <w:rFonts w:hint="eastAsia"/>
          <w:noProof/>
          <w:sz w:val="24"/>
          <w:szCs w:val="24"/>
        </w:rPr>
        <w:t>3</w:t>
      </w:r>
      <w:r>
        <w:rPr>
          <w:noProof/>
          <w:sz w:val="24"/>
          <w:szCs w:val="24"/>
        </w:rPr>
        <w:t>-11</w:t>
      </w:r>
      <w:r>
        <w:rPr>
          <w:noProof/>
          <w:sz w:val="24"/>
          <w:szCs w:val="24"/>
        </w:rPr>
        <w:t>（</w:t>
      </w:r>
      <w:r>
        <w:rPr>
          <w:rFonts w:hint="eastAsia"/>
          <w:noProof/>
          <w:sz w:val="24"/>
          <w:szCs w:val="24"/>
        </w:rPr>
        <w:t>a</w:t>
      </w:r>
      <w:r>
        <w:rPr>
          <w:noProof/>
          <w:sz w:val="24"/>
          <w:szCs w:val="24"/>
        </w:rPr>
        <w:t>）</w:t>
      </w:r>
      <w:r>
        <w:rPr>
          <w:rFonts w:hint="eastAsia"/>
          <w:noProof/>
          <w:sz w:val="24"/>
          <w:szCs w:val="24"/>
        </w:rPr>
        <w:t>中</w:t>
      </w:r>
      <w:r>
        <w:rPr>
          <w:noProof/>
          <w:sz w:val="24"/>
          <w:szCs w:val="24"/>
        </w:rPr>
        <w:t>SCM</w:t>
      </w:r>
      <w:r>
        <w:rPr>
          <w:rFonts w:hint="eastAsia"/>
          <w:noProof/>
          <w:sz w:val="24"/>
          <w:szCs w:val="24"/>
        </w:rPr>
        <w:t>结构右侧</w:t>
      </w:r>
      <w:r>
        <w:rPr>
          <w:noProof/>
          <w:sz w:val="24"/>
          <w:szCs w:val="24"/>
        </w:rPr>
        <w:t>的金属狭缝</w:t>
      </w:r>
      <w:r>
        <w:rPr>
          <w:rFonts w:hint="eastAsia"/>
          <w:noProof/>
          <w:sz w:val="24"/>
          <w:szCs w:val="24"/>
        </w:rPr>
        <w:lastRenderedPageBreak/>
        <w:t>几乎没有光通过</w:t>
      </w:r>
      <w:r>
        <w:rPr>
          <w:noProof/>
          <w:sz w:val="24"/>
          <w:szCs w:val="24"/>
        </w:rPr>
        <w:t>；</w:t>
      </w:r>
      <w:r>
        <w:rPr>
          <w:rFonts w:hint="eastAsia"/>
          <w:noProof/>
          <w:sz w:val="24"/>
          <w:szCs w:val="24"/>
        </w:rPr>
        <w:t>而图</w:t>
      </w:r>
      <w:r>
        <w:rPr>
          <w:rFonts w:hint="eastAsia"/>
          <w:noProof/>
          <w:sz w:val="24"/>
          <w:szCs w:val="24"/>
        </w:rPr>
        <w:t>3</w:t>
      </w:r>
      <w:r>
        <w:rPr>
          <w:noProof/>
          <w:sz w:val="24"/>
          <w:szCs w:val="24"/>
        </w:rPr>
        <w:t>-11</w:t>
      </w:r>
      <w:r>
        <w:rPr>
          <w:noProof/>
          <w:sz w:val="24"/>
          <w:szCs w:val="24"/>
        </w:rPr>
        <w:t>（</w:t>
      </w:r>
      <w:r>
        <w:rPr>
          <w:noProof/>
          <w:sz w:val="24"/>
          <w:szCs w:val="24"/>
        </w:rPr>
        <w:t>b</w:t>
      </w:r>
      <w:r>
        <w:rPr>
          <w:noProof/>
          <w:sz w:val="24"/>
          <w:szCs w:val="24"/>
        </w:rPr>
        <w:t>）</w:t>
      </w:r>
      <w:r>
        <w:rPr>
          <w:rFonts w:hint="eastAsia"/>
          <w:noProof/>
          <w:sz w:val="24"/>
          <w:szCs w:val="24"/>
        </w:rPr>
        <w:t>中</w:t>
      </w:r>
      <w:r>
        <w:rPr>
          <w:noProof/>
          <w:sz w:val="24"/>
          <w:szCs w:val="24"/>
        </w:rPr>
        <w:t>SCM</w:t>
      </w:r>
      <w:r>
        <w:rPr>
          <w:rFonts w:hint="eastAsia"/>
          <w:noProof/>
          <w:sz w:val="24"/>
          <w:szCs w:val="24"/>
        </w:rPr>
        <w:t>结构右侧</w:t>
      </w:r>
      <w:r>
        <w:rPr>
          <w:noProof/>
          <w:sz w:val="24"/>
          <w:szCs w:val="24"/>
        </w:rPr>
        <w:t>的金属狭缝</w:t>
      </w:r>
      <w:r>
        <w:rPr>
          <w:rFonts w:hint="eastAsia"/>
          <w:noProof/>
          <w:sz w:val="24"/>
          <w:szCs w:val="24"/>
        </w:rPr>
        <w:t>在</w:t>
      </w:r>
      <w:r>
        <w:rPr>
          <w:noProof/>
          <w:sz w:val="24"/>
          <w:szCs w:val="24"/>
        </w:rPr>
        <w:t>则可</w:t>
      </w:r>
      <w:r>
        <w:rPr>
          <w:rFonts w:hint="eastAsia"/>
          <w:noProof/>
          <w:sz w:val="24"/>
          <w:szCs w:val="24"/>
        </w:rPr>
        <w:t>明显</w:t>
      </w:r>
      <w:r>
        <w:rPr>
          <w:noProof/>
          <w:sz w:val="24"/>
          <w:szCs w:val="24"/>
        </w:rPr>
        <w:t>看出</w:t>
      </w:r>
      <w:r>
        <w:rPr>
          <w:rFonts w:hint="eastAsia"/>
          <w:noProof/>
          <w:sz w:val="24"/>
          <w:szCs w:val="24"/>
        </w:rPr>
        <w:t>有</w:t>
      </w:r>
      <w:r>
        <w:rPr>
          <w:noProof/>
          <w:sz w:val="24"/>
          <w:szCs w:val="24"/>
        </w:rPr>
        <w:t>光通过，</w:t>
      </w:r>
      <w:r>
        <w:rPr>
          <w:rFonts w:hint="eastAsia"/>
          <w:noProof/>
          <w:sz w:val="24"/>
          <w:szCs w:val="24"/>
        </w:rPr>
        <w:t>进一步证明</w:t>
      </w:r>
      <w:r>
        <w:rPr>
          <w:noProof/>
          <w:sz w:val="24"/>
          <w:szCs w:val="24"/>
        </w:rPr>
        <w:t>了</w:t>
      </w:r>
      <w:r>
        <w:rPr>
          <w:noProof/>
          <w:sz w:val="24"/>
          <w:szCs w:val="24"/>
        </w:rPr>
        <w:t>BPSO</w:t>
      </w:r>
      <w:r>
        <w:rPr>
          <w:rFonts w:hint="eastAsia"/>
          <w:noProof/>
          <w:sz w:val="24"/>
          <w:szCs w:val="24"/>
        </w:rPr>
        <w:t>算法的</w:t>
      </w:r>
      <w:r>
        <w:rPr>
          <w:noProof/>
          <w:sz w:val="24"/>
          <w:szCs w:val="24"/>
        </w:rPr>
        <w:t>有效性。</w:t>
      </w:r>
    </w:p>
    <w:p w14:paraId="3F5104DA" w14:textId="2AD5CDA8" w:rsidR="003C246C" w:rsidRDefault="003C246C" w:rsidP="003C246C">
      <w:pPr>
        <w:jc w:val="center"/>
        <w:rPr>
          <w:noProof/>
          <w:sz w:val="24"/>
          <w:szCs w:val="24"/>
        </w:rPr>
      </w:pPr>
      <w:r>
        <w:rPr>
          <w:rFonts w:hint="eastAsia"/>
          <w:noProof/>
          <w:sz w:val="24"/>
          <w:szCs w:val="24"/>
        </w:rPr>
        <w:drawing>
          <wp:inline distT="0" distB="0" distL="0" distR="0" wp14:anchorId="673F7D05" wp14:editId="51CA0B40">
            <wp:extent cx="3544824" cy="2340864"/>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1粒子群算法最终透射谱cdr.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544824" cy="2340864"/>
                    </a:xfrm>
                    <a:prstGeom prst="rect">
                      <a:avLst/>
                    </a:prstGeom>
                  </pic:spPr>
                </pic:pic>
              </a:graphicData>
            </a:graphic>
          </wp:inline>
        </w:drawing>
      </w:r>
    </w:p>
    <w:p w14:paraId="3024DB73" w14:textId="260C7D3B" w:rsidR="003C246C" w:rsidRPr="00EC5168" w:rsidRDefault="003C246C" w:rsidP="003C246C">
      <w:pPr>
        <w:jc w:val="center"/>
        <w:rPr>
          <w:rFonts w:eastAsia="楷体"/>
          <w:noProof/>
          <w:szCs w:val="24"/>
        </w:rPr>
      </w:pPr>
      <w:r w:rsidRPr="00EC5168">
        <w:rPr>
          <w:rFonts w:eastAsia="楷体" w:hint="eastAsia"/>
          <w:noProof/>
          <w:szCs w:val="24"/>
        </w:rPr>
        <w:t>图</w:t>
      </w:r>
      <w:r w:rsidRPr="00EC5168">
        <w:rPr>
          <w:rFonts w:eastAsia="楷体" w:hint="eastAsia"/>
          <w:noProof/>
          <w:szCs w:val="24"/>
        </w:rPr>
        <w:t>3</w:t>
      </w:r>
      <w:r w:rsidR="00EC5168">
        <w:rPr>
          <w:rFonts w:eastAsia="楷体"/>
          <w:noProof/>
          <w:szCs w:val="24"/>
        </w:rPr>
        <w:t xml:space="preserve">-10 </w:t>
      </w:r>
      <w:r w:rsidRPr="00EC5168">
        <w:rPr>
          <w:rFonts w:eastAsia="楷体" w:hint="eastAsia"/>
          <w:noProof/>
          <w:szCs w:val="24"/>
        </w:rPr>
        <w:t>经过</w:t>
      </w:r>
      <w:r w:rsidR="00B34043" w:rsidRPr="00EC5168">
        <w:rPr>
          <w:rFonts w:eastAsia="楷体" w:hint="eastAsia"/>
          <w:noProof/>
          <w:szCs w:val="24"/>
        </w:rPr>
        <w:t>BPSO</w:t>
      </w:r>
      <w:r w:rsidRPr="00EC5168">
        <w:rPr>
          <w:rFonts w:eastAsia="楷体"/>
          <w:noProof/>
          <w:szCs w:val="24"/>
        </w:rPr>
        <w:t>算法</w:t>
      </w:r>
      <w:r w:rsidR="00F059A9">
        <w:rPr>
          <w:rFonts w:eastAsia="楷体" w:hint="eastAsia"/>
          <w:noProof/>
          <w:szCs w:val="24"/>
        </w:rPr>
        <w:t>200</w:t>
      </w:r>
      <w:r w:rsidR="00F059A9">
        <w:rPr>
          <w:rFonts w:eastAsia="楷体" w:hint="eastAsia"/>
          <w:noProof/>
          <w:szCs w:val="24"/>
        </w:rPr>
        <w:t>次迭代</w:t>
      </w:r>
      <w:r w:rsidRPr="00EC5168">
        <w:rPr>
          <w:rFonts w:eastAsia="楷体"/>
          <w:noProof/>
          <w:szCs w:val="24"/>
        </w:rPr>
        <w:t>后的</w:t>
      </w:r>
      <w:r w:rsidR="00F95B3C">
        <w:rPr>
          <w:rFonts w:eastAsia="楷体" w:hint="eastAsia"/>
          <w:noProof/>
          <w:szCs w:val="24"/>
        </w:rPr>
        <w:t>最终透射谱</w:t>
      </w:r>
    </w:p>
    <w:p w14:paraId="02D98C20" w14:textId="72B46BB5" w:rsidR="00350B53" w:rsidRDefault="00514E93" w:rsidP="00350B53">
      <w:pPr>
        <w:pStyle w:val="af1"/>
        <w:spacing w:before="0" w:beforeAutospacing="0" w:after="0" w:afterAutospacing="0"/>
        <w:jc w:val="center"/>
      </w:pPr>
      <w:r>
        <w:rPr>
          <w:noProof/>
        </w:rPr>
        <w:drawing>
          <wp:inline distT="0" distB="0" distL="0" distR="0" wp14:anchorId="0E9502C8" wp14:editId="24508FF2">
            <wp:extent cx="5278120" cy="21278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so.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8120" cy="2127885"/>
                    </a:xfrm>
                    <a:prstGeom prst="rect">
                      <a:avLst/>
                    </a:prstGeom>
                  </pic:spPr>
                </pic:pic>
              </a:graphicData>
            </a:graphic>
          </wp:inline>
        </w:drawing>
      </w:r>
    </w:p>
    <w:p w14:paraId="3B139073" w14:textId="7104CE46" w:rsidR="0052213E" w:rsidRPr="0052213E" w:rsidRDefault="00350B53" w:rsidP="0052213E">
      <w:pPr>
        <w:jc w:val="center"/>
        <w:rPr>
          <w:rFonts w:eastAsia="楷体"/>
          <w:noProof/>
          <w:szCs w:val="24"/>
        </w:rPr>
      </w:pPr>
      <w:r w:rsidRPr="00350B53">
        <w:rPr>
          <w:rFonts w:eastAsia="楷体" w:hint="eastAsia"/>
          <w:noProof/>
          <w:szCs w:val="24"/>
        </w:rPr>
        <w:t>图</w:t>
      </w:r>
      <w:r w:rsidRPr="00350B53">
        <w:rPr>
          <w:rFonts w:eastAsia="楷体" w:hint="eastAsia"/>
          <w:noProof/>
          <w:szCs w:val="24"/>
        </w:rPr>
        <w:t>3</w:t>
      </w:r>
      <w:r w:rsidR="0044196A">
        <w:rPr>
          <w:rFonts w:eastAsia="楷体"/>
          <w:noProof/>
          <w:szCs w:val="24"/>
        </w:rPr>
        <w:t>-11</w:t>
      </w:r>
      <w:r w:rsidR="0052213E" w:rsidRPr="0052213E">
        <w:rPr>
          <w:rFonts w:eastAsia="楷体" w:hint="eastAsia"/>
          <w:noProof/>
          <w:szCs w:val="24"/>
        </w:rPr>
        <w:t xml:space="preserve"> </w:t>
      </w:r>
      <w:r w:rsidR="0052213E">
        <w:rPr>
          <w:rFonts w:eastAsia="楷体" w:hint="eastAsia"/>
          <w:noProof/>
          <w:szCs w:val="24"/>
        </w:rPr>
        <w:t>SCM</w:t>
      </w:r>
      <w:r w:rsidR="0052213E">
        <w:rPr>
          <w:rFonts w:eastAsia="楷体" w:hint="eastAsia"/>
          <w:noProof/>
          <w:szCs w:val="24"/>
        </w:rPr>
        <w:t>结构的电场分布图</w:t>
      </w:r>
      <w:r w:rsidR="0044196A" w:rsidRPr="0032106F">
        <w:rPr>
          <w:rFonts w:eastAsia="楷体" w:hint="eastAsia"/>
          <w:noProof/>
          <w:szCs w:val="24"/>
        </w:rPr>
        <w:t>（</w:t>
      </w:r>
      <w:r w:rsidR="0044196A" w:rsidRPr="0032106F">
        <w:rPr>
          <w:rFonts w:eastAsia="楷体" w:hint="eastAsia"/>
          <w:noProof/>
          <w:szCs w:val="24"/>
        </w:rPr>
        <w:t>a</w:t>
      </w:r>
      <w:r w:rsidR="0044196A" w:rsidRPr="0032106F">
        <w:rPr>
          <w:rFonts w:eastAsia="楷体" w:hint="eastAsia"/>
          <w:noProof/>
          <w:szCs w:val="24"/>
        </w:rPr>
        <w:t>）</w:t>
      </w:r>
      <w:r w:rsidR="0044196A">
        <w:rPr>
          <w:rFonts w:eastAsia="楷体" w:hint="eastAsia"/>
          <w:noProof/>
          <w:szCs w:val="24"/>
        </w:rPr>
        <w:t>初始</w:t>
      </w:r>
      <w:r w:rsidR="00740053">
        <w:rPr>
          <w:rFonts w:eastAsia="楷体" w:hint="eastAsia"/>
          <w:noProof/>
          <w:szCs w:val="24"/>
        </w:rPr>
        <w:t>电</w:t>
      </w:r>
      <w:r w:rsidR="0044196A" w:rsidRPr="0032106F">
        <w:rPr>
          <w:rFonts w:eastAsia="楷体"/>
          <w:noProof/>
          <w:szCs w:val="24"/>
        </w:rPr>
        <w:t>场分布图；（</w:t>
      </w:r>
      <w:r w:rsidR="0044196A" w:rsidRPr="0032106F">
        <w:rPr>
          <w:rFonts w:eastAsia="楷体"/>
          <w:noProof/>
          <w:szCs w:val="24"/>
        </w:rPr>
        <w:t>b</w:t>
      </w:r>
      <w:r w:rsidR="0044196A" w:rsidRPr="0032106F">
        <w:rPr>
          <w:rFonts w:eastAsia="楷体"/>
          <w:noProof/>
          <w:szCs w:val="24"/>
        </w:rPr>
        <w:t>）</w:t>
      </w:r>
      <w:r w:rsidR="0044196A">
        <w:rPr>
          <w:rFonts w:eastAsia="楷体" w:hint="eastAsia"/>
          <w:noProof/>
          <w:szCs w:val="24"/>
        </w:rPr>
        <w:t>经过</w:t>
      </w:r>
      <w:r w:rsidR="0044196A">
        <w:rPr>
          <w:rFonts w:eastAsia="楷体" w:hint="eastAsia"/>
          <w:noProof/>
          <w:szCs w:val="24"/>
        </w:rPr>
        <w:t>200</w:t>
      </w:r>
      <w:r w:rsidR="0044196A">
        <w:rPr>
          <w:rFonts w:eastAsia="楷体" w:hint="eastAsia"/>
          <w:noProof/>
          <w:szCs w:val="24"/>
        </w:rPr>
        <w:t>次</w:t>
      </w:r>
      <w:r w:rsidR="0044196A">
        <w:rPr>
          <w:rFonts w:eastAsia="楷体"/>
          <w:noProof/>
          <w:szCs w:val="24"/>
        </w:rPr>
        <w:t>BPSO</w:t>
      </w:r>
      <w:r w:rsidR="0044196A">
        <w:rPr>
          <w:rFonts w:eastAsia="楷体" w:hint="eastAsia"/>
          <w:noProof/>
          <w:szCs w:val="24"/>
        </w:rPr>
        <w:t>算法</w:t>
      </w:r>
      <w:r w:rsidR="0044196A" w:rsidRPr="0032106F">
        <w:rPr>
          <w:rFonts w:eastAsia="楷体" w:hint="eastAsia"/>
          <w:noProof/>
          <w:szCs w:val="24"/>
        </w:rPr>
        <w:t>优化</w:t>
      </w:r>
      <w:r w:rsidR="0052213E">
        <w:rPr>
          <w:rFonts w:eastAsia="楷体" w:hint="eastAsia"/>
          <w:noProof/>
          <w:szCs w:val="24"/>
        </w:rPr>
        <w:t>后的</w:t>
      </w:r>
      <w:r w:rsidR="00740053">
        <w:rPr>
          <w:rFonts w:eastAsia="楷体" w:hint="eastAsia"/>
          <w:noProof/>
          <w:szCs w:val="24"/>
        </w:rPr>
        <w:t>电</w:t>
      </w:r>
      <w:r w:rsidR="0044196A" w:rsidRPr="0032106F">
        <w:rPr>
          <w:rFonts w:eastAsia="楷体"/>
          <w:noProof/>
          <w:szCs w:val="24"/>
        </w:rPr>
        <w:t>场分布图</w:t>
      </w:r>
    </w:p>
    <w:p w14:paraId="2143979F" w14:textId="03048477" w:rsidR="00607AE3" w:rsidRPr="00D174F2" w:rsidRDefault="00207163" w:rsidP="00D46530">
      <w:pPr>
        <w:pStyle w:val="af1"/>
        <w:spacing w:before="0" w:beforeAutospacing="0" w:after="0" w:afterAutospacing="0" w:line="400" w:lineRule="exact"/>
        <w:ind w:firstLine="482"/>
        <w:jc w:val="both"/>
        <w:rPr>
          <w:rFonts w:ascii="Times New Roman" w:hAnsi="Times New Roman"/>
        </w:rPr>
      </w:pPr>
      <w:r w:rsidRPr="00D174F2">
        <w:rPr>
          <w:rFonts w:ascii="Times New Roman" w:hAnsi="Times New Roman" w:hint="eastAsia"/>
        </w:rPr>
        <w:t>如图</w:t>
      </w:r>
      <w:r w:rsidRPr="00D174F2">
        <w:rPr>
          <w:rFonts w:ascii="Times New Roman" w:hAnsi="Times New Roman" w:hint="eastAsia"/>
        </w:rPr>
        <w:t>3</w:t>
      </w:r>
      <w:r w:rsidR="00350B53" w:rsidRPr="00D174F2">
        <w:rPr>
          <w:rFonts w:ascii="Times New Roman" w:hAnsi="Times New Roman"/>
        </w:rPr>
        <w:t>-12</w:t>
      </w:r>
      <w:r w:rsidRPr="00D174F2">
        <w:rPr>
          <w:rFonts w:ascii="Times New Roman" w:hAnsi="Times New Roman" w:hint="eastAsia"/>
        </w:rPr>
        <w:t>所示</w:t>
      </w:r>
      <w:r w:rsidR="000C1EBD" w:rsidRPr="00D174F2">
        <w:rPr>
          <w:rFonts w:ascii="Times New Roman" w:hAnsi="Times New Roman" w:hint="eastAsia"/>
        </w:rPr>
        <w:t>，</w:t>
      </w:r>
      <w:r w:rsidR="009769F2" w:rsidRPr="00D174F2">
        <w:rPr>
          <w:rFonts w:ascii="Times New Roman" w:hAnsi="Times New Roman" w:hint="eastAsia"/>
        </w:rPr>
        <w:t>200</w:t>
      </w:r>
      <w:r w:rsidR="009769F2" w:rsidRPr="00D174F2">
        <w:rPr>
          <w:rFonts w:ascii="Times New Roman" w:hAnsi="Times New Roman" w:hint="eastAsia"/>
        </w:rPr>
        <w:t>次</w:t>
      </w:r>
      <w:r w:rsidR="000C1EBD" w:rsidRPr="00D174F2">
        <w:rPr>
          <w:rFonts w:ascii="Times New Roman" w:hAnsi="Times New Roman"/>
        </w:rPr>
        <w:t>迭代</w:t>
      </w:r>
      <w:r w:rsidR="000C1EBD" w:rsidRPr="00D174F2">
        <w:rPr>
          <w:rFonts w:ascii="Times New Roman" w:hAnsi="Times New Roman" w:hint="eastAsia"/>
        </w:rPr>
        <w:t>后</w:t>
      </w:r>
      <w:r w:rsidR="000C1EBD" w:rsidRPr="00D174F2">
        <w:rPr>
          <w:rFonts w:ascii="Times New Roman" w:hAnsi="Times New Roman"/>
        </w:rPr>
        <w:t>，</w:t>
      </w:r>
      <w:r w:rsidR="00D174F2" w:rsidRPr="00D174F2">
        <w:rPr>
          <w:rFonts w:ascii="Times New Roman" w:hAnsi="Times New Roman" w:hint="eastAsia"/>
        </w:rPr>
        <w:t>PMC</w:t>
      </w:r>
      <w:r w:rsidR="000C1EBD" w:rsidRPr="00D174F2">
        <w:rPr>
          <w:rFonts w:ascii="Times New Roman" w:hAnsi="Times New Roman" w:hint="eastAsia"/>
          <w:noProof/>
        </w:rPr>
        <w:t>的</w:t>
      </w:r>
      <w:r w:rsidR="002F5A47" w:rsidRPr="002F5A47">
        <w:rPr>
          <w:rFonts w:ascii="Times New Roman" w:hAnsi="Times New Roman" w:cs="Times New Roman"/>
          <w:i/>
          <w:noProof/>
        </w:rPr>
        <w:t>ObjV</w:t>
      </w:r>
      <w:r w:rsidR="00D174F2" w:rsidRPr="00D174F2">
        <w:rPr>
          <w:rFonts w:ascii="Times New Roman" w:hAnsi="Times New Roman" w:hint="eastAsia"/>
          <w:noProof/>
        </w:rPr>
        <w:t>值</w:t>
      </w:r>
      <w:r w:rsidR="000C1EBD" w:rsidRPr="00D174F2">
        <w:rPr>
          <w:rFonts w:ascii="Times New Roman" w:hAnsi="Times New Roman" w:hint="eastAsia"/>
          <w:noProof/>
        </w:rPr>
        <w:t>从</w:t>
      </w:r>
      <w:r w:rsidR="000C1EBD" w:rsidRPr="00D174F2">
        <w:rPr>
          <w:rFonts w:ascii="Times New Roman" w:hAnsi="Times New Roman" w:hint="eastAsia"/>
          <w:noProof/>
        </w:rPr>
        <w:t>A</w:t>
      </w:r>
      <w:r w:rsidR="000C1EBD" w:rsidRPr="00D174F2">
        <w:rPr>
          <w:rFonts w:ascii="Times New Roman" w:hAnsi="Times New Roman" w:hint="eastAsia"/>
          <w:noProof/>
        </w:rPr>
        <w:t>点</w:t>
      </w:r>
      <w:r w:rsidR="000C1EBD" w:rsidRPr="00D174F2">
        <w:rPr>
          <w:rFonts w:ascii="Times New Roman" w:hAnsi="Times New Roman"/>
          <w:noProof/>
        </w:rPr>
        <w:t>的</w:t>
      </w:r>
      <w:r w:rsidR="009769F2" w:rsidRPr="00D174F2">
        <w:rPr>
          <w:rFonts w:ascii="Times New Roman" w:hAnsi="Times New Roman"/>
        </w:rPr>
        <w:t>72.5</w:t>
      </w:r>
      <w:r w:rsidR="000C1EBD" w:rsidRPr="00D174F2">
        <w:rPr>
          <w:rFonts w:ascii="Times New Roman" w:hAnsi="Times New Roman" w:hint="eastAsia"/>
        </w:rPr>
        <w:t>下降到</w:t>
      </w:r>
      <w:r w:rsidR="000C1EBD" w:rsidRPr="00D174F2">
        <w:rPr>
          <w:rFonts w:ascii="Times New Roman" w:hAnsi="Times New Roman"/>
        </w:rPr>
        <w:t>了</w:t>
      </w:r>
      <w:r w:rsidR="000C1EBD" w:rsidRPr="00D174F2">
        <w:rPr>
          <w:rFonts w:ascii="Times New Roman" w:hAnsi="Times New Roman" w:hint="eastAsia"/>
        </w:rPr>
        <w:t>F</w:t>
      </w:r>
      <w:r w:rsidR="000C1EBD" w:rsidRPr="00D174F2">
        <w:rPr>
          <w:rFonts w:ascii="Times New Roman" w:hAnsi="Times New Roman" w:hint="eastAsia"/>
        </w:rPr>
        <w:t>点</w:t>
      </w:r>
      <w:r w:rsidR="000C1EBD" w:rsidRPr="00D174F2">
        <w:rPr>
          <w:rFonts w:ascii="Times New Roman" w:hAnsi="Times New Roman"/>
        </w:rPr>
        <w:t>的</w:t>
      </w:r>
      <w:r w:rsidR="009769F2" w:rsidRPr="00D174F2">
        <w:rPr>
          <w:rFonts w:ascii="Times New Roman" w:hAnsi="Times New Roman"/>
        </w:rPr>
        <w:t>35.7</w:t>
      </w:r>
      <w:r w:rsidR="000C1EBD" w:rsidRPr="00D174F2">
        <w:rPr>
          <w:rFonts w:ascii="Times New Roman" w:hAnsi="Times New Roman" w:hint="eastAsia"/>
        </w:rPr>
        <w:t>。</w:t>
      </w:r>
      <w:r w:rsidR="000C1EBD" w:rsidRPr="00D174F2">
        <w:rPr>
          <w:rFonts w:ascii="Times New Roman" w:hAnsi="Times New Roman"/>
        </w:rPr>
        <w:t>其中</w:t>
      </w:r>
      <w:r w:rsidR="000C1EBD" w:rsidRPr="00D174F2">
        <w:rPr>
          <w:rFonts w:ascii="Times New Roman" w:hAnsi="Times New Roman" w:hint="eastAsia"/>
        </w:rPr>
        <w:t>，</w:t>
      </w:r>
      <w:r w:rsidR="000C1EBD" w:rsidRPr="00D174F2">
        <w:rPr>
          <w:rFonts w:ascii="Times New Roman" w:hAnsi="Times New Roman" w:hint="eastAsia"/>
        </w:rPr>
        <w:t>B</w:t>
      </w:r>
      <w:r w:rsidR="000C1EBD" w:rsidRPr="00D174F2">
        <w:rPr>
          <w:rFonts w:ascii="Times New Roman" w:hAnsi="Times New Roman" w:hint="eastAsia"/>
        </w:rPr>
        <w:t>、</w:t>
      </w:r>
      <w:r w:rsidR="000C1EBD" w:rsidRPr="00D174F2">
        <w:rPr>
          <w:rFonts w:ascii="Times New Roman" w:hAnsi="Times New Roman" w:hint="eastAsia"/>
        </w:rPr>
        <w:t>C</w:t>
      </w:r>
      <w:r w:rsidR="000C1EBD" w:rsidRPr="00D174F2">
        <w:rPr>
          <w:rFonts w:ascii="Times New Roman" w:hAnsi="Times New Roman" w:hint="eastAsia"/>
        </w:rPr>
        <w:t>、</w:t>
      </w:r>
      <w:r w:rsidR="000C1EBD" w:rsidRPr="00D174F2">
        <w:rPr>
          <w:rFonts w:ascii="Times New Roman" w:hAnsi="Times New Roman" w:hint="eastAsia"/>
        </w:rPr>
        <w:t>D</w:t>
      </w:r>
      <w:r w:rsidR="000C1EBD" w:rsidRPr="00D174F2">
        <w:rPr>
          <w:rFonts w:ascii="Times New Roman" w:hAnsi="Times New Roman" w:hint="eastAsia"/>
        </w:rPr>
        <w:t>、</w:t>
      </w:r>
      <w:r w:rsidR="000C1EBD" w:rsidRPr="00D174F2">
        <w:rPr>
          <w:rFonts w:ascii="Times New Roman" w:hAnsi="Times New Roman" w:hint="eastAsia"/>
        </w:rPr>
        <w:t>E</w:t>
      </w:r>
      <w:r w:rsidR="000C1EBD" w:rsidRPr="00D174F2">
        <w:rPr>
          <w:rFonts w:ascii="Times New Roman" w:hAnsi="Times New Roman" w:hint="eastAsia"/>
        </w:rPr>
        <w:t>点</w:t>
      </w:r>
      <w:r w:rsidR="000C1EBD" w:rsidRPr="00D174F2">
        <w:rPr>
          <w:rFonts w:ascii="Times New Roman" w:hAnsi="Times New Roman"/>
        </w:rPr>
        <w:t>的值逐步减小，分别为</w:t>
      </w:r>
      <w:r w:rsidR="000C1EBD" w:rsidRPr="00D174F2">
        <w:rPr>
          <w:rFonts w:ascii="Times New Roman" w:hAnsi="Times New Roman" w:hint="eastAsia"/>
        </w:rPr>
        <w:t>：</w:t>
      </w:r>
      <w:r w:rsidR="00164247" w:rsidRPr="00D174F2">
        <w:rPr>
          <w:rFonts w:ascii="Times New Roman" w:hAnsi="Times New Roman"/>
        </w:rPr>
        <w:t>58.3</w:t>
      </w:r>
      <w:r w:rsidR="00164247" w:rsidRPr="00D174F2">
        <w:rPr>
          <w:rFonts w:ascii="Times New Roman" w:hAnsi="Times New Roman" w:hint="eastAsia"/>
        </w:rPr>
        <w:t>，</w:t>
      </w:r>
      <w:r w:rsidR="00164247" w:rsidRPr="00D174F2">
        <w:rPr>
          <w:rFonts w:ascii="Times New Roman" w:hAnsi="Times New Roman"/>
        </w:rPr>
        <w:t>51.1</w:t>
      </w:r>
      <w:r w:rsidR="00D174F2" w:rsidRPr="00D174F2">
        <w:rPr>
          <w:rFonts w:ascii="Times New Roman" w:hAnsi="Times New Roman" w:hint="eastAsia"/>
        </w:rPr>
        <w:t>，</w:t>
      </w:r>
      <w:r w:rsidR="00164247" w:rsidRPr="00D174F2">
        <w:rPr>
          <w:rFonts w:ascii="Times New Roman" w:hAnsi="Times New Roman"/>
        </w:rPr>
        <w:t>42.3</w:t>
      </w:r>
      <w:r w:rsidR="00164247" w:rsidRPr="00D174F2">
        <w:rPr>
          <w:rFonts w:ascii="Times New Roman" w:hAnsi="Times New Roman" w:hint="eastAsia"/>
        </w:rPr>
        <w:t>，</w:t>
      </w:r>
      <w:r w:rsidR="000C1EBD" w:rsidRPr="00D174F2">
        <w:rPr>
          <w:rFonts w:ascii="Times New Roman" w:hAnsi="Times New Roman"/>
        </w:rPr>
        <w:t>37.3</w:t>
      </w:r>
      <w:r w:rsidR="000C1EBD" w:rsidRPr="00D174F2">
        <w:rPr>
          <w:rFonts w:ascii="Times New Roman" w:hAnsi="Times New Roman" w:hint="eastAsia"/>
        </w:rPr>
        <w:t>。</w:t>
      </w:r>
    </w:p>
    <w:p w14:paraId="68F984C3" w14:textId="22F5E463" w:rsidR="00607AE3" w:rsidRDefault="00C41366" w:rsidP="006B3DE5">
      <w:pPr>
        <w:jc w:val="center"/>
        <w:rPr>
          <w:noProof/>
          <w:sz w:val="24"/>
          <w:szCs w:val="24"/>
        </w:rPr>
      </w:pPr>
      <w:r>
        <w:rPr>
          <w:noProof/>
          <w:sz w:val="24"/>
          <w:szCs w:val="24"/>
        </w:rPr>
        <w:drawing>
          <wp:inline distT="0" distB="0" distL="0" distR="0" wp14:anchorId="4E475FC3" wp14:editId="54F30D18">
            <wp:extent cx="3535680" cy="2356104"/>
            <wp:effectExtent l="0" t="0" r="762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12pso_LOSS.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535680" cy="2356104"/>
                    </a:xfrm>
                    <a:prstGeom prst="rect">
                      <a:avLst/>
                    </a:prstGeom>
                  </pic:spPr>
                </pic:pic>
              </a:graphicData>
            </a:graphic>
          </wp:inline>
        </w:drawing>
      </w:r>
    </w:p>
    <w:p w14:paraId="5941CC4C" w14:textId="2B58557C" w:rsidR="006B3DE5" w:rsidRPr="00EC5168" w:rsidRDefault="006B3DE5" w:rsidP="006B3DE5">
      <w:pPr>
        <w:jc w:val="center"/>
        <w:rPr>
          <w:rFonts w:eastAsia="楷体"/>
          <w:noProof/>
          <w:szCs w:val="24"/>
        </w:rPr>
      </w:pPr>
      <w:r w:rsidRPr="00EC5168">
        <w:rPr>
          <w:rFonts w:eastAsia="楷体" w:hint="eastAsia"/>
          <w:noProof/>
          <w:szCs w:val="24"/>
        </w:rPr>
        <w:t>图</w:t>
      </w:r>
      <w:r w:rsidRPr="00EC5168">
        <w:rPr>
          <w:rFonts w:eastAsia="楷体" w:hint="eastAsia"/>
          <w:noProof/>
          <w:szCs w:val="24"/>
        </w:rPr>
        <w:t>3</w:t>
      </w:r>
      <w:r w:rsidR="00350B53">
        <w:rPr>
          <w:rFonts w:eastAsia="楷体"/>
          <w:noProof/>
          <w:szCs w:val="24"/>
        </w:rPr>
        <w:t>-12</w:t>
      </w:r>
      <w:r w:rsidR="00EC5168" w:rsidRPr="00EC5168">
        <w:rPr>
          <w:rFonts w:eastAsia="楷体"/>
          <w:noProof/>
          <w:szCs w:val="24"/>
        </w:rPr>
        <w:t xml:space="preserve"> </w:t>
      </w:r>
      <w:r w:rsidR="00B34043" w:rsidRPr="00EC5168">
        <w:rPr>
          <w:rFonts w:eastAsia="楷体" w:hint="eastAsia"/>
          <w:noProof/>
          <w:szCs w:val="24"/>
        </w:rPr>
        <w:t>BPSO</w:t>
      </w:r>
      <w:r w:rsidR="00B70E07" w:rsidRPr="00EC5168">
        <w:rPr>
          <w:rFonts w:eastAsia="楷体"/>
          <w:noProof/>
          <w:szCs w:val="24"/>
        </w:rPr>
        <w:t>算法</w:t>
      </w:r>
      <w:r w:rsidRPr="00EC5168">
        <w:rPr>
          <w:rFonts w:eastAsia="楷体" w:hint="eastAsia"/>
          <w:noProof/>
          <w:szCs w:val="24"/>
        </w:rPr>
        <w:t>迭代</w:t>
      </w:r>
      <w:r w:rsidR="00C62D4F" w:rsidRPr="00EC5168">
        <w:rPr>
          <w:rFonts w:eastAsia="楷体"/>
          <w:noProof/>
          <w:szCs w:val="24"/>
        </w:rPr>
        <w:t>次数与</w:t>
      </w:r>
      <w:r w:rsidR="002F5A47" w:rsidRPr="002F5A47">
        <w:rPr>
          <w:i/>
          <w:noProof/>
          <w:szCs w:val="21"/>
        </w:rPr>
        <w:t>ObjV</w:t>
      </w:r>
      <w:r w:rsidRPr="00EC5168">
        <w:rPr>
          <w:rFonts w:eastAsia="楷体" w:hint="eastAsia"/>
          <w:noProof/>
          <w:szCs w:val="24"/>
        </w:rPr>
        <w:t>的</w:t>
      </w:r>
      <w:r w:rsidRPr="00EC5168">
        <w:rPr>
          <w:rFonts w:eastAsia="楷体"/>
          <w:noProof/>
          <w:szCs w:val="24"/>
        </w:rPr>
        <w:t>关系曲线</w:t>
      </w:r>
    </w:p>
    <w:p w14:paraId="502BE775" w14:textId="05A93247" w:rsidR="00353E51" w:rsidRDefault="00353E51" w:rsidP="00353E51">
      <w:pPr>
        <w:pStyle w:val="3"/>
        <w:rPr>
          <w:noProof/>
        </w:rPr>
      </w:pPr>
      <w:bookmarkStart w:id="78" w:name="_Toc38644612"/>
      <w:r>
        <w:rPr>
          <w:rFonts w:hint="eastAsia"/>
          <w:noProof/>
        </w:rPr>
        <w:lastRenderedPageBreak/>
        <w:t>3.</w:t>
      </w:r>
      <w:r>
        <w:rPr>
          <w:noProof/>
        </w:rPr>
        <w:t xml:space="preserve">3.2 </w:t>
      </w:r>
      <w:r w:rsidR="00EC5168">
        <w:rPr>
          <w:rFonts w:hint="eastAsia"/>
          <w:noProof/>
        </w:rPr>
        <w:t>B</w:t>
      </w:r>
      <w:r w:rsidR="00EC5168">
        <w:rPr>
          <w:noProof/>
        </w:rPr>
        <w:t>PSO</w:t>
      </w:r>
      <w:r w:rsidRPr="00353E51">
        <w:rPr>
          <w:rFonts w:hint="eastAsia"/>
          <w:noProof/>
        </w:rPr>
        <w:t>算法中不同参数对</w:t>
      </w:r>
      <w:r w:rsidR="00FF044B">
        <w:rPr>
          <w:rFonts w:hint="eastAsia"/>
          <w:noProof/>
        </w:rPr>
        <w:t>优化效果</w:t>
      </w:r>
      <w:r w:rsidRPr="00353E51">
        <w:rPr>
          <w:rFonts w:hint="eastAsia"/>
          <w:noProof/>
        </w:rPr>
        <w:t>的影响比较</w:t>
      </w:r>
      <w:bookmarkEnd w:id="78"/>
    </w:p>
    <w:p w14:paraId="7E1E5F6F" w14:textId="3B9D549F" w:rsidR="00D605E1" w:rsidRDefault="00D605E1" w:rsidP="008041AA">
      <w:pPr>
        <w:spacing w:line="400" w:lineRule="exact"/>
        <w:ind w:firstLineChars="200" w:firstLine="480"/>
        <w:rPr>
          <w:noProof/>
          <w:sz w:val="24"/>
          <w:szCs w:val="24"/>
        </w:rPr>
      </w:pPr>
      <w:r w:rsidRPr="006C1221">
        <w:rPr>
          <w:noProof/>
          <w:sz w:val="24"/>
          <w:szCs w:val="24"/>
        </w:rPr>
        <w:t>研究</w:t>
      </w:r>
      <w:r w:rsidR="0072789C">
        <w:rPr>
          <w:rFonts w:hint="eastAsia"/>
          <w:noProof/>
          <w:sz w:val="24"/>
          <w:szCs w:val="24"/>
        </w:rPr>
        <w:t>B</w:t>
      </w:r>
      <w:r w:rsidR="0072789C" w:rsidRPr="00B70E07">
        <w:rPr>
          <w:rFonts w:hint="eastAsia"/>
          <w:noProof/>
          <w:sz w:val="24"/>
          <w:szCs w:val="24"/>
        </w:rPr>
        <w:t>PSO</w:t>
      </w:r>
      <w:r w:rsidR="0072789C">
        <w:rPr>
          <w:rFonts w:hint="eastAsia"/>
          <w:noProof/>
          <w:sz w:val="24"/>
          <w:szCs w:val="24"/>
        </w:rPr>
        <w:t>算法</w:t>
      </w:r>
      <w:r w:rsidRPr="006C1221">
        <w:rPr>
          <w:noProof/>
          <w:sz w:val="24"/>
          <w:szCs w:val="24"/>
        </w:rPr>
        <w:t>中的不同参数</w:t>
      </w:r>
      <w:r w:rsidRPr="006C1221">
        <w:rPr>
          <w:rFonts w:hint="eastAsia"/>
          <w:noProof/>
          <w:sz w:val="24"/>
          <w:szCs w:val="24"/>
        </w:rPr>
        <w:t>对</w:t>
      </w:r>
      <w:r w:rsidR="008041AA">
        <w:rPr>
          <w:rFonts w:hint="eastAsia"/>
          <w:noProof/>
          <w:sz w:val="24"/>
          <w:szCs w:val="24"/>
        </w:rPr>
        <w:t>优化效果</w:t>
      </w:r>
      <w:r w:rsidRPr="006C1221">
        <w:rPr>
          <w:noProof/>
          <w:sz w:val="24"/>
          <w:szCs w:val="24"/>
        </w:rPr>
        <w:t>的影响</w:t>
      </w:r>
      <w:r w:rsidRPr="006C1221">
        <w:rPr>
          <w:rFonts w:hint="eastAsia"/>
          <w:noProof/>
          <w:sz w:val="24"/>
          <w:szCs w:val="24"/>
        </w:rPr>
        <w:t>，</w:t>
      </w:r>
      <w:r w:rsidR="008041AA">
        <w:rPr>
          <w:rFonts w:hint="eastAsia"/>
          <w:noProof/>
          <w:sz w:val="24"/>
          <w:szCs w:val="24"/>
        </w:rPr>
        <w:t>保证</w:t>
      </w:r>
      <w:r w:rsidR="008041AA" w:rsidRPr="006C1221">
        <w:rPr>
          <w:noProof/>
          <w:sz w:val="24"/>
          <w:szCs w:val="24"/>
        </w:rPr>
        <w:t>粒子种群数量</w:t>
      </w:r>
      <w:r w:rsidR="008041AA">
        <w:rPr>
          <w:rFonts w:hint="eastAsia"/>
          <w:noProof/>
          <w:sz w:val="24"/>
          <w:szCs w:val="24"/>
        </w:rPr>
        <w:t>，</w:t>
      </w:r>
      <w:r w:rsidR="002F5A47" w:rsidRPr="0072606C">
        <w:rPr>
          <w:rFonts w:hint="eastAsia"/>
          <w:i/>
          <w:noProof/>
          <w:sz w:val="24"/>
          <w:szCs w:val="24"/>
        </w:rPr>
        <w:t>c</w:t>
      </w:r>
      <w:r w:rsidR="002F5A47" w:rsidRPr="0072606C">
        <w:rPr>
          <w:rFonts w:hint="eastAsia"/>
          <w:i/>
          <w:noProof/>
          <w:sz w:val="24"/>
          <w:szCs w:val="24"/>
          <w:vertAlign w:val="subscript"/>
        </w:rPr>
        <w:t>1</w:t>
      </w:r>
      <w:r w:rsidR="002F5A47">
        <w:rPr>
          <w:rFonts w:hint="eastAsia"/>
          <w:noProof/>
          <w:sz w:val="24"/>
          <w:szCs w:val="24"/>
        </w:rPr>
        <w:t>与</w:t>
      </w:r>
      <w:r w:rsidR="002F5A47" w:rsidRPr="0072606C">
        <w:rPr>
          <w:rFonts w:hint="eastAsia"/>
          <w:i/>
          <w:noProof/>
          <w:sz w:val="24"/>
          <w:szCs w:val="24"/>
        </w:rPr>
        <w:t>c</w:t>
      </w:r>
      <w:r w:rsidR="002F5A47">
        <w:rPr>
          <w:rFonts w:hint="eastAsia"/>
          <w:i/>
          <w:noProof/>
          <w:sz w:val="24"/>
          <w:szCs w:val="24"/>
          <w:vertAlign w:val="subscript"/>
        </w:rPr>
        <w:t>2</w:t>
      </w:r>
      <w:r w:rsidR="008041AA">
        <w:rPr>
          <w:rFonts w:hint="eastAsia"/>
          <w:noProof/>
          <w:sz w:val="24"/>
          <w:szCs w:val="24"/>
        </w:rPr>
        <w:t>，</w:t>
      </w:r>
      <w:r w:rsidR="002F5A47" w:rsidRPr="002F5A47">
        <w:rPr>
          <w:i/>
          <w:noProof/>
          <w:sz w:val="24"/>
          <w:szCs w:val="24"/>
        </w:rPr>
        <w:t>V</w:t>
      </w:r>
      <w:r w:rsidR="002F5A47">
        <w:rPr>
          <w:i/>
          <w:noProof/>
          <w:sz w:val="24"/>
          <w:szCs w:val="24"/>
          <w:vertAlign w:val="subscript"/>
        </w:rPr>
        <w:t>min</w:t>
      </w:r>
      <w:r w:rsidR="008041AA">
        <w:rPr>
          <w:rFonts w:hint="eastAsia"/>
          <w:noProof/>
          <w:sz w:val="24"/>
          <w:szCs w:val="24"/>
        </w:rPr>
        <w:t>数值不变</w:t>
      </w:r>
      <w:r w:rsidR="00642348">
        <w:rPr>
          <w:rFonts w:hint="eastAsia"/>
          <w:noProof/>
          <w:sz w:val="24"/>
          <w:szCs w:val="24"/>
        </w:rPr>
        <w:t>，</w:t>
      </w:r>
      <w:r w:rsidR="008041AA">
        <w:rPr>
          <w:rFonts w:hint="eastAsia"/>
          <w:noProof/>
          <w:sz w:val="24"/>
          <w:szCs w:val="24"/>
        </w:rPr>
        <w:t>只</w:t>
      </w:r>
      <w:r w:rsidRPr="006C1221">
        <w:rPr>
          <w:rFonts w:hint="eastAsia"/>
          <w:noProof/>
          <w:sz w:val="24"/>
          <w:szCs w:val="24"/>
        </w:rPr>
        <w:t>分别</w:t>
      </w:r>
      <w:r w:rsidRPr="006C1221">
        <w:rPr>
          <w:noProof/>
          <w:sz w:val="24"/>
          <w:szCs w:val="24"/>
        </w:rPr>
        <w:t>改变</w:t>
      </w:r>
      <w:r w:rsidR="002F5A47" w:rsidRPr="002F5A47">
        <w:rPr>
          <w:i/>
          <w:noProof/>
          <w:sz w:val="24"/>
          <w:szCs w:val="24"/>
        </w:rPr>
        <w:t>V</w:t>
      </w:r>
      <w:r w:rsidR="002F5A47" w:rsidRPr="002F5A47">
        <w:rPr>
          <w:i/>
          <w:noProof/>
          <w:sz w:val="24"/>
          <w:szCs w:val="24"/>
          <w:vertAlign w:val="subscript"/>
        </w:rPr>
        <w:t>max</w:t>
      </w:r>
      <w:r w:rsidRPr="006C1221">
        <w:rPr>
          <w:rFonts w:hint="eastAsia"/>
          <w:noProof/>
          <w:sz w:val="24"/>
          <w:szCs w:val="24"/>
        </w:rPr>
        <w:t>和</w:t>
      </w:r>
      <w:r w:rsidR="002F5A47" w:rsidRPr="002F5A47">
        <w:rPr>
          <w:rFonts w:cs="Times New Roman"/>
          <w:i/>
          <w:noProof/>
          <w:sz w:val="24"/>
          <w:szCs w:val="24"/>
        </w:rPr>
        <w:t>ω</w:t>
      </w:r>
      <w:r w:rsidRPr="006C1221">
        <w:rPr>
          <w:rFonts w:hint="eastAsia"/>
          <w:noProof/>
          <w:sz w:val="24"/>
          <w:szCs w:val="24"/>
        </w:rPr>
        <w:t>这两个</w:t>
      </w:r>
      <w:r w:rsidRPr="006C1221">
        <w:rPr>
          <w:noProof/>
          <w:sz w:val="24"/>
          <w:szCs w:val="24"/>
        </w:rPr>
        <w:t>参数</w:t>
      </w:r>
      <w:r w:rsidR="008041AA">
        <w:rPr>
          <w:rFonts w:hint="eastAsia"/>
          <w:noProof/>
          <w:sz w:val="24"/>
          <w:szCs w:val="24"/>
        </w:rPr>
        <w:t>的</w:t>
      </w:r>
      <w:r w:rsidR="008041AA">
        <w:rPr>
          <w:noProof/>
          <w:sz w:val="24"/>
          <w:szCs w:val="24"/>
        </w:rPr>
        <w:t>值</w:t>
      </w:r>
      <w:r w:rsidR="008041AA">
        <w:rPr>
          <w:rFonts w:hint="eastAsia"/>
          <w:noProof/>
          <w:sz w:val="24"/>
          <w:szCs w:val="24"/>
        </w:rPr>
        <w:t>。</w:t>
      </w:r>
      <w:r w:rsidRPr="00932D6D">
        <w:rPr>
          <w:rFonts w:hint="eastAsia"/>
          <w:noProof/>
          <w:sz w:val="24"/>
          <w:szCs w:val="24"/>
        </w:rPr>
        <w:t>如图</w:t>
      </w:r>
      <w:r w:rsidRPr="00932D6D">
        <w:rPr>
          <w:rFonts w:hint="eastAsia"/>
          <w:noProof/>
          <w:sz w:val="24"/>
          <w:szCs w:val="24"/>
        </w:rPr>
        <w:t>3</w:t>
      </w:r>
      <w:r w:rsidR="00B82FD3">
        <w:rPr>
          <w:noProof/>
          <w:sz w:val="24"/>
          <w:szCs w:val="24"/>
        </w:rPr>
        <w:t>-13</w:t>
      </w:r>
      <w:r w:rsidRPr="00932D6D">
        <w:rPr>
          <w:rFonts w:hint="eastAsia"/>
          <w:noProof/>
          <w:sz w:val="24"/>
          <w:szCs w:val="24"/>
        </w:rPr>
        <w:t>所示</w:t>
      </w:r>
      <w:r w:rsidRPr="00932D6D">
        <w:rPr>
          <w:noProof/>
          <w:sz w:val="24"/>
          <w:szCs w:val="24"/>
        </w:rPr>
        <w:t>为不同参数</w:t>
      </w:r>
      <w:r w:rsidRPr="00932D6D">
        <w:rPr>
          <w:rFonts w:hint="eastAsia"/>
          <w:noProof/>
          <w:sz w:val="24"/>
          <w:szCs w:val="24"/>
        </w:rPr>
        <w:t>设置下，</w:t>
      </w:r>
      <w:r w:rsidRPr="00932D6D">
        <w:rPr>
          <w:noProof/>
          <w:sz w:val="24"/>
          <w:szCs w:val="24"/>
        </w:rPr>
        <w:t>经过</w:t>
      </w:r>
      <w:r w:rsidR="00832BEF">
        <w:rPr>
          <w:rFonts w:hint="eastAsia"/>
          <w:noProof/>
          <w:sz w:val="24"/>
          <w:szCs w:val="24"/>
        </w:rPr>
        <w:t>B</w:t>
      </w:r>
      <w:r w:rsidR="00832BEF">
        <w:rPr>
          <w:noProof/>
          <w:sz w:val="24"/>
          <w:szCs w:val="24"/>
        </w:rPr>
        <w:t>PSO</w:t>
      </w:r>
      <w:r w:rsidRPr="00932D6D">
        <w:rPr>
          <w:noProof/>
          <w:sz w:val="24"/>
          <w:szCs w:val="24"/>
        </w:rPr>
        <w:t>算法</w:t>
      </w:r>
      <w:r w:rsidR="008041AA">
        <w:rPr>
          <w:rFonts w:hint="eastAsia"/>
          <w:noProof/>
          <w:sz w:val="24"/>
          <w:szCs w:val="24"/>
        </w:rPr>
        <w:t>2</w:t>
      </w:r>
      <w:r w:rsidRPr="00932D6D">
        <w:rPr>
          <w:rFonts w:hint="eastAsia"/>
          <w:noProof/>
          <w:sz w:val="24"/>
          <w:szCs w:val="24"/>
        </w:rPr>
        <w:t>00</w:t>
      </w:r>
      <w:r w:rsidRPr="00932D6D">
        <w:rPr>
          <w:rFonts w:hint="eastAsia"/>
          <w:noProof/>
          <w:sz w:val="24"/>
          <w:szCs w:val="24"/>
        </w:rPr>
        <w:t>次</w:t>
      </w:r>
      <w:r w:rsidR="008041AA">
        <w:rPr>
          <w:noProof/>
          <w:sz w:val="24"/>
          <w:szCs w:val="24"/>
        </w:rPr>
        <w:t>迭代后，得到</w:t>
      </w:r>
      <w:r w:rsidRPr="00932D6D">
        <w:rPr>
          <w:noProof/>
          <w:sz w:val="24"/>
          <w:szCs w:val="24"/>
        </w:rPr>
        <w:t>最终</w:t>
      </w:r>
      <w:r w:rsidRPr="00932D6D">
        <w:rPr>
          <w:rFonts w:hint="eastAsia"/>
          <w:noProof/>
          <w:sz w:val="24"/>
          <w:szCs w:val="24"/>
        </w:rPr>
        <w:t>PMC</w:t>
      </w:r>
      <w:r w:rsidR="008041AA">
        <w:rPr>
          <w:rFonts w:hint="eastAsia"/>
          <w:noProof/>
          <w:sz w:val="24"/>
          <w:szCs w:val="24"/>
        </w:rPr>
        <w:t>结构</w:t>
      </w:r>
      <w:r w:rsidRPr="00932D6D">
        <w:rPr>
          <w:rFonts w:hint="eastAsia"/>
          <w:noProof/>
          <w:sz w:val="24"/>
          <w:szCs w:val="24"/>
        </w:rPr>
        <w:t>的</w:t>
      </w:r>
      <w:r w:rsidRPr="00932D6D">
        <w:rPr>
          <w:noProof/>
          <w:sz w:val="24"/>
          <w:szCs w:val="24"/>
        </w:rPr>
        <w:t>透射谱</w:t>
      </w:r>
      <w:r w:rsidR="008041AA">
        <w:rPr>
          <w:rFonts w:hint="eastAsia"/>
          <w:noProof/>
          <w:sz w:val="24"/>
          <w:szCs w:val="24"/>
        </w:rPr>
        <w:t>曲线</w:t>
      </w:r>
      <w:r w:rsidR="008041AA">
        <w:rPr>
          <w:noProof/>
          <w:sz w:val="24"/>
          <w:szCs w:val="24"/>
        </w:rPr>
        <w:t>组</w:t>
      </w:r>
      <w:r w:rsidRPr="00932D6D">
        <w:rPr>
          <w:noProof/>
          <w:sz w:val="24"/>
          <w:szCs w:val="24"/>
        </w:rPr>
        <w:t>。</w:t>
      </w:r>
      <w:r>
        <w:rPr>
          <w:rFonts w:hint="eastAsia"/>
          <w:noProof/>
          <w:sz w:val="24"/>
          <w:szCs w:val="24"/>
        </w:rPr>
        <w:t>表</w:t>
      </w:r>
      <w:r>
        <w:rPr>
          <w:rFonts w:hint="eastAsia"/>
          <w:noProof/>
          <w:sz w:val="24"/>
          <w:szCs w:val="24"/>
        </w:rPr>
        <w:t>3</w:t>
      </w:r>
      <w:r w:rsidR="00B82FD3">
        <w:rPr>
          <w:noProof/>
          <w:sz w:val="24"/>
          <w:szCs w:val="24"/>
        </w:rPr>
        <w:t>-3</w:t>
      </w:r>
      <w:r>
        <w:rPr>
          <w:rFonts w:hint="eastAsia"/>
          <w:noProof/>
          <w:sz w:val="24"/>
          <w:szCs w:val="24"/>
        </w:rPr>
        <w:t>为</w:t>
      </w:r>
      <w:r w:rsidR="008041AA">
        <w:rPr>
          <w:rFonts w:hint="eastAsia"/>
          <w:noProof/>
          <w:sz w:val="24"/>
          <w:szCs w:val="24"/>
        </w:rPr>
        <w:t>在</w:t>
      </w:r>
      <w:r>
        <w:rPr>
          <w:rFonts w:hint="eastAsia"/>
          <w:noProof/>
          <w:sz w:val="24"/>
          <w:szCs w:val="24"/>
        </w:rPr>
        <w:t>不同</w:t>
      </w:r>
      <w:r>
        <w:rPr>
          <w:noProof/>
          <w:sz w:val="24"/>
          <w:szCs w:val="24"/>
        </w:rPr>
        <w:t>参数</w:t>
      </w:r>
      <w:r w:rsidR="008041AA">
        <w:rPr>
          <w:rFonts w:hint="eastAsia"/>
          <w:noProof/>
          <w:sz w:val="24"/>
          <w:szCs w:val="24"/>
        </w:rPr>
        <w:t>组设置</w:t>
      </w:r>
      <w:r>
        <w:rPr>
          <w:noProof/>
          <w:sz w:val="24"/>
          <w:szCs w:val="24"/>
        </w:rPr>
        <w:t>下的</w:t>
      </w:r>
      <w:r w:rsidR="008041AA">
        <w:rPr>
          <w:rFonts w:hint="eastAsia"/>
          <w:noProof/>
          <w:sz w:val="24"/>
          <w:szCs w:val="24"/>
        </w:rPr>
        <w:t>经过</w:t>
      </w:r>
      <w:r w:rsidR="008041AA">
        <w:rPr>
          <w:rFonts w:hint="eastAsia"/>
          <w:noProof/>
          <w:sz w:val="24"/>
          <w:szCs w:val="24"/>
        </w:rPr>
        <w:t>2</w:t>
      </w:r>
      <w:r w:rsidR="008041AA" w:rsidRPr="00932D6D">
        <w:rPr>
          <w:rFonts w:hint="eastAsia"/>
          <w:noProof/>
          <w:sz w:val="24"/>
          <w:szCs w:val="24"/>
        </w:rPr>
        <w:t>00</w:t>
      </w:r>
      <w:r w:rsidR="008041AA" w:rsidRPr="00932D6D">
        <w:rPr>
          <w:rFonts w:hint="eastAsia"/>
          <w:noProof/>
          <w:sz w:val="24"/>
          <w:szCs w:val="24"/>
        </w:rPr>
        <w:t>次</w:t>
      </w:r>
      <w:r w:rsidR="00B82FD3">
        <w:rPr>
          <w:rFonts w:hint="eastAsia"/>
          <w:noProof/>
          <w:sz w:val="24"/>
          <w:szCs w:val="24"/>
        </w:rPr>
        <w:t>B</w:t>
      </w:r>
      <w:r w:rsidR="00B82FD3">
        <w:rPr>
          <w:noProof/>
          <w:sz w:val="24"/>
          <w:szCs w:val="24"/>
        </w:rPr>
        <w:t>PSO</w:t>
      </w:r>
      <w:r>
        <w:rPr>
          <w:noProof/>
          <w:sz w:val="24"/>
          <w:szCs w:val="24"/>
        </w:rPr>
        <w:t>算法</w:t>
      </w:r>
      <w:r>
        <w:rPr>
          <w:rFonts w:hint="eastAsia"/>
          <w:noProof/>
          <w:sz w:val="24"/>
          <w:szCs w:val="24"/>
        </w:rPr>
        <w:t>优化得到</w:t>
      </w:r>
      <w:r>
        <w:rPr>
          <w:noProof/>
          <w:sz w:val="24"/>
          <w:szCs w:val="24"/>
        </w:rPr>
        <w:t>的</w:t>
      </w:r>
      <w:r>
        <w:rPr>
          <w:rFonts w:hint="eastAsia"/>
          <w:noProof/>
          <w:sz w:val="24"/>
          <w:szCs w:val="24"/>
        </w:rPr>
        <w:t>PMC</w:t>
      </w:r>
      <w:r>
        <w:rPr>
          <w:rFonts w:hint="eastAsia"/>
          <w:noProof/>
          <w:sz w:val="24"/>
          <w:szCs w:val="24"/>
        </w:rPr>
        <w:t>的</w:t>
      </w:r>
      <w:r>
        <w:rPr>
          <w:noProof/>
          <w:sz w:val="24"/>
          <w:szCs w:val="24"/>
        </w:rPr>
        <w:t>透射谱的最大值</w:t>
      </w:r>
      <w:r w:rsidR="002F5A47" w:rsidRPr="002F5A47">
        <w:rPr>
          <w:i/>
          <w:noProof/>
          <w:sz w:val="24"/>
          <w:szCs w:val="24"/>
        </w:rPr>
        <w:t>T</w:t>
      </w:r>
      <w:r w:rsidR="002F5A47" w:rsidRPr="002F5A47">
        <w:rPr>
          <w:i/>
          <w:noProof/>
          <w:sz w:val="24"/>
          <w:szCs w:val="24"/>
          <w:vertAlign w:val="subscript"/>
        </w:rPr>
        <w:t>max</w:t>
      </w:r>
      <w:r>
        <w:rPr>
          <w:noProof/>
          <w:sz w:val="24"/>
          <w:szCs w:val="24"/>
        </w:rPr>
        <w:t>与</w:t>
      </w:r>
      <w:r>
        <w:rPr>
          <w:rFonts w:hint="eastAsia"/>
          <w:noProof/>
          <w:sz w:val="24"/>
          <w:szCs w:val="24"/>
        </w:rPr>
        <w:t>最小值</w:t>
      </w:r>
      <w:r w:rsidR="002F5A47" w:rsidRPr="002F5A47">
        <w:rPr>
          <w:i/>
          <w:noProof/>
          <w:sz w:val="24"/>
          <w:szCs w:val="24"/>
        </w:rPr>
        <w:t>T</w:t>
      </w:r>
      <w:r w:rsidR="002F5A47">
        <w:rPr>
          <w:i/>
          <w:noProof/>
          <w:sz w:val="24"/>
          <w:szCs w:val="24"/>
          <w:vertAlign w:val="subscript"/>
        </w:rPr>
        <w:t>min</w:t>
      </w:r>
      <w:r>
        <w:rPr>
          <w:noProof/>
          <w:sz w:val="24"/>
          <w:szCs w:val="24"/>
        </w:rPr>
        <w:t>。</w:t>
      </w:r>
    </w:p>
    <w:p w14:paraId="6E4025F9" w14:textId="77777777" w:rsidR="00D605E1" w:rsidRDefault="00D605E1" w:rsidP="00D605E1">
      <w:pPr>
        <w:jc w:val="center"/>
        <w:rPr>
          <w:noProof/>
          <w:sz w:val="24"/>
          <w:szCs w:val="24"/>
        </w:rPr>
      </w:pPr>
      <w:r>
        <w:rPr>
          <w:noProof/>
          <w:sz w:val="24"/>
          <w:szCs w:val="24"/>
        </w:rPr>
        <w:drawing>
          <wp:inline distT="0" distB="0" distL="0" distR="0" wp14:anchorId="327D2490" wp14:editId="05F06BD4">
            <wp:extent cx="3654552" cy="2319528"/>
            <wp:effectExtent l="0" t="0" r="317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21不同参数下BPSO的最终透射谱.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654552" cy="2319528"/>
                    </a:xfrm>
                    <a:prstGeom prst="rect">
                      <a:avLst/>
                    </a:prstGeom>
                  </pic:spPr>
                </pic:pic>
              </a:graphicData>
            </a:graphic>
          </wp:inline>
        </w:drawing>
      </w:r>
    </w:p>
    <w:p w14:paraId="2DFDBD04" w14:textId="023385A5" w:rsidR="00D605E1" w:rsidRPr="00B82FD3" w:rsidRDefault="00D605E1" w:rsidP="00D605E1">
      <w:pPr>
        <w:jc w:val="center"/>
        <w:rPr>
          <w:rFonts w:eastAsia="楷体"/>
          <w:noProof/>
          <w:szCs w:val="24"/>
        </w:rPr>
      </w:pPr>
      <w:r w:rsidRPr="00B82FD3">
        <w:rPr>
          <w:rFonts w:eastAsia="楷体" w:hint="eastAsia"/>
          <w:noProof/>
          <w:szCs w:val="24"/>
        </w:rPr>
        <w:t>图</w:t>
      </w:r>
      <w:r w:rsidRPr="00B82FD3">
        <w:rPr>
          <w:rFonts w:eastAsia="楷体" w:hint="eastAsia"/>
          <w:noProof/>
          <w:szCs w:val="24"/>
        </w:rPr>
        <w:t>3</w:t>
      </w:r>
      <w:r w:rsidRPr="00B82FD3">
        <w:rPr>
          <w:rFonts w:eastAsia="楷体"/>
          <w:noProof/>
          <w:szCs w:val="24"/>
        </w:rPr>
        <w:t>-</w:t>
      </w:r>
      <w:r w:rsidR="00B82FD3" w:rsidRPr="00B82FD3">
        <w:rPr>
          <w:rFonts w:eastAsia="楷体"/>
          <w:noProof/>
          <w:szCs w:val="24"/>
        </w:rPr>
        <w:t>13</w:t>
      </w:r>
      <w:r w:rsidRPr="00B82FD3">
        <w:rPr>
          <w:rFonts w:eastAsia="楷体"/>
          <w:noProof/>
          <w:szCs w:val="24"/>
        </w:rPr>
        <w:t xml:space="preserve"> </w:t>
      </w:r>
      <w:r w:rsidR="008041AA">
        <w:rPr>
          <w:rFonts w:eastAsia="楷体"/>
          <w:noProof/>
          <w:szCs w:val="24"/>
        </w:rPr>
        <w:t>不同参数</w:t>
      </w:r>
      <w:r w:rsidR="008041AA">
        <w:rPr>
          <w:rFonts w:eastAsia="楷体" w:hint="eastAsia"/>
          <w:noProof/>
          <w:szCs w:val="24"/>
        </w:rPr>
        <w:t>组中经过</w:t>
      </w:r>
      <w:r w:rsidR="008041AA">
        <w:rPr>
          <w:rFonts w:eastAsia="楷体" w:hint="eastAsia"/>
          <w:noProof/>
          <w:szCs w:val="24"/>
        </w:rPr>
        <w:t>200</w:t>
      </w:r>
      <w:r w:rsidR="008041AA">
        <w:rPr>
          <w:rFonts w:eastAsia="楷体" w:hint="eastAsia"/>
          <w:noProof/>
          <w:szCs w:val="24"/>
        </w:rPr>
        <w:t>次</w:t>
      </w:r>
      <w:r w:rsidRPr="00B82FD3">
        <w:rPr>
          <w:rFonts w:eastAsia="楷体" w:hint="eastAsia"/>
          <w:noProof/>
          <w:szCs w:val="24"/>
        </w:rPr>
        <w:t>B</w:t>
      </w:r>
      <w:r w:rsidRPr="00B82FD3">
        <w:rPr>
          <w:rFonts w:eastAsia="楷体"/>
          <w:noProof/>
          <w:szCs w:val="24"/>
        </w:rPr>
        <w:t>PSO</w:t>
      </w:r>
      <w:r w:rsidRPr="00B82FD3">
        <w:rPr>
          <w:rFonts w:eastAsia="楷体"/>
          <w:noProof/>
          <w:szCs w:val="24"/>
        </w:rPr>
        <w:t>算法</w:t>
      </w:r>
      <w:r w:rsidR="008041AA">
        <w:rPr>
          <w:rFonts w:eastAsia="楷体" w:hint="eastAsia"/>
          <w:noProof/>
          <w:szCs w:val="24"/>
        </w:rPr>
        <w:t>得到</w:t>
      </w:r>
      <w:r w:rsidR="008041AA">
        <w:rPr>
          <w:rFonts w:eastAsia="楷体"/>
          <w:noProof/>
          <w:szCs w:val="24"/>
        </w:rPr>
        <w:t>的</w:t>
      </w:r>
      <w:r w:rsidR="008041AA">
        <w:rPr>
          <w:rFonts w:eastAsia="楷体" w:hint="eastAsia"/>
          <w:noProof/>
          <w:szCs w:val="24"/>
        </w:rPr>
        <w:t>PMC</w:t>
      </w:r>
      <w:r w:rsidR="008041AA">
        <w:rPr>
          <w:rFonts w:eastAsia="楷体" w:hint="eastAsia"/>
          <w:noProof/>
          <w:szCs w:val="24"/>
        </w:rPr>
        <w:t>的</w:t>
      </w:r>
      <w:r w:rsidRPr="00B82FD3">
        <w:rPr>
          <w:rFonts w:eastAsia="楷体"/>
          <w:noProof/>
          <w:szCs w:val="24"/>
        </w:rPr>
        <w:t>透射谱曲线</w:t>
      </w:r>
    </w:p>
    <w:p w14:paraId="7A490A28" w14:textId="25228B11" w:rsidR="00D605E1" w:rsidRDefault="00D605E1" w:rsidP="00C63044">
      <w:pPr>
        <w:spacing w:line="400" w:lineRule="exact"/>
        <w:ind w:firstLineChars="200" w:firstLine="480"/>
        <w:rPr>
          <w:noProof/>
          <w:sz w:val="24"/>
          <w:szCs w:val="24"/>
        </w:rPr>
      </w:pPr>
      <w:r>
        <w:rPr>
          <w:rFonts w:hint="eastAsia"/>
          <w:noProof/>
          <w:sz w:val="24"/>
          <w:szCs w:val="24"/>
        </w:rPr>
        <w:t>设置</w:t>
      </w:r>
      <w:r>
        <w:rPr>
          <w:rFonts w:hint="eastAsia"/>
          <w:noProof/>
          <w:sz w:val="24"/>
          <w:szCs w:val="24"/>
        </w:rPr>
        <w:t>A</w:t>
      </w:r>
      <w:r>
        <w:rPr>
          <w:rFonts w:hint="eastAsia"/>
          <w:noProof/>
          <w:sz w:val="24"/>
          <w:szCs w:val="24"/>
        </w:rPr>
        <w:t>组</w:t>
      </w:r>
      <w:r w:rsidR="008041AA">
        <w:rPr>
          <w:rFonts w:hint="eastAsia"/>
          <w:noProof/>
          <w:sz w:val="24"/>
          <w:szCs w:val="24"/>
        </w:rPr>
        <w:t>为</w:t>
      </w:r>
      <w:r w:rsidR="008041AA">
        <w:rPr>
          <w:noProof/>
          <w:sz w:val="24"/>
          <w:szCs w:val="24"/>
        </w:rPr>
        <w:t>对照组，其</w:t>
      </w:r>
      <w:r>
        <w:rPr>
          <w:noProof/>
          <w:sz w:val="24"/>
          <w:szCs w:val="24"/>
        </w:rPr>
        <w:t>参数</w:t>
      </w:r>
      <w:r>
        <w:rPr>
          <w:rFonts w:hint="eastAsia"/>
          <w:noProof/>
          <w:sz w:val="24"/>
          <w:szCs w:val="24"/>
        </w:rPr>
        <w:t>分别为</w:t>
      </w:r>
      <w:r w:rsidR="002F5A47" w:rsidRPr="002F5A47">
        <w:rPr>
          <w:i/>
          <w:noProof/>
          <w:sz w:val="24"/>
          <w:szCs w:val="24"/>
        </w:rPr>
        <w:t>V</w:t>
      </w:r>
      <w:r w:rsidR="002F5A47" w:rsidRPr="002F5A47">
        <w:rPr>
          <w:i/>
          <w:noProof/>
          <w:sz w:val="24"/>
          <w:szCs w:val="24"/>
          <w:vertAlign w:val="subscript"/>
        </w:rPr>
        <w:t>max</w:t>
      </w:r>
      <w:r w:rsidR="002F5A47">
        <w:rPr>
          <w:i/>
          <w:noProof/>
          <w:sz w:val="24"/>
          <w:szCs w:val="24"/>
        </w:rPr>
        <w:t xml:space="preserve"> </w:t>
      </w:r>
      <w:r w:rsidR="002F5A47" w:rsidRPr="002F5A47">
        <w:rPr>
          <w:noProof/>
          <w:sz w:val="24"/>
          <w:szCs w:val="24"/>
        </w:rPr>
        <w:t>= 1</w:t>
      </w:r>
      <w:r w:rsidR="00642348">
        <w:rPr>
          <w:rFonts w:hint="eastAsia"/>
          <w:noProof/>
          <w:sz w:val="24"/>
          <w:szCs w:val="24"/>
        </w:rPr>
        <w:t>、</w:t>
      </w:r>
      <w:r w:rsidR="002F5A47" w:rsidRPr="002F5A47">
        <w:rPr>
          <w:rFonts w:cs="Times New Roman"/>
          <w:i/>
          <w:noProof/>
          <w:sz w:val="24"/>
          <w:szCs w:val="24"/>
        </w:rPr>
        <w:t>ω</w:t>
      </w:r>
      <w:r w:rsidR="002F5A47">
        <w:rPr>
          <w:rFonts w:cs="Times New Roman"/>
          <w:noProof/>
          <w:sz w:val="24"/>
          <w:szCs w:val="24"/>
        </w:rPr>
        <w:t xml:space="preserve"> = 1</w:t>
      </w:r>
      <w:r w:rsidR="00642348">
        <w:rPr>
          <w:rFonts w:hint="eastAsia"/>
          <w:noProof/>
          <w:sz w:val="24"/>
          <w:szCs w:val="24"/>
        </w:rPr>
        <w:t>，</w:t>
      </w:r>
      <w:r w:rsidR="00C63044">
        <w:rPr>
          <w:rFonts w:hint="eastAsia"/>
          <w:noProof/>
          <w:sz w:val="24"/>
          <w:szCs w:val="24"/>
        </w:rPr>
        <w:t>对应得到的</w:t>
      </w:r>
      <w:r w:rsidR="00C63044">
        <w:rPr>
          <w:rFonts w:hint="eastAsia"/>
          <w:noProof/>
          <w:sz w:val="24"/>
          <w:szCs w:val="24"/>
        </w:rPr>
        <w:t>PMC</w:t>
      </w:r>
      <w:r w:rsidR="00C63044">
        <w:rPr>
          <w:rFonts w:hint="eastAsia"/>
          <w:noProof/>
          <w:sz w:val="24"/>
          <w:szCs w:val="24"/>
        </w:rPr>
        <w:t>的</w:t>
      </w:r>
      <w:r w:rsidRPr="006C1221">
        <w:rPr>
          <w:noProof/>
          <w:sz w:val="24"/>
          <w:szCs w:val="24"/>
        </w:rPr>
        <w:t>透射谱如红色曲线所示，</w:t>
      </w:r>
      <w:r w:rsidRPr="006C1221">
        <w:rPr>
          <w:rFonts w:hint="eastAsia"/>
          <w:noProof/>
          <w:sz w:val="24"/>
          <w:szCs w:val="24"/>
        </w:rPr>
        <w:t>透射率</w:t>
      </w:r>
      <w:r w:rsidRPr="006C1221">
        <w:rPr>
          <w:noProof/>
          <w:sz w:val="24"/>
          <w:szCs w:val="24"/>
        </w:rPr>
        <w:t>的最高值与最小值分别为</w:t>
      </w:r>
      <w:r w:rsidRPr="006C1221">
        <w:rPr>
          <w:noProof/>
          <w:sz w:val="24"/>
          <w:szCs w:val="24"/>
        </w:rPr>
        <w:t>0.706</w:t>
      </w:r>
      <w:r w:rsidRPr="006C1221">
        <w:rPr>
          <w:rFonts w:hint="eastAsia"/>
          <w:noProof/>
          <w:sz w:val="24"/>
          <w:szCs w:val="24"/>
        </w:rPr>
        <w:t>和</w:t>
      </w:r>
      <w:r w:rsidRPr="006C1221">
        <w:rPr>
          <w:noProof/>
          <w:sz w:val="24"/>
          <w:szCs w:val="24"/>
        </w:rPr>
        <w:t>0.507</w:t>
      </w:r>
      <w:r w:rsidRPr="006C1221">
        <w:rPr>
          <w:rFonts w:hint="eastAsia"/>
          <w:noProof/>
          <w:sz w:val="24"/>
          <w:szCs w:val="24"/>
        </w:rPr>
        <w:t>。改变</w:t>
      </w:r>
      <w:r w:rsidR="002F5A47" w:rsidRPr="002F5A47">
        <w:rPr>
          <w:rFonts w:cs="Times New Roman"/>
          <w:i/>
          <w:noProof/>
          <w:sz w:val="24"/>
          <w:szCs w:val="24"/>
        </w:rPr>
        <w:t>ω</w:t>
      </w:r>
      <w:r w:rsidRPr="006C1221">
        <w:rPr>
          <w:rFonts w:hint="eastAsia"/>
          <w:noProof/>
          <w:sz w:val="24"/>
          <w:szCs w:val="24"/>
        </w:rPr>
        <w:t>的</w:t>
      </w:r>
      <w:r w:rsidRPr="006C1221">
        <w:rPr>
          <w:noProof/>
          <w:sz w:val="24"/>
          <w:szCs w:val="24"/>
        </w:rPr>
        <w:t>值，设置</w:t>
      </w:r>
      <w:r w:rsidRPr="006C1221">
        <w:rPr>
          <w:rFonts w:hint="eastAsia"/>
          <w:noProof/>
          <w:sz w:val="24"/>
          <w:szCs w:val="24"/>
        </w:rPr>
        <w:t>B</w:t>
      </w:r>
      <w:r w:rsidRPr="006C1221">
        <w:rPr>
          <w:rFonts w:hint="eastAsia"/>
          <w:noProof/>
          <w:sz w:val="24"/>
          <w:szCs w:val="24"/>
        </w:rPr>
        <w:t>组</w:t>
      </w:r>
      <w:r w:rsidR="00C63044">
        <w:rPr>
          <w:rFonts w:hint="eastAsia"/>
          <w:noProof/>
          <w:sz w:val="24"/>
          <w:szCs w:val="24"/>
        </w:rPr>
        <w:t>（对应绿色</w:t>
      </w:r>
      <w:r w:rsidR="00C63044">
        <w:rPr>
          <w:noProof/>
          <w:sz w:val="24"/>
          <w:szCs w:val="24"/>
        </w:rPr>
        <w:t>曲线</w:t>
      </w:r>
      <w:r w:rsidR="00C63044">
        <w:rPr>
          <w:rFonts w:hint="eastAsia"/>
          <w:noProof/>
          <w:sz w:val="24"/>
          <w:szCs w:val="24"/>
        </w:rPr>
        <w:t>）</w:t>
      </w:r>
      <w:r w:rsidRPr="006C1221">
        <w:rPr>
          <w:noProof/>
          <w:sz w:val="24"/>
          <w:szCs w:val="24"/>
        </w:rPr>
        <w:t>参数</w:t>
      </w:r>
      <w:r w:rsidRPr="006C1221">
        <w:rPr>
          <w:rFonts w:hint="eastAsia"/>
          <w:noProof/>
          <w:sz w:val="24"/>
          <w:szCs w:val="24"/>
        </w:rPr>
        <w:t>为</w:t>
      </w:r>
      <w:r w:rsidR="002F5A47" w:rsidRPr="002F5A47">
        <w:rPr>
          <w:i/>
          <w:noProof/>
          <w:sz w:val="24"/>
          <w:szCs w:val="24"/>
        </w:rPr>
        <w:t>V</w:t>
      </w:r>
      <w:r w:rsidR="002F5A47" w:rsidRPr="002F5A47">
        <w:rPr>
          <w:i/>
          <w:noProof/>
          <w:sz w:val="24"/>
          <w:szCs w:val="24"/>
          <w:vertAlign w:val="subscript"/>
        </w:rPr>
        <w:t>max</w:t>
      </w:r>
      <w:r w:rsidR="002F5A47">
        <w:rPr>
          <w:i/>
          <w:noProof/>
          <w:sz w:val="24"/>
          <w:szCs w:val="24"/>
        </w:rPr>
        <w:t xml:space="preserve"> </w:t>
      </w:r>
      <w:r w:rsidR="002F5A47" w:rsidRPr="002F5A47">
        <w:rPr>
          <w:noProof/>
          <w:sz w:val="24"/>
          <w:szCs w:val="24"/>
        </w:rPr>
        <w:t>= 1</w:t>
      </w:r>
      <w:r w:rsidR="002F5A47">
        <w:rPr>
          <w:rFonts w:hint="eastAsia"/>
          <w:noProof/>
          <w:sz w:val="24"/>
          <w:szCs w:val="24"/>
        </w:rPr>
        <w:t>、</w:t>
      </w:r>
      <w:r w:rsidR="002F5A47" w:rsidRPr="002F5A47">
        <w:rPr>
          <w:rFonts w:cs="Times New Roman"/>
          <w:i/>
          <w:noProof/>
          <w:sz w:val="24"/>
          <w:szCs w:val="24"/>
        </w:rPr>
        <w:t>ω</w:t>
      </w:r>
      <w:r w:rsidR="002F5A47">
        <w:rPr>
          <w:rFonts w:cs="Times New Roman"/>
          <w:noProof/>
          <w:sz w:val="24"/>
          <w:szCs w:val="24"/>
        </w:rPr>
        <w:t xml:space="preserve"> = 0.8</w:t>
      </w:r>
      <w:r w:rsidR="00C63044">
        <w:rPr>
          <w:rFonts w:hint="eastAsia"/>
          <w:noProof/>
          <w:sz w:val="24"/>
          <w:szCs w:val="24"/>
        </w:rPr>
        <w:t>，</w:t>
      </w:r>
      <w:r>
        <w:rPr>
          <w:rFonts w:hint="eastAsia"/>
          <w:noProof/>
          <w:sz w:val="24"/>
          <w:szCs w:val="24"/>
        </w:rPr>
        <w:t>可以</w:t>
      </w:r>
      <w:r>
        <w:rPr>
          <w:noProof/>
          <w:sz w:val="24"/>
          <w:szCs w:val="24"/>
        </w:rPr>
        <w:t>看出</w:t>
      </w:r>
      <w:r w:rsidR="002F5A47" w:rsidRPr="002F5A47">
        <w:rPr>
          <w:rFonts w:cs="Times New Roman"/>
          <w:i/>
          <w:noProof/>
          <w:sz w:val="24"/>
          <w:szCs w:val="24"/>
        </w:rPr>
        <w:t>ω</w:t>
      </w:r>
      <w:r w:rsidR="00C63044">
        <w:rPr>
          <w:rFonts w:hint="eastAsia"/>
          <w:noProof/>
          <w:sz w:val="24"/>
          <w:szCs w:val="24"/>
        </w:rPr>
        <w:t>的</w:t>
      </w:r>
      <w:r w:rsidR="00C63044">
        <w:rPr>
          <w:noProof/>
          <w:sz w:val="24"/>
          <w:szCs w:val="24"/>
        </w:rPr>
        <w:t>数值</w:t>
      </w:r>
      <w:r>
        <w:rPr>
          <w:noProof/>
          <w:sz w:val="24"/>
          <w:szCs w:val="24"/>
        </w:rPr>
        <w:t>会对</w:t>
      </w:r>
      <w:r w:rsidR="00C63044">
        <w:rPr>
          <w:rFonts w:hint="eastAsia"/>
          <w:noProof/>
          <w:sz w:val="24"/>
          <w:szCs w:val="24"/>
        </w:rPr>
        <w:t>优化</w:t>
      </w:r>
      <w:r>
        <w:rPr>
          <w:rFonts w:hint="eastAsia"/>
          <w:noProof/>
          <w:sz w:val="24"/>
          <w:szCs w:val="24"/>
        </w:rPr>
        <w:t>结果</w:t>
      </w:r>
      <w:r>
        <w:rPr>
          <w:noProof/>
          <w:sz w:val="24"/>
          <w:szCs w:val="24"/>
        </w:rPr>
        <w:t>产生较大的</w:t>
      </w:r>
      <w:r>
        <w:rPr>
          <w:rFonts w:hint="eastAsia"/>
          <w:noProof/>
          <w:sz w:val="24"/>
          <w:szCs w:val="24"/>
        </w:rPr>
        <w:t>影响，</w:t>
      </w:r>
      <w:r>
        <w:rPr>
          <w:rFonts w:hint="eastAsia"/>
          <w:noProof/>
          <w:sz w:val="24"/>
          <w:szCs w:val="24"/>
        </w:rPr>
        <w:t>B</w:t>
      </w:r>
      <w:r>
        <w:rPr>
          <w:rFonts w:hint="eastAsia"/>
          <w:noProof/>
          <w:sz w:val="24"/>
          <w:szCs w:val="24"/>
        </w:rPr>
        <w:t>组参数下</w:t>
      </w:r>
      <w:r w:rsidR="00C63044">
        <w:rPr>
          <w:noProof/>
          <w:sz w:val="24"/>
          <w:szCs w:val="24"/>
        </w:rPr>
        <w:t>PMC</w:t>
      </w:r>
      <w:r w:rsidR="00C63044">
        <w:rPr>
          <w:rFonts w:hint="eastAsia"/>
          <w:noProof/>
          <w:sz w:val="24"/>
          <w:szCs w:val="24"/>
        </w:rPr>
        <w:t>的</w:t>
      </w:r>
      <w:r>
        <w:rPr>
          <w:noProof/>
          <w:sz w:val="24"/>
          <w:szCs w:val="24"/>
        </w:rPr>
        <w:t>透射</w:t>
      </w:r>
      <w:r w:rsidRPr="006C1221">
        <w:rPr>
          <w:noProof/>
          <w:sz w:val="24"/>
          <w:szCs w:val="24"/>
        </w:rPr>
        <w:t>谱最高值仅为</w:t>
      </w:r>
      <w:r w:rsidRPr="006C1221">
        <w:rPr>
          <w:noProof/>
          <w:sz w:val="24"/>
          <w:szCs w:val="24"/>
        </w:rPr>
        <w:t>0.286</w:t>
      </w:r>
      <w:r>
        <w:rPr>
          <w:rFonts w:hint="eastAsia"/>
          <w:noProof/>
          <w:sz w:val="24"/>
          <w:szCs w:val="24"/>
        </w:rPr>
        <w:t>，</w:t>
      </w:r>
      <w:r w:rsidRPr="006C1221">
        <w:rPr>
          <w:rFonts w:hint="eastAsia"/>
          <w:noProof/>
          <w:sz w:val="24"/>
          <w:szCs w:val="24"/>
        </w:rPr>
        <w:t>与</w:t>
      </w:r>
      <w:r w:rsidRPr="006C1221">
        <w:rPr>
          <w:rFonts w:hint="eastAsia"/>
          <w:noProof/>
          <w:sz w:val="24"/>
          <w:szCs w:val="24"/>
        </w:rPr>
        <w:t>A</w:t>
      </w:r>
      <w:r w:rsidRPr="006C1221">
        <w:rPr>
          <w:rFonts w:hint="eastAsia"/>
          <w:noProof/>
          <w:sz w:val="24"/>
          <w:szCs w:val="24"/>
        </w:rPr>
        <w:t>组</w:t>
      </w:r>
      <w:r w:rsidRPr="006C1221">
        <w:rPr>
          <w:noProof/>
          <w:sz w:val="24"/>
          <w:szCs w:val="24"/>
        </w:rPr>
        <w:t>参数相比，</w:t>
      </w:r>
      <w:r w:rsidR="00C63044">
        <w:rPr>
          <w:rFonts w:hint="eastAsia"/>
          <w:noProof/>
          <w:sz w:val="24"/>
          <w:szCs w:val="24"/>
        </w:rPr>
        <w:t>效率大幅度</w:t>
      </w:r>
      <w:r w:rsidRPr="006C1221">
        <w:rPr>
          <w:noProof/>
          <w:sz w:val="24"/>
          <w:szCs w:val="24"/>
        </w:rPr>
        <w:t>下降了</w:t>
      </w:r>
      <w:r w:rsidRPr="006C1221">
        <w:rPr>
          <w:rFonts w:hint="eastAsia"/>
          <w:noProof/>
          <w:sz w:val="24"/>
          <w:szCs w:val="24"/>
        </w:rPr>
        <w:t>42</w:t>
      </w:r>
      <w:r w:rsidRPr="006C1221">
        <w:rPr>
          <w:noProof/>
          <w:sz w:val="24"/>
          <w:szCs w:val="24"/>
        </w:rPr>
        <w:t>%</w:t>
      </w:r>
      <w:r w:rsidRPr="006C1221">
        <w:rPr>
          <w:rFonts w:hint="eastAsia"/>
          <w:noProof/>
          <w:sz w:val="24"/>
          <w:szCs w:val="24"/>
        </w:rPr>
        <w:t>。</w:t>
      </w:r>
      <w:r w:rsidR="002F5A47" w:rsidRPr="002F5A47">
        <w:rPr>
          <w:rFonts w:cs="Times New Roman"/>
          <w:i/>
          <w:noProof/>
          <w:sz w:val="24"/>
          <w:szCs w:val="24"/>
        </w:rPr>
        <w:t>ω</w:t>
      </w:r>
      <w:r w:rsidR="00C63044">
        <w:rPr>
          <w:rFonts w:hint="eastAsia"/>
          <w:noProof/>
          <w:sz w:val="24"/>
          <w:szCs w:val="24"/>
        </w:rPr>
        <w:t>的</w:t>
      </w:r>
      <w:r w:rsidR="00C63044">
        <w:rPr>
          <w:noProof/>
          <w:sz w:val="24"/>
          <w:szCs w:val="24"/>
        </w:rPr>
        <w:t>数值</w:t>
      </w:r>
      <w:r w:rsidRPr="006C1221">
        <w:rPr>
          <w:rFonts w:hint="eastAsia"/>
          <w:noProof/>
          <w:sz w:val="24"/>
          <w:szCs w:val="24"/>
        </w:rPr>
        <w:t>会影响</w:t>
      </w:r>
      <w:r w:rsidR="00C63044">
        <w:rPr>
          <w:rFonts w:hint="eastAsia"/>
          <w:noProof/>
          <w:sz w:val="24"/>
          <w:szCs w:val="24"/>
        </w:rPr>
        <w:t>B</w:t>
      </w:r>
      <w:r w:rsidR="00C63044">
        <w:rPr>
          <w:noProof/>
          <w:sz w:val="24"/>
          <w:szCs w:val="24"/>
        </w:rPr>
        <w:t>PSO</w:t>
      </w:r>
      <w:r w:rsidRPr="006C1221">
        <w:rPr>
          <w:noProof/>
          <w:sz w:val="24"/>
          <w:szCs w:val="24"/>
        </w:rPr>
        <w:t>算法的</w:t>
      </w:r>
      <w:r w:rsidRPr="006C1221">
        <w:rPr>
          <w:rFonts w:hint="eastAsia"/>
          <w:noProof/>
          <w:sz w:val="24"/>
          <w:szCs w:val="24"/>
        </w:rPr>
        <w:t>衰减速度和搜索范围</w:t>
      </w:r>
      <w:r>
        <w:rPr>
          <w:rFonts w:hint="eastAsia"/>
          <w:noProof/>
          <w:sz w:val="24"/>
          <w:szCs w:val="24"/>
        </w:rPr>
        <w:t>，</w:t>
      </w:r>
      <w:r w:rsidRPr="006C1221">
        <w:rPr>
          <w:rFonts w:hint="eastAsia"/>
          <w:noProof/>
          <w:sz w:val="24"/>
          <w:szCs w:val="24"/>
        </w:rPr>
        <w:t>从而</w:t>
      </w:r>
      <w:r w:rsidRPr="006C1221">
        <w:rPr>
          <w:noProof/>
          <w:sz w:val="24"/>
          <w:szCs w:val="24"/>
        </w:rPr>
        <w:t>影响</w:t>
      </w:r>
      <w:r w:rsidR="00C63044">
        <w:rPr>
          <w:rFonts w:hint="eastAsia"/>
          <w:noProof/>
          <w:sz w:val="24"/>
          <w:szCs w:val="24"/>
        </w:rPr>
        <w:t>其</w:t>
      </w:r>
      <w:r w:rsidRPr="006C1221">
        <w:rPr>
          <w:rFonts w:hint="eastAsia"/>
          <w:noProof/>
          <w:sz w:val="24"/>
          <w:szCs w:val="24"/>
        </w:rPr>
        <w:t>收敛速度。由于</w:t>
      </w:r>
      <w:r w:rsidR="00832BEF">
        <w:rPr>
          <w:rFonts w:hint="eastAsia"/>
          <w:noProof/>
          <w:sz w:val="24"/>
          <w:szCs w:val="24"/>
        </w:rPr>
        <w:t>B</w:t>
      </w:r>
      <w:r w:rsidRPr="006C1221">
        <w:rPr>
          <w:rFonts w:hint="eastAsia"/>
          <w:noProof/>
          <w:sz w:val="24"/>
          <w:szCs w:val="24"/>
        </w:rPr>
        <w:t>PSO</w:t>
      </w:r>
      <w:r w:rsidR="0072789C">
        <w:rPr>
          <w:rFonts w:hint="eastAsia"/>
          <w:noProof/>
          <w:sz w:val="24"/>
          <w:szCs w:val="24"/>
        </w:rPr>
        <w:t>算法</w:t>
      </w:r>
      <w:r w:rsidRPr="006C1221">
        <w:rPr>
          <w:rFonts w:hint="eastAsia"/>
          <w:noProof/>
          <w:sz w:val="24"/>
          <w:szCs w:val="24"/>
        </w:rPr>
        <w:t>衰减速度</w:t>
      </w:r>
      <w:r w:rsidR="00C63044">
        <w:rPr>
          <w:rFonts w:hint="eastAsia"/>
          <w:noProof/>
          <w:sz w:val="24"/>
          <w:szCs w:val="24"/>
        </w:rPr>
        <w:t>较快</w:t>
      </w:r>
      <w:r w:rsidRPr="006C1221">
        <w:rPr>
          <w:rFonts w:hint="eastAsia"/>
          <w:noProof/>
          <w:sz w:val="24"/>
          <w:szCs w:val="24"/>
        </w:rPr>
        <w:t>，</w:t>
      </w:r>
      <w:r w:rsidR="00C63044">
        <w:rPr>
          <w:rFonts w:hint="eastAsia"/>
          <w:noProof/>
          <w:sz w:val="24"/>
          <w:szCs w:val="24"/>
        </w:rPr>
        <w:t>过小的</w:t>
      </w:r>
      <w:r w:rsidR="002F5A47" w:rsidRPr="002F5A47">
        <w:rPr>
          <w:rFonts w:cs="Times New Roman"/>
          <w:i/>
          <w:noProof/>
          <w:sz w:val="24"/>
          <w:szCs w:val="24"/>
        </w:rPr>
        <w:t>ω</w:t>
      </w:r>
      <w:r w:rsidR="00C63044">
        <w:rPr>
          <w:rFonts w:hint="eastAsia"/>
          <w:noProof/>
          <w:sz w:val="24"/>
          <w:szCs w:val="24"/>
        </w:rPr>
        <w:t>数值</w:t>
      </w:r>
      <w:r w:rsidR="00C63044">
        <w:rPr>
          <w:noProof/>
          <w:sz w:val="24"/>
          <w:szCs w:val="24"/>
        </w:rPr>
        <w:t>会降低</w:t>
      </w:r>
      <w:r w:rsidRPr="006C1221">
        <w:rPr>
          <w:rFonts w:hint="eastAsia"/>
          <w:noProof/>
          <w:sz w:val="24"/>
          <w:szCs w:val="24"/>
        </w:rPr>
        <w:t>其优化效果。接着</w:t>
      </w:r>
      <w:r w:rsidRPr="006C1221">
        <w:rPr>
          <w:noProof/>
          <w:sz w:val="24"/>
          <w:szCs w:val="24"/>
        </w:rPr>
        <w:t>改变</w:t>
      </w:r>
      <w:r w:rsidR="002F5A47" w:rsidRPr="002F5A47">
        <w:rPr>
          <w:i/>
          <w:noProof/>
          <w:sz w:val="24"/>
          <w:szCs w:val="24"/>
        </w:rPr>
        <w:t>V</w:t>
      </w:r>
      <w:r w:rsidR="002F5A47" w:rsidRPr="002F5A47">
        <w:rPr>
          <w:i/>
          <w:noProof/>
          <w:sz w:val="24"/>
          <w:szCs w:val="24"/>
          <w:vertAlign w:val="subscript"/>
        </w:rPr>
        <w:t>max</w:t>
      </w:r>
      <w:r w:rsidRPr="006C1221">
        <w:rPr>
          <w:rFonts w:hint="eastAsia"/>
          <w:noProof/>
          <w:sz w:val="24"/>
          <w:szCs w:val="24"/>
        </w:rPr>
        <w:t>的</w:t>
      </w:r>
      <w:r w:rsidRPr="006C1221">
        <w:rPr>
          <w:noProof/>
          <w:sz w:val="24"/>
          <w:szCs w:val="24"/>
        </w:rPr>
        <w:t>值，设置</w:t>
      </w:r>
      <w:r w:rsidRPr="006C1221">
        <w:rPr>
          <w:rFonts w:hint="eastAsia"/>
          <w:noProof/>
          <w:sz w:val="24"/>
          <w:szCs w:val="24"/>
        </w:rPr>
        <w:t>C</w:t>
      </w:r>
      <w:r w:rsidRPr="006C1221">
        <w:rPr>
          <w:rFonts w:hint="eastAsia"/>
          <w:noProof/>
          <w:sz w:val="24"/>
          <w:szCs w:val="24"/>
        </w:rPr>
        <w:t>组</w:t>
      </w:r>
      <w:r w:rsidR="00C63044">
        <w:rPr>
          <w:rFonts w:hint="eastAsia"/>
          <w:noProof/>
          <w:sz w:val="24"/>
          <w:szCs w:val="24"/>
        </w:rPr>
        <w:t>（对应</w:t>
      </w:r>
      <w:r w:rsidR="00C63044">
        <w:rPr>
          <w:noProof/>
          <w:sz w:val="24"/>
          <w:szCs w:val="24"/>
        </w:rPr>
        <w:t>蓝色曲线</w:t>
      </w:r>
      <w:r w:rsidR="00C63044">
        <w:rPr>
          <w:rFonts w:hint="eastAsia"/>
          <w:noProof/>
          <w:sz w:val="24"/>
          <w:szCs w:val="24"/>
        </w:rPr>
        <w:t>）</w:t>
      </w:r>
      <w:r w:rsidRPr="006C1221">
        <w:rPr>
          <w:noProof/>
          <w:sz w:val="24"/>
          <w:szCs w:val="24"/>
        </w:rPr>
        <w:t>参数为</w:t>
      </w:r>
      <w:r w:rsidR="002F5A47" w:rsidRPr="002F5A47">
        <w:rPr>
          <w:i/>
          <w:noProof/>
          <w:sz w:val="24"/>
          <w:szCs w:val="24"/>
        </w:rPr>
        <w:t>V</w:t>
      </w:r>
      <w:r w:rsidR="002F5A47" w:rsidRPr="002F5A47">
        <w:rPr>
          <w:i/>
          <w:noProof/>
          <w:sz w:val="24"/>
          <w:szCs w:val="24"/>
          <w:vertAlign w:val="subscript"/>
        </w:rPr>
        <w:t>max</w:t>
      </w:r>
      <w:r w:rsidR="002F5A47">
        <w:rPr>
          <w:i/>
          <w:noProof/>
          <w:sz w:val="24"/>
          <w:szCs w:val="24"/>
        </w:rPr>
        <w:t xml:space="preserve"> </w:t>
      </w:r>
      <w:r w:rsidR="002F5A47">
        <w:rPr>
          <w:noProof/>
          <w:sz w:val="24"/>
          <w:szCs w:val="24"/>
        </w:rPr>
        <w:t>= 3</w:t>
      </w:r>
      <w:r w:rsidR="002F5A47">
        <w:rPr>
          <w:rFonts w:hint="eastAsia"/>
          <w:noProof/>
          <w:sz w:val="24"/>
          <w:szCs w:val="24"/>
        </w:rPr>
        <w:t>、</w:t>
      </w:r>
      <w:r w:rsidR="002F5A47" w:rsidRPr="002F5A47">
        <w:rPr>
          <w:rFonts w:cs="Times New Roman"/>
          <w:i/>
          <w:noProof/>
          <w:sz w:val="24"/>
          <w:szCs w:val="24"/>
        </w:rPr>
        <w:t>ω</w:t>
      </w:r>
      <w:r w:rsidR="002F5A47">
        <w:rPr>
          <w:rFonts w:cs="Times New Roman"/>
          <w:noProof/>
          <w:sz w:val="24"/>
          <w:szCs w:val="24"/>
        </w:rPr>
        <w:t xml:space="preserve"> = 1</w:t>
      </w:r>
      <w:r w:rsidR="00642348">
        <w:rPr>
          <w:rFonts w:hint="eastAsia"/>
          <w:noProof/>
          <w:sz w:val="24"/>
          <w:szCs w:val="24"/>
        </w:rPr>
        <w:t>，</w:t>
      </w:r>
      <w:r w:rsidR="004B7945">
        <w:rPr>
          <w:rFonts w:hint="eastAsia"/>
          <w:noProof/>
          <w:sz w:val="24"/>
          <w:szCs w:val="24"/>
        </w:rPr>
        <w:t>其</w:t>
      </w:r>
      <w:r w:rsidRPr="006C1221">
        <w:rPr>
          <w:noProof/>
          <w:sz w:val="24"/>
          <w:szCs w:val="24"/>
        </w:rPr>
        <w:t>优化结果与</w:t>
      </w:r>
      <w:r w:rsidRPr="006C1221">
        <w:rPr>
          <w:rFonts w:hint="eastAsia"/>
          <w:noProof/>
          <w:sz w:val="24"/>
          <w:szCs w:val="24"/>
        </w:rPr>
        <w:t>A</w:t>
      </w:r>
      <w:r w:rsidRPr="006C1221">
        <w:rPr>
          <w:rFonts w:hint="eastAsia"/>
          <w:noProof/>
          <w:sz w:val="24"/>
          <w:szCs w:val="24"/>
        </w:rPr>
        <w:t>组</w:t>
      </w:r>
      <w:r w:rsidRPr="006C1221">
        <w:rPr>
          <w:noProof/>
          <w:sz w:val="24"/>
          <w:szCs w:val="24"/>
        </w:rPr>
        <w:t>类似，</w:t>
      </w:r>
      <w:r w:rsidR="00DF4B23">
        <w:rPr>
          <w:rFonts w:hint="eastAsia"/>
          <w:noProof/>
          <w:sz w:val="24"/>
          <w:szCs w:val="24"/>
        </w:rPr>
        <w:t>在</w:t>
      </w:r>
      <w:r w:rsidR="00DF4B23" w:rsidRPr="0052213E">
        <w:rPr>
          <w:noProof/>
          <w:sz w:val="24"/>
          <w:szCs w:val="24"/>
        </w:rPr>
        <w:t xml:space="preserve">1.50 </w:t>
      </w:r>
      <w:r w:rsidR="00DF4B23" w:rsidRPr="0052213E">
        <w:rPr>
          <w:rFonts w:cs="Times New Roman"/>
          <w:noProof/>
          <w:sz w:val="24"/>
          <w:szCs w:val="24"/>
        </w:rPr>
        <w:t>μm</w:t>
      </w:r>
      <w:r w:rsidR="00DF4B23" w:rsidRPr="0052213E">
        <w:rPr>
          <w:rFonts w:hint="eastAsia"/>
          <w:noProof/>
          <w:sz w:val="24"/>
          <w:szCs w:val="24"/>
        </w:rPr>
        <w:t>至</w:t>
      </w:r>
      <w:r w:rsidR="00DF4B23" w:rsidRPr="0052213E">
        <w:rPr>
          <w:noProof/>
          <w:sz w:val="24"/>
          <w:szCs w:val="24"/>
        </w:rPr>
        <w:t>1.6</w:t>
      </w:r>
      <w:r w:rsidR="0052213E" w:rsidRPr="0052213E">
        <w:rPr>
          <w:noProof/>
          <w:sz w:val="24"/>
          <w:szCs w:val="24"/>
        </w:rPr>
        <w:t>0</w:t>
      </w:r>
      <w:r w:rsidR="00DF4B23" w:rsidRPr="0052213E">
        <w:rPr>
          <w:noProof/>
          <w:sz w:val="24"/>
          <w:szCs w:val="24"/>
        </w:rPr>
        <w:t xml:space="preserve"> </w:t>
      </w:r>
      <w:r w:rsidR="00DF4B23" w:rsidRPr="0052213E">
        <w:rPr>
          <w:rFonts w:cs="Times New Roman"/>
          <w:noProof/>
          <w:sz w:val="24"/>
          <w:szCs w:val="24"/>
        </w:rPr>
        <w:t>μm</w:t>
      </w:r>
      <w:r w:rsidR="00DF4B23" w:rsidRPr="0052213E">
        <w:rPr>
          <w:rFonts w:hint="eastAsia"/>
          <w:noProof/>
          <w:sz w:val="24"/>
          <w:szCs w:val="24"/>
        </w:rPr>
        <w:t>带宽范围内</w:t>
      </w:r>
      <w:r w:rsidR="00DF4B23">
        <w:rPr>
          <w:rFonts w:hint="eastAsia"/>
          <w:noProof/>
          <w:sz w:val="24"/>
          <w:szCs w:val="24"/>
        </w:rPr>
        <w:t>，</w:t>
      </w:r>
      <w:r w:rsidR="004B7945">
        <w:rPr>
          <w:rFonts w:hint="eastAsia"/>
          <w:noProof/>
          <w:sz w:val="24"/>
          <w:szCs w:val="24"/>
        </w:rPr>
        <w:t>得到</w:t>
      </w:r>
      <w:r w:rsidR="004B7945">
        <w:rPr>
          <w:noProof/>
          <w:sz w:val="24"/>
          <w:szCs w:val="24"/>
        </w:rPr>
        <w:t>的</w:t>
      </w:r>
      <w:r w:rsidR="004B7945">
        <w:rPr>
          <w:rFonts w:hint="eastAsia"/>
          <w:noProof/>
          <w:sz w:val="24"/>
          <w:szCs w:val="24"/>
        </w:rPr>
        <w:t>PMC</w:t>
      </w:r>
      <w:r w:rsidR="004B7945">
        <w:rPr>
          <w:rFonts w:hint="eastAsia"/>
          <w:noProof/>
          <w:sz w:val="24"/>
          <w:szCs w:val="24"/>
        </w:rPr>
        <w:t>的</w:t>
      </w:r>
      <w:r w:rsidRPr="006C1221">
        <w:rPr>
          <w:rFonts w:hint="eastAsia"/>
          <w:noProof/>
          <w:sz w:val="24"/>
          <w:szCs w:val="24"/>
        </w:rPr>
        <w:t>传输效率</w:t>
      </w:r>
      <w:r w:rsidR="004B7945">
        <w:rPr>
          <w:rFonts w:hint="eastAsia"/>
          <w:noProof/>
          <w:sz w:val="24"/>
          <w:szCs w:val="24"/>
        </w:rPr>
        <w:t>均</w:t>
      </w:r>
      <w:r w:rsidRPr="006C1221">
        <w:rPr>
          <w:noProof/>
          <w:sz w:val="24"/>
          <w:szCs w:val="24"/>
        </w:rPr>
        <w:t>在</w:t>
      </w:r>
      <w:r w:rsidRPr="006C1221">
        <w:rPr>
          <w:noProof/>
          <w:sz w:val="24"/>
          <w:szCs w:val="24"/>
        </w:rPr>
        <w:t>0.509</w:t>
      </w:r>
      <w:r w:rsidRPr="006C1221">
        <w:rPr>
          <w:noProof/>
          <w:sz w:val="24"/>
          <w:szCs w:val="24"/>
        </w:rPr>
        <w:t>以上</w:t>
      </w:r>
      <w:r w:rsidRPr="006C1221">
        <w:rPr>
          <w:rFonts w:hint="eastAsia"/>
          <w:noProof/>
          <w:sz w:val="24"/>
          <w:szCs w:val="24"/>
        </w:rPr>
        <w:t>，</w:t>
      </w:r>
      <w:r w:rsidRPr="006C1221">
        <w:rPr>
          <w:noProof/>
          <w:sz w:val="24"/>
          <w:szCs w:val="24"/>
        </w:rPr>
        <w:t>最高</w:t>
      </w:r>
      <w:r w:rsidRPr="006C1221">
        <w:rPr>
          <w:rFonts w:hint="eastAsia"/>
          <w:noProof/>
          <w:sz w:val="24"/>
          <w:szCs w:val="24"/>
        </w:rPr>
        <w:t>传输效率为</w:t>
      </w:r>
      <w:r w:rsidRPr="006C1221">
        <w:rPr>
          <w:noProof/>
          <w:sz w:val="24"/>
          <w:szCs w:val="24"/>
        </w:rPr>
        <w:t>0.672</w:t>
      </w:r>
      <w:r w:rsidRPr="006C1221">
        <w:rPr>
          <w:rFonts w:hint="eastAsia"/>
          <w:noProof/>
          <w:sz w:val="24"/>
          <w:szCs w:val="24"/>
        </w:rPr>
        <w:t>，发现</w:t>
      </w:r>
      <w:r w:rsidR="002F5A47" w:rsidRPr="002F5A47">
        <w:rPr>
          <w:i/>
          <w:noProof/>
          <w:sz w:val="24"/>
          <w:szCs w:val="24"/>
        </w:rPr>
        <w:t>V</w:t>
      </w:r>
      <w:r w:rsidR="002F5A47" w:rsidRPr="002F5A47">
        <w:rPr>
          <w:i/>
          <w:noProof/>
          <w:sz w:val="24"/>
          <w:szCs w:val="24"/>
          <w:vertAlign w:val="subscript"/>
        </w:rPr>
        <w:t>max</w:t>
      </w:r>
      <w:r w:rsidRPr="006C1221">
        <w:rPr>
          <w:rFonts w:hint="eastAsia"/>
          <w:noProof/>
          <w:sz w:val="24"/>
          <w:szCs w:val="24"/>
        </w:rPr>
        <w:t>与</w:t>
      </w:r>
      <w:r>
        <w:rPr>
          <w:rFonts w:hint="eastAsia"/>
          <w:noProof/>
          <w:sz w:val="24"/>
          <w:szCs w:val="24"/>
        </w:rPr>
        <w:t>优化效果</w:t>
      </w:r>
      <w:r w:rsidRPr="006C1221">
        <w:rPr>
          <w:rFonts w:hint="eastAsia"/>
          <w:noProof/>
          <w:sz w:val="24"/>
          <w:szCs w:val="24"/>
        </w:rPr>
        <w:t>之间没有线性关系。</w:t>
      </w:r>
    </w:p>
    <w:p w14:paraId="5F179A37" w14:textId="59680808" w:rsidR="00D605E1" w:rsidRPr="002A11EC" w:rsidRDefault="00D605E1" w:rsidP="00D605E1">
      <w:pPr>
        <w:spacing w:line="400" w:lineRule="exact"/>
        <w:jc w:val="center"/>
        <w:rPr>
          <w:noProof/>
          <w:sz w:val="24"/>
          <w:szCs w:val="24"/>
        </w:rPr>
      </w:pPr>
      <w:r>
        <w:rPr>
          <w:rFonts w:hint="eastAsia"/>
          <w:noProof/>
          <w:sz w:val="24"/>
          <w:szCs w:val="24"/>
        </w:rPr>
        <w:t>表</w:t>
      </w:r>
      <w:r>
        <w:rPr>
          <w:rFonts w:hint="eastAsia"/>
          <w:noProof/>
          <w:sz w:val="24"/>
          <w:szCs w:val="24"/>
        </w:rPr>
        <w:t>3</w:t>
      </w:r>
      <w:r>
        <w:rPr>
          <w:noProof/>
          <w:sz w:val="24"/>
          <w:szCs w:val="24"/>
        </w:rPr>
        <w:t>-</w:t>
      </w:r>
      <w:r w:rsidR="00B82FD3">
        <w:rPr>
          <w:noProof/>
          <w:sz w:val="24"/>
          <w:szCs w:val="24"/>
        </w:rPr>
        <w:t>3</w:t>
      </w:r>
      <w:r>
        <w:rPr>
          <w:noProof/>
          <w:sz w:val="24"/>
          <w:szCs w:val="24"/>
        </w:rPr>
        <w:t xml:space="preserve"> </w:t>
      </w:r>
      <w:r>
        <w:rPr>
          <w:rFonts w:hint="eastAsia"/>
          <w:noProof/>
          <w:sz w:val="24"/>
          <w:szCs w:val="24"/>
        </w:rPr>
        <w:t>不同</w:t>
      </w:r>
      <w:r>
        <w:rPr>
          <w:noProof/>
          <w:sz w:val="24"/>
          <w:szCs w:val="24"/>
        </w:rPr>
        <w:t>参数设置下的</w:t>
      </w:r>
      <w:r>
        <w:rPr>
          <w:rFonts w:hint="eastAsia"/>
          <w:noProof/>
          <w:sz w:val="24"/>
          <w:szCs w:val="24"/>
        </w:rPr>
        <w:t>BPSO</w:t>
      </w:r>
      <w:r>
        <w:rPr>
          <w:rFonts w:hint="eastAsia"/>
          <w:noProof/>
          <w:sz w:val="24"/>
          <w:szCs w:val="24"/>
        </w:rPr>
        <w:t>优化</w:t>
      </w:r>
      <w:r w:rsidR="00DF4B23">
        <w:rPr>
          <w:rFonts w:hint="eastAsia"/>
          <w:noProof/>
          <w:sz w:val="24"/>
          <w:szCs w:val="24"/>
        </w:rPr>
        <w:t>得到</w:t>
      </w:r>
      <w:r w:rsidR="00DF4B23">
        <w:rPr>
          <w:noProof/>
          <w:sz w:val="24"/>
          <w:szCs w:val="24"/>
        </w:rPr>
        <w:t>的</w:t>
      </w:r>
      <w:r w:rsidR="00DF4B23">
        <w:rPr>
          <w:rFonts w:hint="eastAsia"/>
          <w:noProof/>
          <w:sz w:val="24"/>
          <w:szCs w:val="24"/>
        </w:rPr>
        <w:t>PMC</w:t>
      </w:r>
      <w:r>
        <w:rPr>
          <w:rFonts w:hint="eastAsia"/>
          <w:noProof/>
          <w:sz w:val="24"/>
          <w:szCs w:val="24"/>
        </w:rPr>
        <w:t>的</w:t>
      </w:r>
      <w:r>
        <w:rPr>
          <w:noProof/>
          <w:sz w:val="24"/>
          <w:szCs w:val="24"/>
        </w:rPr>
        <w:t>最终透射谱</w:t>
      </w:r>
    </w:p>
    <w:tbl>
      <w:tblPr>
        <w:tblStyle w:val="af0"/>
        <w:tblW w:w="0" w:type="auto"/>
        <w:tblLook w:val="04A0" w:firstRow="1" w:lastRow="0" w:firstColumn="1" w:lastColumn="0" w:noHBand="0" w:noVBand="1"/>
      </w:tblPr>
      <w:tblGrid>
        <w:gridCol w:w="1696"/>
        <w:gridCol w:w="1650"/>
        <w:gridCol w:w="1650"/>
        <w:gridCol w:w="1650"/>
        <w:gridCol w:w="1650"/>
      </w:tblGrid>
      <w:tr w:rsidR="00D605E1" w14:paraId="25592D2B" w14:textId="77777777" w:rsidTr="004C78FF">
        <w:tc>
          <w:tcPr>
            <w:tcW w:w="1696" w:type="dxa"/>
          </w:tcPr>
          <w:p w14:paraId="27840939" w14:textId="77777777" w:rsidR="00D605E1" w:rsidRDefault="00D605E1" w:rsidP="004C78FF">
            <w:pPr>
              <w:jc w:val="center"/>
            </w:pPr>
            <w:r>
              <w:rPr>
                <w:rFonts w:hint="eastAsia"/>
              </w:rPr>
              <w:t>编号</w:t>
            </w:r>
          </w:p>
        </w:tc>
        <w:tc>
          <w:tcPr>
            <w:tcW w:w="1650" w:type="dxa"/>
          </w:tcPr>
          <w:p w14:paraId="0F629000" w14:textId="1160377D" w:rsidR="00D605E1" w:rsidRDefault="002F5A47" w:rsidP="004C78FF">
            <w:pPr>
              <w:jc w:val="center"/>
            </w:pPr>
            <w:r w:rsidRPr="002F5A47">
              <w:rPr>
                <w:i/>
                <w:noProof/>
                <w:sz w:val="24"/>
                <w:szCs w:val="24"/>
              </w:rPr>
              <w:t>V</w:t>
            </w:r>
            <w:r w:rsidRPr="002F5A47">
              <w:rPr>
                <w:i/>
                <w:noProof/>
                <w:sz w:val="24"/>
                <w:szCs w:val="24"/>
                <w:vertAlign w:val="subscript"/>
              </w:rPr>
              <w:t>max</w:t>
            </w:r>
          </w:p>
        </w:tc>
        <w:tc>
          <w:tcPr>
            <w:tcW w:w="1650" w:type="dxa"/>
          </w:tcPr>
          <w:p w14:paraId="533AFDA1" w14:textId="2D35F3A7" w:rsidR="00D605E1" w:rsidRPr="0099095F" w:rsidRDefault="002F5A47" w:rsidP="004C78FF">
            <w:pPr>
              <w:jc w:val="center"/>
              <w:rPr>
                <w:i/>
              </w:rPr>
            </w:pPr>
            <w:r w:rsidRPr="002F5A47">
              <w:rPr>
                <w:rFonts w:cs="Times New Roman"/>
                <w:i/>
                <w:noProof/>
                <w:sz w:val="24"/>
                <w:szCs w:val="24"/>
              </w:rPr>
              <w:t>ω</w:t>
            </w:r>
          </w:p>
        </w:tc>
        <w:tc>
          <w:tcPr>
            <w:tcW w:w="1650" w:type="dxa"/>
          </w:tcPr>
          <w:p w14:paraId="1920FB15" w14:textId="52EE8146" w:rsidR="00D605E1" w:rsidRDefault="002F5A47" w:rsidP="002F5A47">
            <w:pPr>
              <w:jc w:val="center"/>
            </w:pPr>
            <w:r w:rsidRPr="002F5A47">
              <w:rPr>
                <w:i/>
                <w:noProof/>
                <w:sz w:val="24"/>
                <w:szCs w:val="24"/>
              </w:rPr>
              <w:t>T</w:t>
            </w:r>
            <w:r w:rsidRPr="002F5A47">
              <w:rPr>
                <w:i/>
                <w:noProof/>
                <w:sz w:val="24"/>
                <w:szCs w:val="24"/>
                <w:vertAlign w:val="subscript"/>
              </w:rPr>
              <w:t>max</w:t>
            </w:r>
            <w:r>
              <w:t xml:space="preserve"> </w:t>
            </w:r>
          </w:p>
        </w:tc>
        <w:tc>
          <w:tcPr>
            <w:tcW w:w="1650" w:type="dxa"/>
          </w:tcPr>
          <w:p w14:paraId="214D1632" w14:textId="6BA746E9" w:rsidR="00D605E1" w:rsidRDefault="002F5A47" w:rsidP="004C78FF">
            <w:pPr>
              <w:jc w:val="center"/>
            </w:pPr>
            <w:r w:rsidRPr="002F5A47">
              <w:rPr>
                <w:i/>
                <w:noProof/>
                <w:sz w:val="24"/>
                <w:szCs w:val="24"/>
              </w:rPr>
              <w:t>T</w:t>
            </w:r>
            <w:r>
              <w:rPr>
                <w:i/>
                <w:noProof/>
                <w:sz w:val="24"/>
                <w:szCs w:val="24"/>
                <w:vertAlign w:val="subscript"/>
              </w:rPr>
              <w:t>min</w:t>
            </w:r>
          </w:p>
        </w:tc>
      </w:tr>
      <w:tr w:rsidR="00D605E1" w14:paraId="5AC52A2A" w14:textId="77777777" w:rsidTr="004C78FF">
        <w:tc>
          <w:tcPr>
            <w:tcW w:w="1696" w:type="dxa"/>
          </w:tcPr>
          <w:p w14:paraId="69269C84" w14:textId="77777777" w:rsidR="00D605E1" w:rsidRDefault="00D605E1" w:rsidP="004C78FF">
            <w:pPr>
              <w:jc w:val="center"/>
            </w:pPr>
            <w:r>
              <w:rPr>
                <w:rFonts w:hint="eastAsia"/>
              </w:rPr>
              <w:t>A</w:t>
            </w:r>
          </w:p>
        </w:tc>
        <w:tc>
          <w:tcPr>
            <w:tcW w:w="1650" w:type="dxa"/>
          </w:tcPr>
          <w:p w14:paraId="094F6240" w14:textId="77777777" w:rsidR="00D605E1" w:rsidRDefault="00D605E1" w:rsidP="004C78FF">
            <w:pPr>
              <w:jc w:val="center"/>
            </w:pPr>
            <w:r>
              <w:rPr>
                <w:rFonts w:hint="eastAsia"/>
              </w:rPr>
              <w:t>1</w:t>
            </w:r>
          </w:p>
        </w:tc>
        <w:tc>
          <w:tcPr>
            <w:tcW w:w="1650" w:type="dxa"/>
          </w:tcPr>
          <w:p w14:paraId="4578F31D" w14:textId="77777777" w:rsidR="00D605E1" w:rsidRDefault="00D605E1" w:rsidP="004C78FF">
            <w:pPr>
              <w:jc w:val="center"/>
            </w:pPr>
            <w:r>
              <w:rPr>
                <w:rFonts w:hint="eastAsia"/>
              </w:rPr>
              <w:t>1</w:t>
            </w:r>
          </w:p>
        </w:tc>
        <w:tc>
          <w:tcPr>
            <w:tcW w:w="1650" w:type="dxa"/>
          </w:tcPr>
          <w:p w14:paraId="4C136C69" w14:textId="77777777" w:rsidR="00D605E1" w:rsidRDefault="00D605E1" w:rsidP="004C78FF">
            <w:pPr>
              <w:jc w:val="center"/>
            </w:pPr>
            <w:r>
              <w:t>0.706</w:t>
            </w:r>
          </w:p>
        </w:tc>
        <w:tc>
          <w:tcPr>
            <w:tcW w:w="1650" w:type="dxa"/>
          </w:tcPr>
          <w:p w14:paraId="2032DFEC" w14:textId="77777777" w:rsidR="00D605E1" w:rsidRDefault="00D605E1" w:rsidP="004C78FF">
            <w:pPr>
              <w:jc w:val="center"/>
            </w:pPr>
            <w:r>
              <w:t>0.507</w:t>
            </w:r>
          </w:p>
        </w:tc>
      </w:tr>
      <w:tr w:rsidR="00D605E1" w14:paraId="7E9238A9" w14:textId="77777777" w:rsidTr="004C78FF">
        <w:tc>
          <w:tcPr>
            <w:tcW w:w="1696" w:type="dxa"/>
          </w:tcPr>
          <w:p w14:paraId="58EF6765" w14:textId="77777777" w:rsidR="00D605E1" w:rsidRDefault="00D605E1" w:rsidP="004C78FF">
            <w:pPr>
              <w:jc w:val="center"/>
            </w:pPr>
            <w:r>
              <w:rPr>
                <w:rFonts w:hint="eastAsia"/>
              </w:rPr>
              <w:t>B</w:t>
            </w:r>
          </w:p>
        </w:tc>
        <w:tc>
          <w:tcPr>
            <w:tcW w:w="1650" w:type="dxa"/>
          </w:tcPr>
          <w:p w14:paraId="735E7B3C" w14:textId="77777777" w:rsidR="00D605E1" w:rsidRDefault="00D605E1" w:rsidP="004C78FF">
            <w:pPr>
              <w:jc w:val="center"/>
            </w:pPr>
            <w:r>
              <w:rPr>
                <w:rFonts w:hint="eastAsia"/>
              </w:rPr>
              <w:t>1</w:t>
            </w:r>
          </w:p>
        </w:tc>
        <w:tc>
          <w:tcPr>
            <w:tcW w:w="1650" w:type="dxa"/>
          </w:tcPr>
          <w:p w14:paraId="0AAA9C12" w14:textId="77777777" w:rsidR="00D605E1" w:rsidRDefault="00D605E1" w:rsidP="004C78FF">
            <w:pPr>
              <w:jc w:val="center"/>
            </w:pPr>
            <w:r>
              <w:rPr>
                <w:rFonts w:hint="eastAsia"/>
              </w:rPr>
              <w:t>0.8</w:t>
            </w:r>
          </w:p>
        </w:tc>
        <w:tc>
          <w:tcPr>
            <w:tcW w:w="1650" w:type="dxa"/>
          </w:tcPr>
          <w:p w14:paraId="4E3207F9" w14:textId="77777777" w:rsidR="00D605E1" w:rsidRDefault="00D605E1" w:rsidP="004C78FF">
            <w:pPr>
              <w:jc w:val="center"/>
            </w:pPr>
            <w:r>
              <w:t>0.286</w:t>
            </w:r>
          </w:p>
        </w:tc>
        <w:tc>
          <w:tcPr>
            <w:tcW w:w="1650" w:type="dxa"/>
          </w:tcPr>
          <w:p w14:paraId="7068C674" w14:textId="77777777" w:rsidR="00D605E1" w:rsidRDefault="00D605E1" w:rsidP="004C78FF">
            <w:pPr>
              <w:jc w:val="center"/>
            </w:pPr>
            <w:r>
              <w:t>0.156</w:t>
            </w:r>
          </w:p>
        </w:tc>
      </w:tr>
      <w:tr w:rsidR="00D605E1" w14:paraId="28864A4F" w14:textId="77777777" w:rsidTr="004C78FF">
        <w:tc>
          <w:tcPr>
            <w:tcW w:w="1696" w:type="dxa"/>
          </w:tcPr>
          <w:p w14:paraId="4A94BA95" w14:textId="77777777" w:rsidR="00D605E1" w:rsidRDefault="00D605E1" w:rsidP="004C78FF">
            <w:pPr>
              <w:jc w:val="center"/>
            </w:pPr>
            <w:r>
              <w:rPr>
                <w:rFonts w:hint="eastAsia"/>
              </w:rPr>
              <w:t>C</w:t>
            </w:r>
          </w:p>
        </w:tc>
        <w:tc>
          <w:tcPr>
            <w:tcW w:w="1650" w:type="dxa"/>
          </w:tcPr>
          <w:p w14:paraId="46C6C477" w14:textId="77777777" w:rsidR="00D605E1" w:rsidRDefault="00D605E1" w:rsidP="004C78FF">
            <w:pPr>
              <w:jc w:val="center"/>
            </w:pPr>
            <w:r>
              <w:rPr>
                <w:rFonts w:hint="eastAsia"/>
              </w:rPr>
              <w:t>3</w:t>
            </w:r>
          </w:p>
        </w:tc>
        <w:tc>
          <w:tcPr>
            <w:tcW w:w="1650" w:type="dxa"/>
          </w:tcPr>
          <w:p w14:paraId="526BD701" w14:textId="77777777" w:rsidR="00D605E1" w:rsidRDefault="00D605E1" w:rsidP="004C78FF">
            <w:pPr>
              <w:jc w:val="center"/>
            </w:pPr>
            <w:r>
              <w:rPr>
                <w:rFonts w:hint="eastAsia"/>
              </w:rPr>
              <w:t>1</w:t>
            </w:r>
          </w:p>
        </w:tc>
        <w:tc>
          <w:tcPr>
            <w:tcW w:w="1650" w:type="dxa"/>
          </w:tcPr>
          <w:p w14:paraId="0E243009" w14:textId="77777777" w:rsidR="00D605E1" w:rsidRDefault="00D605E1" w:rsidP="004C78FF">
            <w:pPr>
              <w:jc w:val="center"/>
            </w:pPr>
            <w:r>
              <w:t>0.672</w:t>
            </w:r>
          </w:p>
        </w:tc>
        <w:tc>
          <w:tcPr>
            <w:tcW w:w="1650" w:type="dxa"/>
          </w:tcPr>
          <w:p w14:paraId="1D53879D" w14:textId="77777777" w:rsidR="00D605E1" w:rsidRDefault="00D605E1" w:rsidP="004C78FF">
            <w:pPr>
              <w:jc w:val="center"/>
            </w:pPr>
            <w:r>
              <w:t>0.509</w:t>
            </w:r>
          </w:p>
        </w:tc>
      </w:tr>
    </w:tbl>
    <w:p w14:paraId="42DD7BFC" w14:textId="7868677C" w:rsidR="00D605E1" w:rsidRPr="00832BEF" w:rsidRDefault="00D605E1" w:rsidP="00E61495">
      <w:pPr>
        <w:spacing w:line="400" w:lineRule="exact"/>
        <w:ind w:firstLineChars="250" w:firstLine="600"/>
        <w:rPr>
          <w:noProof/>
          <w:sz w:val="24"/>
          <w:szCs w:val="24"/>
        </w:rPr>
      </w:pPr>
      <w:r w:rsidRPr="00832BEF">
        <w:rPr>
          <w:rFonts w:hint="eastAsia"/>
          <w:noProof/>
          <w:sz w:val="24"/>
          <w:szCs w:val="24"/>
        </w:rPr>
        <w:t>如图</w:t>
      </w:r>
      <w:r w:rsidRPr="00832BEF">
        <w:rPr>
          <w:rFonts w:cs="Times New Roman"/>
          <w:noProof/>
          <w:sz w:val="24"/>
          <w:szCs w:val="24"/>
        </w:rPr>
        <w:t>3-</w:t>
      </w:r>
      <w:r w:rsidR="00832BEF">
        <w:rPr>
          <w:rFonts w:cs="Times New Roman"/>
          <w:noProof/>
          <w:sz w:val="24"/>
          <w:szCs w:val="24"/>
        </w:rPr>
        <w:t>14</w:t>
      </w:r>
      <w:r w:rsidRPr="00832BEF">
        <w:rPr>
          <w:rFonts w:hint="eastAsia"/>
          <w:noProof/>
          <w:sz w:val="24"/>
          <w:szCs w:val="24"/>
        </w:rPr>
        <w:t>所示为</w:t>
      </w:r>
      <w:r w:rsidRPr="00832BEF">
        <w:rPr>
          <w:rFonts w:hint="eastAsia"/>
          <w:noProof/>
          <w:sz w:val="24"/>
          <w:szCs w:val="24"/>
        </w:rPr>
        <w:t>BPSO</w:t>
      </w:r>
      <w:r w:rsidRPr="00832BEF">
        <w:rPr>
          <w:rFonts w:hint="eastAsia"/>
          <w:noProof/>
          <w:sz w:val="24"/>
          <w:szCs w:val="24"/>
        </w:rPr>
        <w:t>算法</w:t>
      </w:r>
      <w:r w:rsidR="00DF4B23">
        <w:rPr>
          <w:rFonts w:hint="eastAsia"/>
          <w:noProof/>
          <w:sz w:val="24"/>
          <w:szCs w:val="24"/>
        </w:rPr>
        <w:t>在</w:t>
      </w:r>
      <w:r w:rsidR="00DF4B23" w:rsidRPr="00832BEF">
        <w:rPr>
          <w:rFonts w:hint="eastAsia"/>
          <w:noProof/>
          <w:sz w:val="24"/>
          <w:szCs w:val="24"/>
        </w:rPr>
        <w:t>200</w:t>
      </w:r>
      <w:r w:rsidR="00DF4B23" w:rsidRPr="00832BEF">
        <w:rPr>
          <w:rFonts w:hint="eastAsia"/>
          <w:noProof/>
          <w:sz w:val="24"/>
          <w:szCs w:val="24"/>
        </w:rPr>
        <w:t>次</w:t>
      </w:r>
      <w:r w:rsidRPr="00832BEF">
        <w:rPr>
          <w:rFonts w:hint="eastAsia"/>
          <w:noProof/>
          <w:sz w:val="24"/>
          <w:szCs w:val="24"/>
        </w:rPr>
        <w:t>的</w:t>
      </w:r>
      <w:r w:rsidRPr="00832BEF">
        <w:rPr>
          <w:noProof/>
          <w:sz w:val="24"/>
          <w:szCs w:val="24"/>
        </w:rPr>
        <w:t>迭代</w:t>
      </w:r>
      <w:r w:rsidRPr="00832BEF">
        <w:rPr>
          <w:rFonts w:hint="eastAsia"/>
          <w:noProof/>
          <w:sz w:val="24"/>
          <w:szCs w:val="24"/>
        </w:rPr>
        <w:t>过程</w:t>
      </w:r>
      <w:r w:rsidRPr="00832BEF">
        <w:rPr>
          <w:noProof/>
          <w:sz w:val="24"/>
          <w:szCs w:val="24"/>
        </w:rPr>
        <w:t>中，</w:t>
      </w:r>
      <w:r w:rsidRPr="00832BEF">
        <w:rPr>
          <w:rFonts w:hint="eastAsia"/>
          <w:noProof/>
          <w:sz w:val="24"/>
          <w:szCs w:val="24"/>
        </w:rPr>
        <w:t>PMC</w:t>
      </w:r>
      <w:r w:rsidRPr="00832BEF">
        <w:rPr>
          <w:rFonts w:hint="eastAsia"/>
          <w:noProof/>
          <w:sz w:val="24"/>
          <w:szCs w:val="24"/>
        </w:rPr>
        <w:t>的</w:t>
      </w:r>
      <w:r w:rsidR="002F5A47" w:rsidRPr="002F5A47">
        <w:rPr>
          <w:rFonts w:cs="Times New Roman"/>
          <w:i/>
          <w:noProof/>
          <w:sz w:val="24"/>
          <w:szCs w:val="24"/>
        </w:rPr>
        <w:t>ObjV</w:t>
      </w:r>
      <w:r w:rsidR="00DF4B23">
        <w:rPr>
          <w:rFonts w:hint="eastAsia"/>
          <w:noProof/>
          <w:sz w:val="24"/>
          <w:szCs w:val="24"/>
        </w:rPr>
        <w:t>数值</w:t>
      </w:r>
      <w:r w:rsidRPr="00832BEF">
        <w:rPr>
          <w:rFonts w:hint="eastAsia"/>
          <w:noProof/>
          <w:sz w:val="24"/>
          <w:szCs w:val="24"/>
        </w:rPr>
        <w:t>随</w:t>
      </w:r>
      <w:r w:rsidRPr="00832BEF">
        <w:rPr>
          <w:noProof/>
          <w:sz w:val="24"/>
          <w:szCs w:val="24"/>
        </w:rPr>
        <w:t>迭代次数变化的曲线</w:t>
      </w:r>
      <w:r w:rsidRPr="00832BEF">
        <w:rPr>
          <w:rFonts w:hint="eastAsia"/>
          <w:noProof/>
          <w:sz w:val="24"/>
          <w:szCs w:val="24"/>
        </w:rPr>
        <w:t>图</w:t>
      </w:r>
      <w:r w:rsidRPr="00832BEF">
        <w:rPr>
          <w:noProof/>
          <w:sz w:val="24"/>
          <w:szCs w:val="24"/>
        </w:rPr>
        <w:t>。由</w:t>
      </w:r>
      <w:r w:rsidRPr="00832BEF">
        <w:rPr>
          <w:rFonts w:hint="eastAsia"/>
          <w:noProof/>
          <w:sz w:val="24"/>
          <w:szCs w:val="24"/>
        </w:rPr>
        <w:t>图</w:t>
      </w:r>
      <w:r w:rsidRPr="00832BEF">
        <w:rPr>
          <w:noProof/>
          <w:sz w:val="24"/>
          <w:szCs w:val="24"/>
        </w:rPr>
        <w:t>可以看出</w:t>
      </w:r>
      <w:r w:rsidRPr="00832BEF">
        <w:rPr>
          <w:rFonts w:hint="eastAsia"/>
          <w:noProof/>
          <w:sz w:val="24"/>
          <w:szCs w:val="24"/>
        </w:rPr>
        <w:t>A</w:t>
      </w:r>
      <w:r w:rsidRPr="00832BEF">
        <w:rPr>
          <w:rFonts w:hint="eastAsia"/>
          <w:noProof/>
          <w:sz w:val="24"/>
          <w:szCs w:val="24"/>
        </w:rPr>
        <w:t>组参数</w:t>
      </w:r>
      <w:r w:rsidR="005F5F7F">
        <w:rPr>
          <w:rFonts w:hint="eastAsia"/>
          <w:noProof/>
          <w:sz w:val="24"/>
          <w:szCs w:val="24"/>
        </w:rPr>
        <w:t>设置</w:t>
      </w:r>
      <w:r w:rsidR="005F5F7F">
        <w:rPr>
          <w:noProof/>
          <w:sz w:val="24"/>
          <w:szCs w:val="24"/>
        </w:rPr>
        <w:t>对应</w:t>
      </w:r>
      <w:r w:rsidR="005F5F7F">
        <w:rPr>
          <w:rFonts w:hint="eastAsia"/>
          <w:noProof/>
          <w:sz w:val="24"/>
          <w:szCs w:val="24"/>
        </w:rPr>
        <w:t>得到</w:t>
      </w:r>
      <w:r w:rsidRPr="00832BEF">
        <w:rPr>
          <w:noProof/>
          <w:sz w:val="24"/>
          <w:szCs w:val="24"/>
        </w:rPr>
        <w:t>的</w:t>
      </w:r>
      <w:r w:rsidRPr="00832BEF">
        <w:rPr>
          <w:rFonts w:hint="eastAsia"/>
          <w:noProof/>
          <w:sz w:val="24"/>
          <w:szCs w:val="24"/>
        </w:rPr>
        <w:t>PMC</w:t>
      </w:r>
      <w:r w:rsidRPr="00832BEF">
        <w:rPr>
          <w:rFonts w:hint="eastAsia"/>
          <w:noProof/>
          <w:sz w:val="24"/>
          <w:szCs w:val="24"/>
        </w:rPr>
        <w:t>的</w:t>
      </w:r>
      <w:r w:rsidR="002F5A47" w:rsidRPr="002F5A47">
        <w:rPr>
          <w:rFonts w:cs="Times New Roman"/>
          <w:i/>
          <w:noProof/>
          <w:sz w:val="24"/>
          <w:szCs w:val="24"/>
        </w:rPr>
        <w:t>ObjV</w:t>
      </w:r>
      <w:r w:rsidRPr="00832BEF">
        <w:rPr>
          <w:noProof/>
          <w:sz w:val="24"/>
          <w:szCs w:val="24"/>
        </w:rPr>
        <w:t>最低</w:t>
      </w:r>
      <w:r w:rsidR="00A76EED">
        <w:rPr>
          <w:rFonts w:hint="eastAsia"/>
          <w:noProof/>
          <w:sz w:val="24"/>
          <w:szCs w:val="24"/>
        </w:rPr>
        <w:t>，</w:t>
      </w:r>
      <w:r w:rsidR="00A76EED">
        <w:rPr>
          <w:noProof/>
          <w:sz w:val="24"/>
          <w:szCs w:val="24"/>
        </w:rPr>
        <w:t>因而其优化效果最好</w:t>
      </w:r>
      <w:r w:rsidRPr="00832BEF">
        <w:rPr>
          <w:rFonts w:hint="eastAsia"/>
          <w:noProof/>
          <w:sz w:val="24"/>
          <w:szCs w:val="24"/>
        </w:rPr>
        <w:t>；</w:t>
      </w:r>
      <w:r w:rsidRPr="00832BEF">
        <w:rPr>
          <w:rFonts w:hint="eastAsia"/>
          <w:noProof/>
          <w:sz w:val="24"/>
          <w:szCs w:val="24"/>
        </w:rPr>
        <w:t>C</w:t>
      </w:r>
      <w:r w:rsidRPr="00832BEF">
        <w:rPr>
          <w:rFonts w:hint="eastAsia"/>
          <w:noProof/>
          <w:sz w:val="24"/>
          <w:szCs w:val="24"/>
        </w:rPr>
        <w:t>组</w:t>
      </w:r>
      <w:r w:rsidRPr="00832BEF">
        <w:rPr>
          <w:noProof/>
          <w:sz w:val="24"/>
          <w:szCs w:val="24"/>
        </w:rPr>
        <w:t>参数</w:t>
      </w:r>
      <w:r w:rsidR="00A76EED">
        <w:rPr>
          <w:rFonts w:hint="eastAsia"/>
          <w:noProof/>
          <w:sz w:val="24"/>
          <w:szCs w:val="24"/>
        </w:rPr>
        <w:t>得到效果</w:t>
      </w:r>
      <w:r w:rsidRPr="00832BEF">
        <w:rPr>
          <w:noProof/>
          <w:sz w:val="24"/>
          <w:szCs w:val="24"/>
        </w:rPr>
        <w:t>与</w:t>
      </w:r>
      <w:r w:rsidRPr="00832BEF">
        <w:rPr>
          <w:rFonts w:hint="eastAsia"/>
          <w:noProof/>
          <w:sz w:val="24"/>
          <w:szCs w:val="24"/>
        </w:rPr>
        <w:t>A</w:t>
      </w:r>
      <w:r w:rsidRPr="00832BEF">
        <w:rPr>
          <w:rFonts w:hint="eastAsia"/>
          <w:noProof/>
          <w:sz w:val="24"/>
          <w:szCs w:val="24"/>
        </w:rPr>
        <w:t>组</w:t>
      </w:r>
      <w:r w:rsidRPr="00832BEF">
        <w:rPr>
          <w:noProof/>
          <w:sz w:val="24"/>
          <w:szCs w:val="24"/>
        </w:rPr>
        <w:t>类似，</w:t>
      </w:r>
      <w:r w:rsidR="00A76EED">
        <w:rPr>
          <w:rFonts w:hint="eastAsia"/>
          <w:noProof/>
          <w:sz w:val="24"/>
          <w:szCs w:val="24"/>
        </w:rPr>
        <w:t>但</w:t>
      </w:r>
      <w:r w:rsidRPr="00832BEF">
        <w:rPr>
          <w:noProof/>
          <w:sz w:val="24"/>
          <w:szCs w:val="24"/>
        </w:rPr>
        <w:t>略</w:t>
      </w:r>
      <w:r w:rsidRPr="00832BEF">
        <w:rPr>
          <w:rFonts w:hint="eastAsia"/>
          <w:noProof/>
          <w:sz w:val="24"/>
          <w:szCs w:val="24"/>
        </w:rPr>
        <w:t>差</w:t>
      </w:r>
      <w:r w:rsidR="00A76EED">
        <w:rPr>
          <w:rFonts w:hint="eastAsia"/>
          <w:noProof/>
          <w:sz w:val="24"/>
          <w:szCs w:val="24"/>
        </w:rPr>
        <w:t>于</w:t>
      </w:r>
      <w:r w:rsidR="00A76EED">
        <w:rPr>
          <w:rFonts w:hint="eastAsia"/>
          <w:noProof/>
          <w:sz w:val="24"/>
          <w:szCs w:val="24"/>
        </w:rPr>
        <w:t>A</w:t>
      </w:r>
      <w:r w:rsidR="00A76EED">
        <w:rPr>
          <w:rFonts w:hint="eastAsia"/>
          <w:noProof/>
          <w:sz w:val="24"/>
          <w:szCs w:val="24"/>
        </w:rPr>
        <w:t>组。</w:t>
      </w:r>
      <w:r w:rsidRPr="00832BEF">
        <w:rPr>
          <w:rFonts w:hint="eastAsia"/>
          <w:noProof/>
          <w:sz w:val="24"/>
          <w:szCs w:val="24"/>
        </w:rPr>
        <w:t>A</w:t>
      </w:r>
      <w:r w:rsidR="00A76EED">
        <w:rPr>
          <w:rFonts w:hint="eastAsia"/>
          <w:noProof/>
          <w:sz w:val="24"/>
          <w:szCs w:val="24"/>
        </w:rPr>
        <w:t>组</w:t>
      </w:r>
      <w:r w:rsidRPr="00832BEF">
        <w:rPr>
          <w:rFonts w:hint="eastAsia"/>
          <w:noProof/>
          <w:sz w:val="24"/>
          <w:szCs w:val="24"/>
        </w:rPr>
        <w:t>与</w:t>
      </w:r>
      <w:r w:rsidR="00A76EED">
        <w:rPr>
          <w:noProof/>
          <w:sz w:val="24"/>
          <w:szCs w:val="24"/>
        </w:rPr>
        <w:t>C</w:t>
      </w:r>
      <w:r w:rsidRPr="00832BEF">
        <w:rPr>
          <w:rFonts w:hint="eastAsia"/>
          <w:noProof/>
          <w:sz w:val="24"/>
          <w:szCs w:val="24"/>
        </w:rPr>
        <w:t>组</w:t>
      </w:r>
      <w:r w:rsidRPr="00832BEF">
        <w:rPr>
          <w:noProof/>
          <w:sz w:val="24"/>
          <w:szCs w:val="24"/>
        </w:rPr>
        <w:t>的</w:t>
      </w:r>
      <w:r w:rsidR="002F5A47" w:rsidRPr="002F5A47">
        <w:rPr>
          <w:rFonts w:cs="Times New Roman"/>
          <w:i/>
          <w:noProof/>
          <w:sz w:val="24"/>
          <w:szCs w:val="24"/>
        </w:rPr>
        <w:t>ObjV</w:t>
      </w:r>
      <w:r w:rsidR="00A76EED">
        <w:rPr>
          <w:rFonts w:hint="eastAsia"/>
          <w:noProof/>
          <w:sz w:val="24"/>
          <w:szCs w:val="24"/>
        </w:rPr>
        <w:t>数</w:t>
      </w:r>
      <w:r w:rsidR="00A76EED">
        <w:rPr>
          <w:noProof/>
          <w:sz w:val="24"/>
          <w:szCs w:val="24"/>
        </w:rPr>
        <w:t>值随着迭代次数</w:t>
      </w:r>
      <w:r w:rsidRPr="00832BEF">
        <w:rPr>
          <w:noProof/>
          <w:sz w:val="24"/>
          <w:szCs w:val="24"/>
        </w:rPr>
        <w:t>增加</w:t>
      </w:r>
      <w:r w:rsidR="00A76EED">
        <w:rPr>
          <w:rFonts w:hint="eastAsia"/>
          <w:noProof/>
          <w:sz w:val="24"/>
          <w:szCs w:val="24"/>
        </w:rPr>
        <w:t>而不断</w:t>
      </w:r>
      <w:r w:rsidRPr="00832BEF">
        <w:rPr>
          <w:noProof/>
          <w:sz w:val="24"/>
          <w:szCs w:val="24"/>
        </w:rPr>
        <w:t>下降，说明</w:t>
      </w:r>
      <w:r w:rsidR="00A76EED">
        <w:rPr>
          <w:rFonts w:hint="eastAsia"/>
          <w:noProof/>
          <w:sz w:val="24"/>
          <w:szCs w:val="24"/>
        </w:rPr>
        <w:t>这</w:t>
      </w:r>
      <w:r w:rsidR="00A76EED">
        <w:rPr>
          <w:noProof/>
          <w:sz w:val="24"/>
          <w:szCs w:val="24"/>
        </w:rPr>
        <w:t>两组</w:t>
      </w:r>
      <w:r w:rsidRPr="00832BEF">
        <w:rPr>
          <w:noProof/>
          <w:sz w:val="24"/>
          <w:szCs w:val="24"/>
        </w:rPr>
        <w:t>参数设置下</w:t>
      </w:r>
      <w:r w:rsidRPr="00832BEF">
        <w:rPr>
          <w:noProof/>
          <w:sz w:val="24"/>
          <w:szCs w:val="24"/>
        </w:rPr>
        <w:lastRenderedPageBreak/>
        <w:t>的</w:t>
      </w:r>
      <w:r w:rsidRPr="00832BEF">
        <w:rPr>
          <w:rFonts w:hint="eastAsia"/>
          <w:noProof/>
          <w:sz w:val="24"/>
          <w:szCs w:val="24"/>
        </w:rPr>
        <w:t>BPSO</w:t>
      </w:r>
      <w:r w:rsidRPr="00832BEF">
        <w:rPr>
          <w:rFonts w:hint="eastAsia"/>
          <w:noProof/>
          <w:sz w:val="24"/>
          <w:szCs w:val="24"/>
        </w:rPr>
        <w:t>算法</w:t>
      </w:r>
      <w:r w:rsidRPr="00832BEF">
        <w:rPr>
          <w:noProof/>
          <w:sz w:val="24"/>
          <w:szCs w:val="24"/>
        </w:rPr>
        <w:t>是有效并收敛的</w:t>
      </w:r>
      <w:r w:rsidR="00A76EED">
        <w:rPr>
          <w:rFonts w:hint="eastAsia"/>
          <w:noProof/>
          <w:sz w:val="24"/>
          <w:szCs w:val="24"/>
        </w:rPr>
        <w:t>。</w:t>
      </w:r>
      <w:r w:rsidRPr="00832BEF">
        <w:rPr>
          <w:rFonts w:hint="eastAsia"/>
          <w:noProof/>
          <w:sz w:val="24"/>
          <w:szCs w:val="24"/>
        </w:rPr>
        <w:t>B</w:t>
      </w:r>
      <w:r w:rsidRPr="00832BEF">
        <w:rPr>
          <w:rFonts w:hint="eastAsia"/>
          <w:noProof/>
          <w:sz w:val="24"/>
          <w:szCs w:val="24"/>
        </w:rPr>
        <w:t>组</w:t>
      </w:r>
      <w:r w:rsidRPr="00832BEF">
        <w:rPr>
          <w:noProof/>
          <w:sz w:val="24"/>
          <w:szCs w:val="24"/>
        </w:rPr>
        <w:t>参数下</w:t>
      </w:r>
      <w:r w:rsidRPr="00832BEF">
        <w:rPr>
          <w:rFonts w:hint="eastAsia"/>
          <w:noProof/>
          <w:sz w:val="24"/>
          <w:szCs w:val="24"/>
        </w:rPr>
        <w:t>优化</w:t>
      </w:r>
      <w:r w:rsidRPr="00832BEF">
        <w:rPr>
          <w:noProof/>
          <w:sz w:val="24"/>
          <w:szCs w:val="24"/>
        </w:rPr>
        <w:t>得到的</w:t>
      </w:r>
      <w:r w:rsidRPr="00832BEF">
        <w:rPr>
          <w:rFonts w:hint="eastAsia"/>
          <w:noProof/>
          <w:sz w:val="24"/>
          <w:szCs w:val="24"/>
        </w:rPr>
        <w:t>PMC</w:t>
      </w:r>
      <w:r w:rsidR="00A76EED">
        <w:rPr>
          <w:rFonts w:hint="eastAsia"/>
          <w:noProof/>
          <w:sz w:val="24"/>
          <w:szCs w:val="24"/>
        </w:rPr>
        <w:t>的</w:t>
      </w:r>
      <w:r w:rsidR="00A76EED">
        <w:rPr>
          <w:noProof/>
          <w:sz w:val="24"/>
          <w:szCs w:val="24"/>
        </w:rPr>
        <w:t>透射谱</w:t>
      </w:r>
      <w:r w:rsidRPr="00832BEF">
        <w:rPr>
          <w:rFonts w:hint="eastAsia"/>
          <w:noProof/>
          <w:sz w:val="24"/>
          <w:szCs w:val="24"/>
        </w:rPr>
        <w:t>效果</w:t>
      </w:r>
      <w:r w:rsidRPr="00832BEF">
        <w:rPr>
          <w:noProof/>
          <w:sz w:val="24"/>
          <w:szCs w:val="24"/>
        </w:rPr>
        <w:t>最差，</w:t>
      </w:r>
      <w:r w:rsidR="00A76EED">
        <w:rPr>
          <w:rFonts w:hint="eastAsia"/>
          <w:noProof/>
          <w:sz w:val="24"/>
          <w:szCs w:val="24"/>
        </w:rPr>
        <w:t>尤其</w:t>
      </w:r>
      <w:r w:rsidRPr="00832BEF">
        <w:rPr>
          <w:noProof/>
          <w:sz w:val="24"/>
          <w:szCs w:val="24"/>
        </w:rPr>
        <w:t>在后</w:t>
      </w:r>
      <w:r w:rsidRPr="00832BEF">
        <w:rPr>
          <w:rFonts w:hint="eastAsia"/>
          <w:noProof/>
          <w:sz w:val="24"/>
          <w:szCs w:val="24"/>
        </w:rPr>
        <w:t>100</w:t>
      </w:r>
      <w:r w:rsidRPr="00832BEF">
        <w:rPr>
          <w:rFonts w:hint="eastAsia"/>
          <w:noProof/>
          <w:sz w:val="24"/>
          <w:szCs w:val="24"/>
        </w:rPr>
        <w:t>次</w:t>
      </w:r>
      <w:r w:rsidRPr="00832BEF">
        <w:rPr>
          <w:noProof/>
          <w:sz w:val="24"/>
          <w:szCs w:val="24"/>
        </w:rPr>
        <w:t>的迭代中，</w:t>
      </w:r>
      <w:r w:rsidR="002F5A47" w:rsidRPr="002F5A47">
        <w:rPr>
          <w:rFonts w:cs="Times New Roman"/>
          <w:i/>
          <w:noProof/>
          <w:sz w:val="24"/>
          <w:szCs w:val="24"/>
        </w:rPr>
        <w:t>ObjV</w:t>
      </w:r>
      <w:r w:rsidR="00A76EED">
        <w:rPr>
          <w:rFonts w:hint="eastAsia"/>
          <w:noProof/>
          <w:sz w:val="24"/>
          <w:szCs w:val="24"/>
        </w:rPr>
        <w:t>数</w:t>
      </w:r>
      <w:r w:rsidR="00A76EED">
        <w:rPr>
          <w:noProof/>
          <w:sz w:val="24"/>
          <w:szCs w:val="24"/>
        </w:rPr>
        <w:t>值</w:t>
      </w:r>
      <w:r w:rsidRPr="00832BEF">
        <w:rPr>
          <w:noProof/>
          <w:sz w:val="24"/>
          <w:szCs w:val="24"/>
        </w:rPr>
        <w:t>几乎没有下降</w:t>
      </w:r>
      <w:r w:rsidRPr="00832BEF">
        <w:rPr>
          <w:rFonts w:hint="eastAsia"/>
          <w:noProof/>
          <w:sz w:val="24"/>
          <w:szCs w:val="24"/>
        </w:rPr>
        <w:t>。表</w:t>
      </w:r>
      <w:r w:rsidRPr="00832BEF">
        <w:rPr>
          <w:rFonts w:hint="eastAsia"/>
          <w:noProof/>
          <w:sz w:val="24"/>
          <w:szCs w:val="24"/>
        </w:rPr>
        <w:t>3</w:t>
      </w:r>
      <w:r w:rsidRPr="00832BEF">
        <w:rPr>
          <w:noProof/>
          <w:sz w:val="24"/>
          <w:szCs w:val="24"/>
        </w:rPr>
        <w:t>-</w:t>
      </w:r>
      <w:r w:rsidR="00832BEF">
        <w:rPr>
          <w:noProof/>
          <w:sz w:val="24"/>
          <w:szCs w:val="24"/>
        </w:rPr>
        <w:t>4</w:t>
      </w:r>
      <w:r w:rsidRPr="00832BEF">
        <w:rPr>
          <w:rFonts w:hint="eastAsia"/>
          <w:noProof/>
          <w:sz w:val="24"/>
          <w:szCs w:val="24"/>
        </w:rPr>
        <w:t>为</w:t>
      </w:r>
      <w:r w:rsidRPr="00832BEF">
        <w:rPr>
          <w:noProof/>
          <w:sz w:val="24"/>
          <w:szCs w:val="24"/>
        </w:rPr>
        <w:t>不同参数设置下的</w:t>
      </w:r>
      <w:r w:rsidR="002F5A47" w:rsidRPr="002F5A47">
        <w:rPr>
          <w:rFonts w:cs="Times New Roman"/>
          <w:i/>
          <w:noProof/>
          <w:sz w:val="24"/>
          <w:szCs w:val="24"/>
        </w:rPr>
        <w:t>ObjV</w:t>
      </w:r>
      <w:r w:rsidR="00A76EED">
        <w:rPr>
          <w:rFonts w:hint="eastAsia"/>
          <w:noProof/>
          <w:sz w:val="24"/>
          <w:szCs w:val="24"/>
        </w:rPr>
        <w:t>数</w:t>
      </w:r>
      <w:r w:rsidR="00A76EED">
        <w:rPr>
          <w:noProof/>
          <w:sz w:val="24"/>
          <w:szCs w:val="24"/>
        </w:rPr>
        <w:t>值</w:t>
      </w:r>
      <w:r w:rsidR="00A76EED">
        <w:rPr>
          <w:rFonts w:hint="eastAsia"/>
          <w:noProof/>
          <w:sz w:val="24"/>
          <w:szCs w:val="24"/>
        </w:rPr>
        <w:t>与</w:t>
      </w:r>
      <w:r w:rsidRPr="00832BEF">
        <w:rPr>
          <w:rFonts w:hint="eastAsia"/>
          <w:noProof/>
          <w:sz w:val="24"/>
          <w:szCs w:val="24"/>
        </w:rPr>
        <w:t>随</w:t>
      </w:r>
      <w:r w:rsidRPr="00832BEF">
        <w:rPr>
          <w:noProof/>
          <w:sz w:val="24"/>
          <w:szCs w:val="24"/>
        </w:rPr>
        <w:t>迭代次数</w:t>
      </w:r>
      <w:r w:rsidR="00A76EED">
        <w:rPr>
          <w:rFonts w:hint="eastAsia"/>
          <w:noProof/>
          <w:sz w:val="24"/>
          <w:szCs w:val="24"/>
        </w:rPr>
        <w:t>的对应</w:t>
      </w:r>
      <w:r w:rsidR="00A76EED">
        <w:rPr>
          <w:noProof/>
          <w:sz w:val="24"/>
          <w:szCs w:val="24"/>
        </w:rPr>
        <w:t>关系</w:t>
      </w:r>
      <w:r w:rsidRPr="00832BEF">
        <w:rPr>
          <w:rFonts w:hint="eastAsia"/>
          <w:noProof/>
          <w:sz w:val="24"/>
          <w:szCs w:val="24"/>
        </w:rPr>
        <w:t>，</w:t>
      </w:r>
      <w:r w:rsidRPr="00832BEF">
        <w:rPr>
          <w:noProof/>
          <w:sz w:val="24"/>
          <w:szCs w:val="24"/>
        </w:rPr>
        <w:t>这与图</w:t>
      </w:r>
      <w:r w:rsidRPr="00832BEF">
        <w:rPr>
          <w:rFonts w:hint="eastAsia"/>
          <w:noProof/>
          <w:sz w:val="24"/>
          <w:szCs w:val="24"/>
        </w:rPr>
        <w:t>3</w:t>
      </w:r>
      <w:r w:rsidRPr="00832BEF">
        <w:rPr>
          <w:noProof/>
          <w:sz w:val="24"/>
          <w:szCs w:val="24"/>
        </w:rPr>
        <w:t>-</w:t>
      </w:r>
      <w:r w:rsidR="00832BEF">
        <w:rPr>
          <w:noProof/>
          <w:sz w:val="24"/>
          <w:szCs w:val="24"/>
        </w:rPr>
        <w:t>14</w:t>
      </w:r>
      <w:r w:rsidRPr="00832BEF">
        <w:rPr>
          <w:rFonts w:hint="eastAsia"/>
          <w:noProof/>
          <w:sz w:val="24"/>
          <w:szCs w:val="24"/>
        </w:rPr>
        <w:t>中</w:t>
      </w:r>
      <w:r w:rsidRPr="00832BEF">
        <w:rPr>
          <w:noProof/>
          <w:sz w:val="24"/>
          <w:szCs w:val="24"/>
        </w:rPr>
        <w:t>的曲线是一一对应的。</w:t>
      </w:r>
    </w:p>
    <w:p w14:paraId="45EA50BB" w14:textId="6BA0CEAA" w:rsidR="00D605E1" w:rsidRDefault="00982316" w:rsidP="00D605E1">
      <w:pPr>
        <w:jc w:val="center"/>
        <w:rPr>
          <w:rFonts w:ascii="Cambria Math" w:hAnsi="Cambria Math"/>
          <w:noProof/>
          <w:sz w:val="24"/>
          <w:szCs w:val="24"/>
        </w:rPr>
      </w:pPr>
      <w:r>
        <w:rPr>
          <w:rFonts w:ascii="Cambria Math" w:hAnsi="Cambria Math" w:hint="eastAsia"/>
          <w:noProof/>
          <w:sz w:val="24"/>
          <w:szCs w:val="24"/>
        </w:rPr>
        <w:drawing>
          <wp:inline distT="0" distB="0" distL="0" distR="0" wp14:anchorId="13254E9D" wp14:editId="7F0AC1A4">
            <wp:extent cx="3447288" cy="2286000"/>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22不同参数下PSO的loss.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447288" cy="2286000"/>
                    </a:xfrm>
                    <a:prstGeom prst="rect">
                      <a:avLst/>
                    </a:prstGeom>
                  </pic:spPr>
                </pic:pic>
              </a:graphicData>
            </a:graphic>
          </wp:inline>
        </w:drawing>
      </w:r>
    </w:p>
    <w:p w14:paraId="4927FC23" w14:textId="1A80E225" w:rsidR="00D605E1" w:rsidRPr="00832BEF" w:rsidRDefault="00D605E1" w:rsidP="00D605E1">
      <w:pPr>
        <w:jc w:val="center"/>
        <w:rPr>
          <w:rFonts w:eastAsia="楷体"/>
          <w:noProof/>
          <w:szCs w:val="24"/>
        </w:rPr>
      </w:pPr>
      <w:r w:rsidRPr="00832BEF">
        <w:rPr>
          <w:rFonts w:eastAsia="楷体" w:hint="eastAsia"/>
          <w:noProof/>
          <w:szCs w:val="24"/>
        </w:rPr>
        <w:t>图</w:t>
      </w:r>
      <w:r w:rsidRPr="00832BEF">
        <w:rPr>
          <w:rFonts w:eastAsia="楷体" w:hint="eastAsia"/>
          <w:noProof/>
          <w:szCs w:val="24"/>
        </w:rPr>
        <w:t>3</w:t>
      </w:r>
      <w:r w:rsidRPr="00832BEF">
        <w:rPr>
          <w:rFonts w:eastAsia="楷体"/>
          <w:noProof/>
          <w:szCs w:val="24"/>
        </w:rPr>
        <w:t>-</w:t>
      </w:r>
      <w:r w:rsidR="00832BEF" w:rsidRPr="00832BEF">
        <w:rPr>
          <w:rFonts w:eastAsia="楷体"/>
          <w:noProof/>
          <w:szCs w:val="24"/>
        </w:rPr>
        <w:t>14</w:t>
      </w:r>
      <w:r w:rsidRPr="00832BEF">
        <w:rPr>
          <w:rFonts w:eastAsia="楷体"/>
          <w:noProof/>
          <w:szCs w:val="24"/>
        </w:rPr>
        <w:t xml:space="preserve"> </w:t>
      </w:r>
      <w:r w:rsidRPr="00832BEF">
        <w:rPr>
          <w:rFonts w:eastAsia="楷体" w:hint="eastAsia"/>
          <w:noProof/>
          <w:szCs w:val="24"/>
        </w:rPr>
        <w:t>B</w:t>
      </w:r>
      <w:r w:rsidRPr="00832BEF">
        <w:rPr>
          <w:rFonts w:eastAsia="楷体"/>
          <w:noProof/>
          <w:szCs w:val="24"/>
        </w:rPr>
        <w:t>PSO</w:t>
      </w:r>
      <w:r w:rsidRPr="00832BEF">
        <w:rPr>
          <w:rFonts w:eastAsia="楷体"/>
          <w:noProof/>
          <w:szCs w:val="24"/>
        </w:rPr>
        <w:t>算法不同参数设置</w:t>
      </w:r>
      <w:r w:rsidRPr="00832BEF">
        <w:rPr>
          <w:rFonts w:eastAsia="楷体" w:hint="eastAsia"/>
          <w:noProof/>
          <w:szCs w:val="24"/>
        </w:rPr>
        <w:t>下</w:t>
      </w:r>
      <w:r w:rsidR="002F5A47" w:rsidRPr="002F5A47">
        <w:rPr>
          <w:rFonts w:cs="Times New Roman"/>
          <w:i/>
          <w:noProof/>
          <w:szCs w:val="21"/>
        </w:rPr>
        <w:t>ObjV</w:t>
      </w:r>
      <w:r w:rsidRPr="00832BEF">
        <w:rPr>
          <w:rFonts w:eastAsia="楷体"/>
          <w:noProof/>
          <w:szCs w:val="24"/>
        </w:rPr>
        <w:t>与迭代次数的关系曲线</w:t>
      </w:r>
    </w:p>
    <w:p w14:paraId="1E009B44" w14:textId="257E4431" w:rsidR="00D605E1" w:rsidRPr="0072789C" w:rsidRDefault="00D605E1" w:rsidP="00D605E1">
      <w:pPr>
        <w:spacing w:line="400" w:lineRule="exact"/>
        <w:ind w:firstLineChars="200" w:firstLine="480"/>
        <w:rPr>
          <w:noProof/>
          <w:sz w:val="24"/>
          <w:szCs w:val="24"/>
        </w:rPr>
      </w:pPr>
      <w:r w:rsidRPr="0072789C">
        <w:rPr>
          <w:rFonts w:hint="eastAsia"/>
          <w:noProof/>
          <w:sz w:val="24"/>
          <w:szCs w:val="24"/>
        </w:rPr>
        <w:t>由</w:t>
      </w:r>
      <w:r w:rsidRPr="0072789C">
        <w:rPr>
          <w:rFonts w:hint="eastAsia"/>
          <w:noProof/>
          <w:sz w:val="24"/>
          <w:szCs w:val="24"/>
        </w:rPr>
        <w:t>A</w:t>
      </w:r>
      <w:r w:rsidRPr="0072789C">
        <w:rPr>
          <w:rFonts w:hint="eastAsia"/>
          <w:noProof/>
          <w:sz w:val="24"/>
          <w:szCs w:val="24"/>
        </w:rPr>
        <w:t>组与</w:t>
      </w:r>
      <w:r w:rsidRPr="0072789C">
        <w:rPr>
          <w:rFonts w:hint="eastAsia"/>
          <w:noProof/>
          <w:sz w:val="24"/>
          <w:szCs w:val="24"/>
        </w:rPr>
        <w:t>B</w:t>
      </w:r>
      <w:r w:rsidRPr="0072789C">
        <w:rPr>
          <w:rFonts w:hint="eastAsia"/>
          <w:noProof/>
          <w:sz w:val="24"/>
          <w:szCs w:val="24"/>
        </w:rPr>
        <w:t>组的数据对比可知，</w:t>
      </w:r>
      <w:r w:rsidR="002F5A47" w:rsidRPr="002F5A47">
        <w:rPr>
          <w:rFonts w:cs="Times New Roman"/>
          <w:i/>
          <w:noProof/>
          <w:sz w:val="24"/>
          <w:szCs w:val="24"/>
        </w:rPr>
        <w:t>ω</w:t>
      </w:r>
      <w:r w:rsidRPr="0072789C">
        <w:rPr>
          <w:noProof/>
          <w:sz w:val="24"/>
          <w:szCs w:val="24"/>
        </w:rPr>
        <w:t>的</w:t>
      </w:r>
      <w:r w:rsidR="00982316">
        <w:rPr>
          <w:rFonts w:hint="eastAsia"/>
          <w:noProof/>
          <w:sz w:val="24"/>
          <w:szCs w:val="24"/>
        </w:rPr>
        <w:t>数值对优化效果</w:t>
      </w:r>
      <w:r w:rsidRPr="0072789C">
        <w:rPr>
          <w:rFonts w:hint="eastAsia"/>
          <w:noProof/>
          <w:sz w:val="24"/>
          <w:szCs w:val="24"/>
        </w:rPr>
        <w:t>有</w:t>
      </w:r>
      <w:r w:rsidR="00982316">
        <w:rPr>
          <w:rFonts w:hint="eastAsia"/>
          <w:noProof/>
          <w:sz w:val="24"/>
          <w:szCs w:val="24"/>
        </w:rPr>
        <w:t>一定影响</w:t>
      </w:r>
      <w:r w:rsidRPr="0072789C">
        <w:rPr>
          <w:rFonts w:hint="eastAsia"/>
          <w:noProof/>
          <w:sz w:val="24"/>
          <w:szCs w:val="24"/>
        </w:rPr>
        <w:t>。</w:t>
      </w:r>
      <w:r w:rsidR="002F5A47" w:rsidRPr="002F5A47">
        <w:rPr>
          <w:rFonts w:cs="Times New Roman"/>
          <w:i/>
          <w:noProof/>
          <w:sz w:val="24"/>
          <w:szCs w:val="24"/>
        </w:rPr>
        <w:t>ω</w:t>
      </w:r>
      <w:r w:rsidRPr="0072789C">
        <w:rPr>
          <w:noProof/>
          <w:sz w:val="24"/>
          <w:szCs w:val="24"/>
        </w:rPr>
        <w:t>可以决定</w:t>
      </w:r>
      <w:r w:rsidRPr="0072789C">
        <w:rPr>
          <w:rFonts w:hint="eastAsia"/>
          <w:noProof/>
          <w:sz w:val="24"/>
          <w:szCs w:val="24"/>
        </w:rPr>
        <w:t>粒子</w:t>
      </w:r>
      <w:r w:rsidRPr="0072789C">
        <w:rPr>
          <w:noProof/>
          <w:sz w:val="24"/>
          <w:szCs w:val="24"/>
        </w:rPr>
        <w:t>保持原有速度继续飞行的程度</w:t>
      </w:r>
      <w:r w:rsidR="00982316">
        <w:rPr>
          <w:rFonts w:hint="eastAsia"/>
          <w:noProof/>
          <w:sz w:val="24"/>
          <w:szCs w:val="24"/>
        </w:rPr>
        <w:t>大小</w:t>
      </w:r>
      <w:r w:rsidRPr="0072789C">
        <w:rPr>
          <w:rFonts w:hint="eastAsia"/>
          <w:noProof/>
          <w:sz w:val="24"/>
          <w:szCs w:val="24"/>
        </w:rPr>
        <w:t>，通过</w:t>
      </w:r>
      <w:r w:rsidRPr="0072789C">
        <w:rPr>
          <w:noProof/>
          <w:sz w:val="24"/>
          <w:szCs w:val="24"/>
        </w:rPr>
        <w:t>设置不同的</w:t>
      </w:r>
      <w:r w:rsidR="002F5A47" w:rsidRPr="002F5A47">
        <w:rPr>
          <w:rFonts w:cs="Times New Roman"/>
          <w:i/>
          <w:noProof/>
          <w:sz w:val="24"/>
          <w:szCs w:val="24"/>
        </w:rPr>
        <w:t>ω</w:t>
      </w:r>
      <w:r w:rsidRPr="0072789C">
        <w:rPr>
          <w:noProof/>
          <w:sz w:val="24"/>
          <w:szCs w:val="24"/>
        </w:rPr>
        <w:t>值，</w:t>
      </w:r>
      <w:r w:rsidR="00982316">
        <w:rPr>
          <w:rFonts w:hint="eastAsia"/>
          <w:noProof/>
          <w:sz w:val="24"/>
          <w:szCs w:val="24"/>
        </w:rPr>
        <w:t>能够</w:t>
      </w:r>
      <w:r w:rsidR="00982316">
        <w:rPr>
          <w:noProof/>
          <w:sz w:val="24"/>
          <w:szCs w:val="24"/>
        </w:rPr>
        <w:t>使</w:t>
      </w:r>
      <w:r w:rsidR="00982316">
        <w:rPr>
          <w:rFonts w:hint="eastAsia"/>
          <w:noProof/>
          <w:sz w:val="24"/>
          <w:szCs w:val="24"/>
        </w:rPr>
        <w:t>B</w:t>
      </w:r>
      <w:r w:rsidR="00982316">
        <w:rPr>
          <w:noProof/>
          <w:sz w:val="24"/>
          <w:szCs w:val="24"/>
        </w:rPr>
        <w:t>PSO</w:t>
      </w:r>
      <w:r w:rsidRPr="0072789C">
        <w:rPr>
          <w:rFonts w:hint="eastAsia"/>
          <w:noProof/>
          <w:sz w:val="24"/>
          <w:szCs w:val="24"/>
        </w:rPr>
        <w:t>算法</w:t>
      </w:r>
      <w:r w:rsidRPr="0072789C">
        <w:rPr>
          <w:noProof/>
          <w:sz w:val="24"/>
          <w:szCs w:val="24"/>
        </w:rPr>
        <w:t>在</w:t>
      </w:r>
      <w:r w:rsidRPr="0072789C">
        <w:rPr>
          <w:rFonts w:hint="eastAsia"/>
          <w:noProof/>
          <w:sz w:val="24"/>
          <w:szCs w:val="24"/>
        </w:rPr>
        <w:t>全局搜索与局部搜索中达到</w:t>
      </w:r>
      <w:r w:rsidRPr="0072789C">
        <w:rPr>
          <w:noProof/>
          <w:sz w:val="24"/>
          <w:szCs w:val="24"/>
        </w:rPr>
        <w:t>平衡</w:t>
      </w:r>
      <w:r w:rsidRPr="0072789C">
        <w:rPr>
          <w:rFonts w:hint="eastAsia"/>
          <w:noProof/>
          <w:sz w:val="24"/>
          <w:szCs w:val="24"/>
        </w:rPr>
        <w:t>。当</w:t>
      </w:r>
      <w:r w:rsidR="002F5A47" w:rsidRPr="002F5A47">
        <w:rPr>
          <w:rFonts w:cs="Times New Roman"/>
          <w:i/>
          <w:noProof/>
          <w:sz w:val="24"/>
          <w:szCs w:val="24"/>
        </w:rPr>
        <w:t>ω</w:t>
      </w:r>
      <w:r w:rsidR="00982316">
        <w:rPr>
          <w:rFonts w:hint="eastAsia"/>
          <w:noProof/>
          <w:sz w:val="24"/>
          <w:szCs w:val="24"/>
        </w:rPr>
        <w:t>数</w:t>
      </w:r>
      <w:r w:rsidR="00982316" w:rsidRPr="0072789C">
        <w:rPr>
          <w:noProof/>
          <w:sz w:val="24"/>
          <w:szCs w:val="24"/>
        </w:rPr>
        <w:t>值</w:t>
      </w:r>
      <w:r w:rsidR="00982316">
        <w:rPr>
          <w:rFonts w:hint="eastAsia"/>
          <w:noProof/>
          <w:sz w:val="24"/>
          <w:szCs w:val="24"/>
        </w:rPr>
        <w:t>较大</w:t>
      </w:r>
      <w:r w:rsidRPr="0072789C">
        <w:rPr>
          <w:rFonts w:hint="eastAsia"/>
          <w:noProof/>
          <w:sz w:val="24"/>
          <w:szCs w:val="24"/>
        </w:rPr>
        <w:t>时</w:t>
      </w:r>
      <w:r w:rsidR="00982316">
        <w:rPr>
          <w:rFonts w:hint="eastAsia"/>
          <w:noProof/>
          <w:sz w:val="24"/>
          <w:szCs w:val="24"/>
        </w:rPr>
        <w:t>全局搜索能力提升，局部搜索能力下降；</w:t>
      </w:r>
      <w:r w:rsidRPr="0072789C">
        <w:rPr>
          <w:rFonts w:hint="eastAsia"/>
          <w:noProof/>
          <w:sz w:val="24"/>
          <w:szCs w:val="24"/>
        </w:rPr>
        <w:t>当</w:t>
      </w:r>
      <w:r w:rsidR="002F5A47" w:rsidRPr="002F5A47">
        <w:rPr>
          <w:rFonts w:cs="Times New Roman"/>
          <w:i/>
          <w:noProof/>
          <w:sz w:val="24"/>
          <w:szCs w:val="24"/>
        </w:rPr>
        <w:t>ω</w:t>
      </w:r>
      <w:r w:rsidR="00982316" w:rsidRPr="0072789C">
        <w:rPr>
          <w:noProof/>
          <w:sz w:val="24"/>
          <w:szCs w:val="24"/>
        </w:rPr>
        <w:t>值</w:t>
      </w:r>
      <w:r w:rsidR="00982316">
        <w:rPr>
          <w:rFonts w:hint="eastAsia"/>
          <w:noProof/>
          <w:sz w:val="24"/>
          <w:szCs w:val="24"/>
        </w:rPr>
        <w:t>较小时，</w:t>
      </w:r>
      <w:r w:rsidRPr="0072789C">
        <w:rPr>
          <w:rFonts w:hint="eastAsia"/>
          <w:noProof/>
          <w:sz w:val="24"/>
          <w:szCs w:val="24"/>
        </w:rPr>
        <w:t>全局搜索能力下降，局部搜索能力提</w:t>
      </w:r>
      <w:r w:rsidR="00F6028A">
        <w:rPr>
          <w:rFonts w:hint="eastAsia"/>
          <w:noProof/>
          <w:sz w:val="24"/>
          <w:szCs w:val="24"/>
        </w:rPr>
        <w:t>升</w:t>
      </w:r>
      <w:r w:rsidR="00F6028A">
        <w:rPr>
          <w:noProof/>
          <w:sz w:val="24"/>
          <w:szCs w:val="24"/>
        </w:rPr>
        <w:t>。</w:t>
      </w:r>
    </w:p>
    <w:p w14:paraId="18513D4C" w14:textId="52FD3801" w:rsidR="00D605E1" w:rsidRDefault="00D605E1" w:rsidP="00D605E1">
      <w:pPr>
        <w:spacing w:line="400" w:lineRule="exact"/>
        <w:ind w:firstLineChars="200" w:firstLine="480"/>
        <w:rPr>
          <w:noProof/>
          <w:sz w:val="24"/>
          <w:szCs w:val="24"/>
        </w:rPr>
      </w:pPr>
      <w:r w:rsidRPr="0072789C">
        <w:rPr>
          <w:rFonts w:hint="eastAsia"/>
          <w:noProof/>
          <w:sz w:val="24"/>
          <w:szCs w:val="24"/>
        </w:rPr>
        <w:t>由</w:t>
      </w:r>
      <w:r w:rsidRPr="0072789C">
        <w:rPr>
          <w:rFonts w:hint="eastAsia"/>
          <w:noProof/>
          <w:sz w:val="24"/>
          <w:szCs w:val="24"/>
        </w:rPr>
        <w:t>A</w:t>
      </w:r>
      <w:r w:rsidRPr="0072789C">
        <w:rPr>
          <w:rFonts w:hint="eastAsia"/>
          <w:noProof/>
          <w:sz w:val="24"/>
          <w:szCs w:val="24"/>
        </w:rPr>
        <w:t>组与</w:t>
      </w:r>
      <w:r w:rsidRPr="0072789C">
        <w:rPr>
          <w:rFonts w:hint="eastAsia"/>
          <w:noProof/>
          <w:sz w:val="24"/>
          <w:szCs w:val="24"/>
        </w:rPr>
        <w:t>C</w:t>
      </w:r>
      <w:r w:rsidRPr="0072789C">
        <w:rPr>
          <w:rFonts w:hint="eastAsia"/>
          <w:noProof/>
          <w:sz w:val="24"/>
          <w:szCs w:val="24"/>
        </w:rPr>
        <w:t>组的数据对比可知，粒子</w:t>
      </w:r>
      <w:r w:rsidRPr="0072789C">
        <w:rPr>
          <w:noProof/>
          <w:sz w:val="24"/>
          <w:szCs w:val="24"/>
        </w:rPr>
        <w:t>速度</w:t>
      </w:r>
      <w:r w:rsidRPr="0072789C">
        <w:rPr>
          <w:rFonts w:hint="eastAsia"/>
          <w:noProof/>
          <w:sz w:val="24"/>
          <w:szCs w:val="24"/>
        </w:rPr>
        <w:t>也</w:t>
      </w:r>
      <w:r w:rsidRPr="0072789C">
        <w:rPr>
          <w:noProof/>
          <w:sz w:val="24"/>
          <w:szCs w:val="24"/>
        </w:rPr>
        <w:t>会对</w:t>
      </w:r>
      <w:r w:rsidR="00982316">
        <w:rPr>
          <w:rFonts w:hint="eastAsia"/>
          <w:noProof/>
          <w:sz w:val="24"/>
          <w:szCs w:val="24"/>
        </w:rPr>
        <w:t>BPSO</w:t>
      </w:r>
      <w:r w:rsidRPr="0072789C">
        <w:rPr>
          <w:rFonts w:hint="eastAsia"/>
          <w:noProof/>
          <w:sz w:val="24"/>
          <w:szCs w:val="24"/>
        </w:rPr>
        <w:t>算法</w:t>
      </w:r>
      <w:r w:rsidRPr="0072789C">
        <w:rPr>
          <w:noProof/>
          <w:sz w:val="24"/>
          <w:szCs w:val="24"/>
        </w:rPr>
        <w:t>的优化结果产生一定影响。</w:t>
      </w:r>
      <w:r w:rsidR="002F5A47" w:rsidRPr="002F5A47">
        <w:rPr>
          <w:i/>
          <w:noProof/>
          <w:sz w:val="24"/>
          <w:szCs w:val="24"/>
        </w:rPr>
        <w:t>V</w:t>
      </w:r>
      <w:r w:rsidR="002F5A47" w:rsidRPr="002F5A47">
        <w:rPr>
          <w:i/>
          <w:noProof/>
          <w:sz w:val="24"/>
          <w:szCs w:val="24"/>
          <w:vertAlign w:val="subscript"/>
        </w:rPr>
        <w:t>max</w:t>
      </w:r>
      <w:r w:rsidRPr="0072789C">
        <w:rPr>
          <w:rFonts w:hint="eastAsia"/>
          <w:noProof/>
          <w:sz w:val="24"/>
          <w:szCs w:val="24"/>
        </w:rPr>
        <w:t>会约束粒子</w:t>
      </w:r>
      <w:r w:rsidRPr="0072789C">
        <w:rPr>
          <w:noProof/>
          <w:sz w:val="24"/>
          <w:szCs w:val="24"/>
        </w:rPr>
        <w:t>每一次移动的最大距离</w:t>
      </w:r>
      <w:r w:rsidRPr="0072789C">
        <w:rPr>
          <w:rFonts w:hint="eastAsia"/>
          <w:noProof/>
          <w:sz w:val="24"/>
          <w:szCs w:val="24"/>
        </w:rPr>
        <w:t>，</w:t>
      </w:r>
      <w:r w:rsidRPr="0072789C">
        <w:rPr>
          <w:noProof/>
          <w:sz w:val="24"/>
          <w:szCs w:val="24"/>
        </w:rPr>
        <w:t>其值越大，</w:t>
      </w:r>
      <w:r w:rsidRPr="0072789C">
        <w:rPr>
          <w:rFonts w:hint="eastAsia"/>
          <w:noProof/>
          <w:sz w:val="24"/>
          <w:szCs w:val="24"/>
        </w:rPr>
        <w:t>粒子</w:t>
      </w:r>
      <w:r w:rsidRPr="0072789C">
        <w:rPr>
          <w:noProof/>
          <w:sz w:val="24"/>
          <w:szCs w:val="24"/>
        </w:rPr>
        <w:t>移动的</w:t>
      </w:r>
      <w:r w:rsidRPr="0072789C">
        <w:rPr>
          <w:rFonts w:hint="eastAsia"/>
          <w:noProof/>
          <w:sz w:val="24"/>
          <w:szCs w:val="24"/>
        </w:rPr>
        <w:t>最大</w:t>
      </w:r>
      <w:r w:rsidRPr="0072789C">
        <w:rPr>
          <w:noProof/>
          <w:sz w:val="24"/>
          <w:szCs w:val="24"/>
        </w:rPr>
        <w:t>距离越大</w:t>
      </w:r>
      <w:r w:rsidRPr="0072789C">
        <w:rPr>
          <w:rFonts w:hint="eastAsia"/>
          <w:noProof/>
          <w:sz w:val="24"/>
          <w:szCs w:val="24"/>
        </w:rPr>
        <w:t>。</w:t>
      </w:r>
      <w:r w:rsidR="00982316">
        <w:rPr>
          <w:rFonts w:hint="eastAsia"/>
          <w:noProof/>
          <w:sz w:val="24"/>
          <w:szCs w:val="24"/>
        </w:rPr>
        <w:t>通常</w:t>
      </w:r>
      <w:r w:rsidRPr="0072789C">
        <w:rPr>
          <w:rFonts w:hint="eastAsia"/>
          <w:noProof/>
          <w:sz w:val="24"/>
          <w:szCs w:val="24"/>
        </w:rPr>
        <w:t>在每次迭代中，</w:t>
      </w:r>
      <w:r w:rsidR="002F5A47" w:rsidRPr="002F5A47">
        <w:rPr>
          <w:rFonts w:cs="Times New Roman"/>
          <w:i/>
          <w:noProof/>
          <w:sz w:val="24"/>
          <w:szCs w:val="24"/>
        </w:rPr>
        <w:t>ω</w:t>
      </w:r>
      <w:r w:rsidR="00FC0CBA" w:rsidRPr="0072789C">
        <w:rPr>
          <w:noProof/>
          <w:sz w:val="24"/>
          <w:szCs w:val="24"/>
        </w:rPr>
        <w:t>值</w:t>
      </w:r>
      <w:r w:rsidR="00FC0CBA">
        <w:rPr>
          <w:rFonts w:hint="eastAsia"/>
          <w:noProof/>
          <w:sz w:val="24"/>
          <w:szCs w:val="24"/>
        </w:rPr>
        <w:t>和</w:t>
      </w:r>
      <w:r w:rsidR="002F5A47" w:rsidRPr="002F5A47">
        <w:rPr>
          <w:i/>
          <w:noProof/>
          <w:sz w:val="24"/>
          <w:szCs w:val="24"/>
        </w:rPr>
        <w:t>V</w:t>
      </w:r>
      <w:r w:rsidR="002F5A47" w:rsidRPr="002F5A47">
        <w:rPr>
          <w:i/>
          <w:noProof/>
          <w:sz w:val="24"/>
          <w:szCs w:val="24"/>
          <w:vertAlign w:val="subscript"/>
        </w:rPr>
        <w:t>max</w:t>
      </w:r>
      <w:r w:rsidR="00FC0CBA">
        <w:rPr>
          <w:rFonts w:hint="eastAsia"/>
          <w:noProof/>
          <w:sz w:val="24"/>
          <w:szCs w:val="24"/>
        </w:rPr>
        <w:t>值</w:t>
      </w:r>
      <w:r w:rsidRPr="0072789C">
        <w:rPr>
          <w:rFonts w:hint="eastAsia"/>
          <w:noProof/>
          <w:sz w:val="24"/>
          <w:szCs w:val="24"/>
        </w:rPr>
        <w:t>都会影响算法</w:t>
      </w:r>
      <w:r w:rsidRPr="0072789C">
        <w:rPr>
          <w:noProof/>
          <w:sz w:val="24"/>
          <w:szCs w:val="24"/>
        </w:rPr>
        <w:t>的</w:t>
      </w:r>
      <w:r w:rsidRPr="0072789C">
        <w:rPr>
          <w:rFonts w:hint="eastAsia"/>
          <w:noProof/>
          <w:sz w:val="24"/>
          <w:szCs w:val="24"/>
        </w:rPr>
        <w:t>开发能力以及搜索范围，进而</w:t>
      </w:r>
      <w:r w:rsidRPr="0072789C">
        <w:rPr>
          <w:noProof/>
          <w:sz w:val="24"/>
          <w:szCs w:val="24"/>
        </w:rPr>
        <w:t>影响算法</w:t>
      </w:r>
      <w:r w:rsidRPr="0072789C">
        <w:rPr>
          <w:rFonts w:hint="eastAsia"/>
          <w:noProof/>
          <w:sz w:val="24"/>
          <w:szCs w:val="24"/>
        </w:rPr>
        <w:t>收敛速度。</w:t>
      </w:r>
    </w:p>
    <w:p w14:paraId="651933C8" w14:textId="5E272738" w:rsidR="009C5009" w:rsidRPr="009C5009" w:rsidRDefault="009C5009" w:rsidP="009C5009">
      <w:pPr>
        <w:spacing w:line="400" w:lineRule="exact"/>
        <w:ind w:firstLineChars="200" w:firstLine="480"/>
        <w:rPr>
          <w:noProof/>
          <w:sz w:val="24"/>
          <w:szCs w:val="24"/>
        </w:rPr>
      </w:pPr>
      <w:r w:rsidRPr="002548EC">
        <w:rPr>
          <w:rFonts w:hint="eastAsia"/>
          <w:noProof/>
          <w:sz w:val="24"/>
          <w:szCs w:val="24"/>
        </w:rPr>
        <w:t>为了实现</w:t>
      </w:r>
      <w:r>
        <w:rPr>
          <w:rFonts w:hint="eastAsia"/>
          <w:noProof/>
          <w:sz w:val="24"/>
          <w:szCs w:val="24"/>
        </w:rPr>
        <w:t>算法</w:t>
      </w:r>
      <w:r>
        <w:rPr>
          <w:noProof/>
          <w:sz w:val="24"/>
          <w:szCs w:val="24"/>
        </w:rPr>
        <w:t>的</w:t>
      </w:r>
      <w:r w:rsidRPr="002548EC">
        <w:rPr>
          <w:rFonts w:hint="eastAsia"/>
          <w:noProof/>
          <w:sz w:val="24"/>
          <w:szCs w:val="24"/>
        </w:rPr>
        <w:t>快速收敛，可以在迭代初期设置较大的</w:t>
      </w:r>
      <w:r w:rsidR="00F6028A" w:rsidRPr="002F5A47">
        <w:rPr>
          <w:rFonts w:cs="Times New Roman"/>
          <w:i/>
          <w:noProof/>
          <w:sz w:val="24"/>
          <w:szCs w:val="24"/>
        </w:rPr>
        <w:t>ω</w:t>
      </w:r>
      <w:r w:rsidRPr="0072789C">
        <w:rPr>
          <w:noProof/>
          <w:sz w:val="24"/>
          <w:szCs w:val="24"/>
        </w:rPr>
        <w:t>值</w:t>
      </w:r>
      <w:r>
        <w:rPr>
          <w:rFonts w:hint="eastAsia"/>
          <w:noProof/>
          <w:sz w:val="24"/>
          <w:szCs w:val="24"/>
        </w:rPr>
        <w:t>来</w:t>
      </w:r>
      <w:r w:rsidRPr="002548EC">
        <w:rPr>
          <w:rFonts w:hint="eastAsia"/>
          <w:noProof/>
          <w:sz w:val="24"/>
          <w:szCs w:val="24"/>
        </w:rPr>
        <w:t>提升全局搜索能力，从而</w:t>
      </w:r>
      <w:r>
        <w:rPr>
          <w:rFonts w:hint="eastAsia"/>
          <w:noProof/>
          <w:sz w:val="24"/>
          <w:szCs w:val="24"/>
        </w:rPr>
        <w:t>在</w:t>
      </w:r>
      <w:r>
        <w:rPr>
          <w:noProof/>
          <w:sz w:val="24"/>
          <w:szCs w:val="24"/>
        </w:rPr>
        <w:t>算法中</w:t>
      </w:r>
      <w:r>
        <w:rPr>
          <w:rFonts w:hint="eastAsia"/>
          <w:noProof/>
          <w:sz w:val="24"/>
          <w:szCs w:val="24"/>
        </w:rPr>
        <w:t>迅速</w:t>
      </w:r>
      <w:r w:rsidRPr="002548EC">
        <w:rPr>
          <w:rFonts w:hint="eastAsia"/>
          <w:noProof/>
          <w:sz w:val="24"/>
          <w:szCs w:val="24"/>
        </w:rPr>
        <w:t>定位到接近全局最优解的区域。而在迭代后期</w:t>
      </w:r>
      <w:r>
        <w:rPr>
          <w:rFonts w:hint="eastAsia"/>
          <w:noProof/>
          <w:sz w:val="24"/>
          <w:szCs w:val="24"/>
        </w:rPr>
        <w:t>降低</w:t>
      </w:r>
      <w:r w:rsidR="00F6028A" w:rsidRPr="002F5A47">
        <w:rPr>
          <w:rFonts w:cs="Times New Roman"/>
          <w:i/>
          <w:noProof/>
          <w:sz w:val="24"/>
          <w:szCs w:val="24"/>
        </w:rPr>
        <w:t>ω</w:t>
      </w:r>
      <w:r w:rsidRPr="0072789C">
        <w:rPr>
          <w:noProof/>
          <w:sz w:val="24"/>
          <w:szCs w:val="24"/>
        </w:rPr>
        <w:t>值</w:t>
      </w:r>
      <w:r w:rsidRPr="002548EC">
        <w:rPr>
          <w:rFonts w:hint="eastAsia"/>
          <w:noProof/>
          <w:sz w:val="24"/>
          <w:szCs w:val="24"/>
        </w:rPr>
        <w:t>，</w:t>
      </w:r>
      <w:r>
        <w:rPr>
          <w:rFonts w:hint="eastAsia"/>
          <w:noProof/>
          <w:sz w:val="24"/>
          <w:szCs w:val="24"/>
        </w:rPr>
        <w:t>使得算法</w:t>
      </w:r>
      <w:r w:rsidRPr="002548EC">
        <w:rPr>
          <w:rFonts w:hint="eastAsia"/>
          <w:noProof/>
          <w:sz w:val="24"/>
          <w:szCs w:val="24"/>
        </w:rPr>
        <w:t>进行</w:t>
      </w:r>
      <w:r w:rsidRPr="002548EC">
        <w:rPr>
          <w:noProof/>
          <w:sz w:val="24"/>
          <w:szCs w:val="24"/>
        </w:rPr>
        <w:t>更好的</w:t>
      </w:r>
      <w:r w:rsidRPr="002548EC">
        <w:rPr>
          <w:rFonts w:hint="eastAsia"/>
          <w:noProof/>
          <w:sz w:val="24"/>
          <w:szCs w:val="24"/>
        </w:rPr>
        <w:t>局部搜索，最终获得精确的全局最优解。</w:t>
      </w:r>
      <w:r w:rsidRPr="002548EC">
        <w:rPr>
          <w:noProof/>
          <w:sz w:val="24"/>
          <w:szCs w:val="24"/>
        </w:rPr>
        <w:t>同时</w:t>
      </w:r>
      <w:r w:rsidRPr="002548EC">
        <w:rPr>
          <w:rFonts w:hint="eastAsia"/>
          <w:noProof/>
          <w:sz w:val="24"/>
          <w:szCs w:val="24"/>
        </w:rPr>
        <w:t>，</w:t>
      </w:r>
      <w:r>
        <w:rPr>
          <w:rFonts w:hint="eastAsia"/>
          <w:noProof/>
          <w:sz w:val="24"/>
          <w:szCs w:val="24"/>
        </w:rPr>
        <w:t>应将</w:t>
      </w:r>
      <w:r w:rsidRPr="002548EC">
        <w:rPr>
          <w:rFonts w:hint="eastAsia"/>
          <w:noProof/>
          <w:sz w:val="24"/>
          <w:szCs w:val="24"/>
        </w:rPr>
        <w:t>速度范围应</w:t>
      </w:r>
      <w:r>
        <w:rPr>
          <w:rFonts w:hint="eastAsia"/>
          <w:noProof/>
          <w:sz w:val="24"/>
          <w:szCs w:val="24"/>
        </w:rPr>
        <w:t>控制</w:t>
      </w:r>
      <w:r w:rsidRPr="002548EC">
        <w:rPr>
          <w:rFonts w:hint="eastAsia"/>
          <w:noProof/>
          <w:sz w:val="24"/>
          <w:szCs w:val="24"/>
        </w:rPr>
        <w:t>在合理的范围内，以控制收敛速度与搜索范围的关系。</w:t>
      </w:r>
    </w:p>
    <w:p w14:paraId="7FA94BEC" w14:textId="45BE8E88" w:rsidR="00D605E1" w:rsidRPr="00B82FD3" w:rsidRDefault="00D605E1" w:rsidP="00D605E1">
      <w:pPr>
        <w:spacing w:line="400" w:lineRule="exact"/>
        <w:jc w:val="center"/>
        <w:rPr>
          <w:noProof/>
          <w:sz w:val="24"/>
          <w:szCs w:val="24"/>
        </w:rPr>
      </w:pPr>
      <w:r w:rsidRPr="00B82FD3">
        <w:rPr>
          <w:rFonts w:hint="eastAsia"/>
          <w:noProof/>
          <w:sz w:val="24"/>
          <w:szCs w:val="24"/>
        </w:rPr>
        <w:t>表</w:t>
      </w:r>
      <w:r w:rsidRPr="00B82FD3">
        <w:rPr>
          <w:rFonts w:hint="eastAsia"/>
          <w:noProof/>
          <w:sz w:val="24"/>
          <w:szCs w:val="24"/>
        </w:rPr>
        <w:t>3</w:t>
      </w:r>
      <w:r w:rsidRPr="00B82FD3">
        <w:rPr>
          <w:noProof/>
          <w:sz w:val="24"/>
          <w:szCs w:val="24"/>
        </w:rPr>
        <w:t>-</w:t>
      </w:r>
      <w:r w:rsidR="00832BEF">
        <w:rPr>
          <w:noProof/>
          <w:sz w:val="24"/>
          <w:szCs w:val="24"/>
        </w:rPr>
        <w:t>4</w:t>
      </w:r>
      <w:r>
        <w:rPr>
          <w:rFonts w:hint="eastAsia"/>
          <w:noProof/>
          <w:sz w:val="24"/>
          <w:szCs w:val="24"/>
        </w:rPr>
        <w:t>不同</w:t>
      </w:r>
      <w:r>
        <w:rPr>
          <w:noProof/>
          <w:sz w:val="24"/>
          <w:szCs w:val="24"/>
        </w:rPr>
        <w:t>参数设置下</w:t>
      </w:r>
      <w:r w:rsidR="00F6028A" w:rsidRPr="002F5A47">
        <w:rPr>
          <w:rFonts w:cs="Times New Roman"/>
          <w:i/>
          <w:noProof/>
          <w:sz w:val="24"/>
          <w:szCs w:val="24"/>
        </w:rPr>
        <w:t>ObjV</w:t>
      </w:r>
      <w:r>
        <w:rPr>
          <w:noProof/>
          <w:sz w:val="24"/>
          <w:szCs w:val="24"/>
        </w:rPr>
        <w:t>与</w:t>
      </w:r>
      <w:r>
        <w:rPr>
          <w:rFonts w:hint="eastAsia"/>
          <w:noProof/>
          <w:sz w:val="24"/>
          <w:szCs w:val="24"/>
        </w:rPr>
        <w:t>迭代</w:t>
      </w:r>
      <w:r>
        <w:rPr>
          <w:noProof/>
          <w:sz w:val="24"/>
          <w:szCs w:val="24"/>
        </w:rPr>
        <w:t>次数</w:t>
      </w:r>
      <w:r>
        <w:rPr>
          <w:rFonts w:hint="eastAsia"/>
          <w:noProof/>
          <w:sz w:val="24"/>
          <w:szCs w:val="24"/>
        </w:rPr>
        <w:t>的</w:t>
      </w:r>
      <w:r w:rsidR="00FC0CBA">
        <w:rPr>
          <w:rFonts w:hint="eastAsia"/>
          <w:noProof/>
          <w:sz w:val="24"/>
          <w:szCs w:val="24"/>
        </w:rPr>
        <w:t>对应关系</w:t>
      </w:r>
    </w:p>
    <w:tbl>
      <w:tblPr>
        <w:tblStyle w:val="af0"/>
        <w:tblW w:w="0" w:type="auto"/>
        <w:tblLook w:val="04A0" w:firstRow="1" w:lastRow="0" w:firstColumn="1" w:lastColumn="0" w:noHBand="0" w:noVBand="1"/>
      </w:tblPr>
      <w:tblGrid>
        <w:gridCol w:w="1185"/>
        <w:gridCol w:w="1185"/>
        <w:gridCol w:w="1185"/>
        <w:gridCol w:w="1185"/>
        <w:gridCol w:w="1185"/>
        <w:gridCol w:w="1185"/>
        <w:gridCol w:w="1186"/>
      </w:tblGrid>
      <w:tr w:rsidR="00D605E1" w14:paraId="71C82C10" w14:textId="77777777" w:rsidTr="004C78FF">
        <w:tc>
          <w:tcPr>
            <w:tcW w:w="1185" w:type="dxa"/>
            <w:vMerge w:val="restart"/>
          </w:tcPr>
          <w:p w14:paraId="1CD2893C" w14:textId="77777777" w:rsidR="00D605E1" w:rsidRDefault="00D605E1" w:rsidP="004C78FF">
            <w:pPr>
              <w:spacing w:line="400" w:lineRule="exact"/>
              <w:jc w:val="center"/>
              <w:rPr>
                <w:noProof/>
                <w:sz w:val="24"/>
                <w:szCs w:val="24"/>
              </w:rPr>
            </w:pPr>
            <w:r>
              <w:rPr>
                <w:rFonts w:hint="eastAsia"/>
                <w:noProof/>
                <w:sz w:val="24"/>
                <w:szCs w:val="24"/>
              </w:rPr>
              <w:t>编号</w:t>
            </w:r>
          </w:p>
        </w:tc>
        <w:tc>
          <w:tcPr>
            <w:tcW w:w="7111" w:type="dxa"/>
            <w:gridSpan w:val="6"/>
          </w:tcPr>
          <w:p w14:paraId="53E776DF" w14:textId="77777777" w:rsidR="00D605E1" w:rsidRDefault="00D605E1" w:rsidP="004C78FF">
            <w:pPr>
              <w:spacing w:line="400" w:lineRule="exact"/>
              <w:jc w:val="center"/>
              <w:rPr>
                <w:noProof/>
                <w:sz w:val="24"/>
                <w:szCs w:val="24"/>
              </w:rPr>
            </w:pPr>
            <w:r>
              <w:rPr>
                <w:rFonts w:hint="eastAsia"/>
                <w:noProof/>
                <w:sz w:val="24"/>
                <w:szCs w:val="24"/>
              </w:rPr>
              <w:t>迭代次数</w:t>
            </w:r>
          </w:p>
        </w:tc>
      </w:tr>
      <w:tr w:rsidR="00D605E1" w14:paraId="111E1905" w14:textId="77777777" w:rsidTr="004C78FF">
        <w:tc>
          <w:tcPr>
            <w:tcW w:w="1185" w:type="dxa"/>
            <w:vMerge/>
          </w:tcPr>
          <w:p w14:paraId="274F66F6" w14:textId="77777777" w:rsidR="00D605E1" w:rsidRDefault="00D605E1" w:rsidP="004C78FF">
            <w:pPr>
              <w:spacing w:line="400" w:lineRule="exact"/>
              <w:jc w:val="center"/>
              <w:rPr>
                <w:noProof/>
                <w:sz w:val="24"/>
                <w:szCs w:val="24"/>
              </w:rPr>
            </w:pPr>
          </w:p>
        </w:tc>
        <w:tc>
          <w:tcPr>
            <w:tcW w:w="1185" w:type="dxa"/>
          </w:tcPr>
          <w:p w14:paraId="2C2DBCAA" w14:textId="77777777" w:rsidR="00D605E1" w:rsidRDefault="00D605E1" w:rsidP="004C78FF">
            <w:pPr>
              <w:spacing w:line="400" w:lineRule="exact"/>
              <w:jc w:val="center"/>
              <w:rPr>
                <w:noProof/>
                <w:sz w:val="24"/>
                <w:szCs w:val="24"/>
              </w:rPr>
            </w:pPr>
            <w:r>
              <w:rPr>
                <w:rFonts w:hint="eastAsia"/>
                <w:noProof/>
                <w:sz w:val="24"/>
                <w:szCs w:val="24"/>
              </w:rPr>
              <w:t>0</w:t>
            </w:r>
          </w:p>
        </w:tc>
        <w:tc>
          <w:tcPr>
            <w:tcW w:w="1185" w:type="dxa"/>
          </w:tcPr>
          <w:p w14:paraId="71ABA2AB" w14:textId="77777777" w:rsidR="00D605E1" w:rsidRDefault="00D605E1" w:rsidP="004C78FF">
            <w:pPr>
              <w:spacing w:line="400" w:lineRule="exact"/>
              <w:jc w:val="center"/>
              <w:rPr>
                <w:noProof/>
                <w:sz w:val="24"/>
                <w:szCs w:val="24"/>
              </w:rPr>
            </w:pPr>
            <w:r>
              <w:rPr>
                <w:noProof/>
                <w:sz w:val="24"/>
                <w:szCs w:val="24"/>
              </w:rPr>
              <w:t>40</w:t>
            </w:r>
          </w:p>
        </w:tc>
        <w:tc>
          <w:tcPr>
            <w:tcW w:w="1185" w:type="dxa"/>
          </w:tcPr>
          <w:p w14:paraId="608C5CF3" w14:textId="77777777" w:rsidR="00D605E1" w:rsidRDefault="00D605E1" w:rsidP="004C78FF">
            <w:pPr>
              <w:spacing w:line="400" w:lineRule="exact"/>
              <w:jc w:val="center"/>
              <w:rPr>
                <w:noProof/>
                <w:sz w:val="24"/>
                <w:szCs w:val="24"/>
              </w:rPr>
            </w:pPr>
            <w:r>
              <w:rPr>
                <w:rFonts w:hint="eastAsia"/>
                <w:noProof/>
                <w:sz w:val="24"/>
                <w:szCs w:val="24"/>
              </w:rPr>
              <w:t>80</w:t>
            </w:r>
          </w:p>
        </w:tc>
        <w:tc>
          <w:tcPr>
            <w:tcW w:w="1185" w:type="dxa"/>
          </w:tcPr>
          <w:p w14:paraId="03D6C699" w14:textId="77777777" w:rsidR="00D605E1" w:rsidRDefault="00D605E1" w:rsidP="004C78FF">
            <w:pPr>
              <w:spacing w:line="400" w:lineRule="exact"/>
              <w:jc w:val="center"/>
              <w:rPr>
                <w:noProof/>
                <w:sz w:val="24"/>
                <w:szCs w:val="24"/>
              </w:rPr>
            </w:pPr>
            <w:r>
              <w:rPr>
                <w:rFonts w:hint="eastAsia"/>
                <w:noProof/>
                <w:sz w:val="24"/>
                <w:szCs w:val="24"/>
              </w:rPr>
              <w:t>120</w:t>
            </w:r>
          </w:p>
        </w:tc>
        <w:tc>
          <w:tcPr>
            <w:tcW w:w="1185" w:type="dxa"/>
          </w:tcPr>
          <w:p w14:paraId="618D99C5" w14:textId="77777777" w:rsidR="00D605E1" w:rsidRDefault="00D605E1" w:rsidP="004C78FF">
            <w:pPr>
              <w:spacing w:line="400" w:lineRule="exact"/>
              <w:jc w:val="center"/>
              <w:rPr>
                <w:noProof/>
                <w:sz w:val="24"/>
                <w:szCs w:val="24"/>
              </w:rPr>
            </w:pPr>
            <w:r>
              <w:rPr>
                <w:rFonts w:hint="eastAsia"/>
                <w:noProof/>
                <w:sz w:val="24"/>
                <w:szCs w:val="24"/>
              </w:rPr>
              <w:t>1</w:t>
            </w:r>
            <w:r>
              <w:rPr>
                <w:noProof/>
                <w:sz w:val="24"/>
                <w:szCs w:val="24"/>
              </w:rPr>
              <w:t>6</w:t>
            </w:r>
            <w:r>
              <w:rPr>
                <w:rFonts w:hint="eastAsia"/>
                <w:noProof/>
                <w:sz w:val="24"/>
                <w:szCs w:val="24"/>
              </w:rPr>
              <w:t>0</w:t>
            </w:r>
          </w:p>
        </w:tc>
        <w:tc>
          <w:tcPr>
            <w:tcW w:w="1186" w:type="dxa"/>
          </w:tcPr>
          <w:p w14:paraId="105111A1" w14:textId="77777777" w:rsidR="00D605E1" w:rsidRDefault="00D605E1" w:rsidP="004C78FF">
            <w:pPr>
              <w:spacing w:line="400" w:lineRule="exact"/>
              <w:jc w:val="center"/>
              <w:rPr>
                <w:noProof/>
                <w:sz w:val="24"/>
                <w:szCs w:val="24"/>
              </w:rPr>
            </w:pPr>
            <w:r>
              <w:rPr>
                <w:rFonts w:hint="eastAsia"/>
                <w:noProof/>
                <w:sz w:val="24"/>
                <w:szCs w:val="24"/>
              </w:rPr>
              <w:t>200</w:t>
            </w:r>
          </w:p>
        </w:tc>
      </w:tr>
      <w:tr w:rsidR="00D605E1" w14:paraId="4E14ECDE" w14:textId="77777777" w:rsidTr="004C78FF">
        <w:tc>
          <w:tcPr>
            <w:tcW w:w="1185" w:type="dxa"/>
          </w:tcPr>
          <w:p w14:paraId="4AB28BE3" w14:textId="77777777" w:rsidR="00D605E1" w:rsidRDefault="00D605E1" w:rsidP="004C78FF">
            <w:pPr>
              <w:spacing w:line="400" w:lineRule="exact"/>
              <w:jc w:val="center"/>
              <w:rPr>
                <w:noProof/>
                <w:sz w:val="24"/>
                <w:szCs w:val="24"/>
              </w:rPr>
            </w:pPr>
            <w:r>
              <w:rPr>
                <w:rFonts w:hint="eastAsia"/>
                <w:noProof/>
                <w:sz w:val="24"/>
                <w:szCs w:val="24"/>
              </w:rPr>
              <w:t>A</w:t>
            </w:r>
          </w:p>
        </w:tc>
        <w:tc>
          <w:tcPr>
            <w:tcW w:w="1185" w:type="dxa"/>
          </w:tcPr>
          <w:p w14:paraId="3EAD70B6" w14:textId="77777777" w:rsidR="00D605E1" w:rsidRDefault="00D605E1" w:rsidP="004C78FF">
            <w:pPr>
              <w:spacing w:line="400" w:lineRule="exact"/>
              <w:jc w:val="center"/>
              <w:rPr>
                <w:noProof/>
                <w:sz w:val="24"/>
                <w:szCs w:val="24"/>
              </w:rPr>
            </w:pPr>
            <w:r w:rsidRPr="00CE5512">
              <w:rPr>
                <w:noProof/>
                <w:sz w:val="24"/>
                <w:szCs w:val="24"/>
              </w:rPr>
              <w:t>72.5</w:t>
            </w:r>
          </w:p>
        </w:tc>
        <w:tc>
          <w:tcPr>
            <w:tcW w:w="1185" w:type="dxa"/>
          </w:tcPr>
          <w:p w14:paraId="1EC9C984" w14:textId="77777777" w:rsidR="00D605E1" w:rsidRDefault="00D605E1" w:rsidP="004C78FF">
            <w:pPr>
              <w:spacing w:line="400" w:lineRule="exact"/>
              <w:jc w:val="center"/>
              <w:rPr>
                <w:noProof/>
                <w:sz w:val="24"/>
                <w:szCs w:val="24"/>
              </w:rPr>
            </w:pPr>
            <w:r w:rsidRPr="00CE5512">
              <w:rPr>
                <w:noProof/>
                <w:sz w:val="24"/>
                <w:szCs w:val="24"/>
              </w:rPr>
              <w:t>58.3</w:t>
            </w:r>
          </w:p>
        </w:tc>
        <w:tc>
          <w:tcPr>
            <w:tcW w:w="1185" w:type="dxa"/>
          </w:tcPr>
          <w:p w14:paraId="3E4486CC" w14:textId="77777777" w:rsidR="00D605E1" w:rsidRDefault="00D605E1" w:rsidP="004C78FF">
            <w:pPr>
              <w:spacing w:line="400" w:lineRule="exact"/>
              <w:jc w:val="center"/>
              <w:rPr>
                <w:noProof/>
                <w:sz w:val="24"/>
                <w:szCs w:val="24"/>
              </w:rPr>
            </w:pPr>
            <w:r w:rsidRPr="00CE5512">
              <w:rPr>
                <w:noProof/>
                <w:sz w:val="24"/>
                <w:szCs w:val="24"/>
              </w:rPr>
              <w:t>51.1</w:t>
            </w:r>
          </w:p>
        </w:tc>
        <w:tc>
          <w:tcPr>
            <w:tcW w:w="1185" w:type="dxa"/>
          </w:tcPr>
          <w:p w14:paraId="65F422A3" w14:textId="77777777" w:rsidR="00D605E1" w:rsidRDefault="00D605E1" w:rsidP="004C78FF">
            <w:pPr>
              <w:spacing w:line="400" w:lineRule="exact"/>
              <w:jc w:val="center"/>
              <w:rPr>
                <w:noProof/>
                <w:sz w:val="24"/>
                <w:szCs w:val="24"/>
              </w:rPr>
            </w:pPr>
            <w:r w:rsidRPr="00CE5512">
              <w:rPr>
                <w:noProof/>
                <w:sz w:val="24"/>
                <w:szCs w:val="24"/>
              </w:rPr>
              <w:t>42.3</w:t>
            </w:r>
          </w:p>
        </w:tc>
        <w:tc>
          <w:tcPr>
            <w:tcW w:w="1185" w:type="dxa"/>
          </w:tcPr>
          <w:p w14:paraId="61E1C1F2" w14:textId="77777777" w:rsidR="00D605E1" w:rsidRDefault="00D605E1" w:rsidP="004C78FF">
            <w:pPr>
              <w:spacing w:line="400" w:lineRule="exact"/>
              <w:jc w:val="center"/>
              <w:rPr>
                <w:noProof/>
                <w:sz w:val="24"/>
                <w:szCs w:val="24"/>
              </w:rPr>
            </w:pPr>
            <w:r w:rsidRPr="00CE5512">
              <w:rPr>
                <w:noProof/>
                <w:sz w:val="24"/>
                <w:szCs w:val="24"/>
              </w:rPr>
              <w:t>37.3</w:t>
            </w:r>
          </w:p>
        </w:tc>
        <w:tc>
          <w:tcPr>
            <w:tcW w:w="1186" w:type="dxa"/>
          </w:tcPr>
          <w:p w14:paraId="2CDA4EFC" w14:textId="77777777" w:rsidR="00D605E1" w:rsidRDefault="00D605E1" w:rsidP="004C78FF">
            <w:pPr>
              <w:spacing w:line="400" w:lineRule="exact"/>
              <w:jc w:val="center"/>
              <w:rPr>
                <w:noProof/>
                <w:sz w:val="24"/>
                <w:szCs w:val="24"/>
              </w:rPr>
            </w:pPr>
            <w:r w:rsidRPr="00CE5512">
              <w:rPr>
                <w:noProof/>
                <w:sz w:val="24"/>
                <w:szCs w:val="24"/>
              </w:rPr>
              <w:t>35.7</w:t>
            </w:r>
          </w:p>
        </w:tc>
      </w:tr>
      <w:tr w:rsidR="00D605E1" w14:paraId="77B58F08" w14:textId="77777777" w:rsidTr="004C78FF">
        <w:tc>
          <w:tcPr>
            <w:tcW w:w="1185" w:type="dxa"/>
          </w:tcPr>
          <w:p w14:paraId="13CFD9E4" w14:textId="77777777" w:rsidR="00D605E1" w:rsidRDefault="00D605E1" w:rsidP="004C78FF">
            <w:pPr>
              <w:spacing w:line="400" w:lineRule="exact"/>
              <w:jc w:val="center"/>
              <w:rPr>
                <w:noProof/>
                <w:sz w:val="24"/>
                <w:szCs w:val="24"/>
              </w:rPr>
            </w:pPr>
            <w:r>
              <w:rPr>
                <w:rFonts w:hint="eastAsia"/>
                <w:noProof/>
                <w:sz w:val="24"/>
                <w:szCs w:val="24"/>
              </w:rPr>
              <w:t>B</w:t>
            </w:r>
          </w:p>
        </w:tc>
        <w:tc>
          <w:tcPr>
            <w:tcW w:w="1185" w:type="dxa"/>
          </w:tcPr>
          <w:p w14:paraId="27E6C01E" w14:textId="77777777" w:rsidR="00D605E1" w:rsidRDefault="00D605E1" w:rsidP="004C78FF">
            <w:pPr>
              <w:spacing w:line="400" w:lineRule="exact"/>
              <w:jc w:val="center"/>
              <w:rPr>
                <w:noProof/>
                <w:sz w:val="24"/>
                <w:szCs w:val="24"/>
              </w:rPr>
            </w:pPr>
            <w:r w:rsidRPr="00CE5512">
              <w:rPr>
                <w:noProof/>
                <w:sz w:val="24"/>
                <w:szCs w:val="24"/>
              </w:rPr>
              <w:t>67.7</w:t>
            </w:r>
          </w:p>
        </w:tc>
        <w:tc>
          <w:tcPr>
            <w:tcW w:w="1185" w:type="dxa"/>
          </w:tcPr>
          <w:p w14:paraId="5A6512E4" w14:textId="77777777" w:rsidR="00D605E1" w:rsidRDefault="00D605E1" w:rsidP="004C78FF">
            <w:pPr>
              <w:spacing w:line="400" w:lineRule="exact"/>
              <w:jc w:val="center"/>
              <w:rPr>
                <w:noProof/>
                <w:sz w:val="24"/>
                <w:szCs w:val="24"/>
              </w:rPr>
            </w:pPr>
            <w:r w:rsidRPr="00CE5512">
              <w:rPr>
                <w:noProof/>
                <w:sz w:val="24"/>
                <w:szCs w:val="24"/>
              </w:rPr>
              <w:t>59.9</w:t>
            </w:r>
          </w:p>
        </w:tc>
        <w:tc>
          <w:tcPr>
            <w:tcW w:w="1185" w:type="dxa"/>
          </w:tcPr>
          <w:p w14:paraId="7292A66B" w14:textId="77777777" w:rsidR="00D605E1" w:rsidRDefault="00D605E1" w:rsidP="004C78FF">
            <w:pPr>
              <w:spacing w:line="400" w:lineRule="exact"/>
              <w:jc w:val="center"/>
              <w:rPr>
                <w:noProof/>
                <w:sz w:val="24"/>
                <w:szCs w:val="24"/>
              </w:rPr>
            </w:pPr>
            <w:r w:rsidRPr="00CE5512">
              <w:rPr>
                <w:noProof/>
                <w:sz w:val="24"/>
                <w:szCs w:val="24"/>
              </w:rPr>
              <w:t>56.5</w:t>
            </w:r>
          </w:p>
        </w:tc>
        <w:tc>
          <w:tcPr>
            <w:tcW w:w="1185" w:type="dxa"/>
          </w:tcPr>
          <w:p w14:paraId="7F073ECB" w14:textId="77777777" w:rsidR="00D605E1" w:rsidRDefault="00D605E1" w:rsidP="004C78FF">
            <w:pPr>
              <w:spacing w:line="400" w:lineRule="exact"/>
              <w:jc w:val="center"/>
              <w:rPr>
                <w:noProof/>
                <w:sz w:val="24"/>
                <w:szCs w:val="24"/>
              </w:rPr>
            </w:pPr>
            <w:r w:rsidRPr="00CE5512">
              <w:rPr>
                <w:noProof/>
                <w:sz w:val="24"/>
                <w:szCs w:val="24"/>
              </w:rPr>
              <w:t>55.9</w:t>
            </w:r>
          </w:p>
        </w:tc>
        <w:tc>
          <w:tcPr>
            <w:tcW w:w="1185" w:type="dxa"/>
          </w:tcPr>
          <w:p w14:paraId="5400EF8D" w14:textId="77777777" w:rsidR="00D605E1" w:rsidRDefault="00D605E1" w:rsidP="004C78FF">
            <w:pPr>
              <w:spacing w:line="400" w:lineRule="exact"/>
              <w:jc w:val="center"/>
              <w:rPr>
                <w:noProof/>
                <w:sz w:val="24"/>
                <w:szCs w:val="24"/>
              </w:rPr>
            </w:pPr>
            <w:r w:rsidRPr="00CE5512">
              <w:rPr>
                <w:noProof/>
                <w:sz w:val="24"/>
                <w:szCs w:val="24"/>
              </w:rPr>
              <w:t>55.9</w:t>
            </w:r>
          </w:p>
        </w:tc>
        <w:tc>
          <w:tcPr>
            <w:tcW w:w="1186" w:type="dxa"/>
          </w:tcPr>
          <w:p w14:paraId="42F2CD2A" w14:textId="77777777" w:rsidR="00D605E1" w:rsidRDefault="00D605E1" w:rsidP="004C78FF">
            <w:pPr>
              <w:spacing w:line="400" w:lineRule="exact"/>
              <w:jc w:val="center"/>
              <w:rPr>
                <w:noProof/>
                <w:sz w:val="24"/>
                <w:szCs w:val="24"/>
              </w:rPr>
            </w:pPr>
            <w:r w:rsidRPr="00CE5512">
              <w:rPr>
                <w:noProof/>
                <w:sz w:val="24"/>
                <w:szCs w:val="24"/>
              </w:rPr>
              <w:t>55.9</w:t>
            </w:r>
          </w:p>
        </w:tc>
      </w:tr>
      <w:tr w:rsidR="00D605E1" w14:paraId="4FC9ED24" w14:textId="77777777" w:rsidTr="004C78FF">
        <w:tc>
          <w:tcPr>
            <w:tcW w:w="1185" w:type="dxa"/>
          </w:tcPr>
          <w:p w14:paraId="0B3D30C0" w14:textId="77777777" w:rsidR="00D605E1" w:rsidRDefault="00D605E1" w:rsidP="004C78FF">
            <w:pPr>
              <w:spacing w:line="400" w:lineRule="exact"/>
              <w:jc w:val="center"/>
              <w:rPr>
                <w:noProof/>
                <w:sz w:val="24"/>
                <w:szCs w:val="24"/>
              </w:rPr>
            </w:pPr>
            <w:r>
              <w:rPr>
                <w:rFonts w:hint="eastAsia"/>
                <w:noProof/>
                <w:sz w:val="24"/>
                <w:szCs w:val="24"/>
              </w:rPr>
              <w:t>C</w:t>
            </w:r>
          </w:p>
        </w:tc>
        <w:tc>
          <w:tcPr>
            <w:tcW w:w="1185" w:type="dxa"/>
          </w:tcPr>
          <w:p w14:paraId="4583FF8E" w14:textId="77777777" w:rsidR="00D605E1" w:rsidRDefault="00D605E1" w:rsidP="004C78FF">
            <w:pPr>
              <w:spacing w:line="400" w:lineRule="exact"/>
              <w:jc w:val="center"/>
              <w:rPr>
                <w:noProof/>
                <w:sz w:val="24"/>
                <w:szCs w:val="24"/>
              </w:rPr>
            </w:pPr>
            <w:r w:rsidRPr="00CE5512">
              <w:rPr>
                <w:noProof/>
                <w:sz w:val="24"/>
                <w:szCs w:val="24"/>
              </w:rPr>
              <w:t>68</w:t>
            </w:r>
            <w:r>
              <w:rPr>
                <w:rFonts w:hint="eastAsia"/>
                <w:noProof/>
                <w:sz w:val="24"/>
                <w:szCs w:val="24"/>
              </w:rPr>
              <w:t>.0</w:t>
            </w:r>
          </w:p>
        </w:tc>
        <w:tc>
          <w:tcPr>
            <w:tcW w:w="1185" w:type="dxa"/>
          </w:tcPr>
          <w:p w14:paraId="73EFC133" w14:textId="77777777" w:rsidR="00D605E1" w:rsidRDefault="00D605E1" w:rsidP="004C78FF">
            <w:pPr>
              <w:spacing w:line="400" w:lineRule="exact"/>
              <w:jc w:val="center"/>
              <w:rPr>
                <w:noProof/>
                <w:sz w:val="24"/>
                <w:szCs w:val="24"/>
              </w:rPr>
            </w:pPr>
            <w:r w:rsidRPr="00CE5512">
              <w:rPr>
                <w:noProof/>
                <w:sz w:val="24"/>
                <w:szCs w:val="24"/>
              </w:rPr>
              <w:t>52.4</w:t>
            </w:r>
          </w:p>
        </w:tc>
        <w:tc>
          <w:tcPr>
            <w:tcW w:w="1185" w:type="dxa"/>
          </w:tcPr>
          <w:p w14:paraId="4FD3C0D4" w14:textId="77777777" w:rsidR="00D605E1" w:rsidRDefault="00D605E1" w:rsidP="004C78FF">
            <w:pPr>
              <w:spacing w:line="400" w:lineRule="exact"/>
              <w:jc w:val="center"/>
              <w:rPr>
                <w:noProof/>
                <w:sz w:val="24"/>
                <w:szCs w:val="24"/>
              </w:rPr>
            </w:pPr>
            <w:r w:rsidRPr="00CE5512">
              <w:rPr>
                <w:noProof/>
                <w:sz w:val="24"/>
                <w:szCs w:val="24"/>
              </w:rPr>
              <w:t>49.1</w:t>
            </w:r>
          </w:p>
        </w:tc>
        <w:tc>
          <w:tcPr>
            <w:tcW w:w="1185" w:type="dxa"/>
          </w:tcPr>
          <w:p w14:paraId="0999763C" w14:textId="77777777" w:rsidR="00D605E1" w:rsidRDefault="00D605E1" w:rsidP="004C78FF">
            <w:pPr>
              <w:spacing w:line="400" w:lineRule="exact"/>
              <w:jc w:val="center"/>
              <w:rPr>
                <w:noProof/>
                <w:sz w:val="24"/>
                <w:szCs w:val="24"/>
              </w:rPr>
            </w:pPr>
            <w:r w:rsidRPr="00CE5512">
              <w:rPr>
                <w:noProof/>
                <w:sz w:val="24"/>
                <w:szCs w:val="24"/>
              </w:rPr>
              <w:t>44.2</w:t>
            </w:r>
          </w:p>
        </w:tc>
        <w:tc>
          <w:tcPr>
            <w:tcW w:w="1185" w:type="dxa"/>
          </w:tcPr>
          <w:p w14:paraId="5F59A0E1" w14:textId="77777777" w:rsidR="00D605E1" w:rsidRDefault="00D605E1" w:rsidP="004C78FF">
            <w:pPr>
              <w:spacing w:line="400" w:lineRule="exact"/>
              <w:jc w:val="center"/>
              <w:rPr>
                <w:noProof/>
                <w:sz w:val="24"/>
                <w:szCs w:val="24"/>
              </w:rPr>
            </w:pPr>
            <w:r w:rsidRPr="00CE5512">
              <w:rPr>
                <w:noProof/>
                <w:sz w:val="24"/>
                <w:szCs w:val="24"/>
              </w:rPr>
              <w:t>39.8</w:t>
            </w:r>
          </w:p>
        </w:tc>
        <w:tc>
          <w:tcPr>
            <w:tcW w:w="1186" w:type="dxa"/>
          </w:tcPr>
          <w:p w14:paraId="0C7DC3B7" w14:textId="77777777" w:rsidR="00D605E1" w:rsidRDefault="00D605E1" w:rsidP="004C78FF">
            <w:pPr>
              <w:spacing w:line="400" w:lineRule="exact"/>
              <w:jc w:val="center"/>
              <w:rPr>
                <w:noProof/>
                <w:sz w:val="24"/>
                <w:szCs w:val="24"/>
              </w:rPr>
            </w:pPr>
            <w:r w:rsidRPr="00CE5512">
              <w:rPr>
                <w:noProof/>
                <w:sz w:val="24"/>
                <w:szCs w:val="24"/>
              </w:rPr>
              <w:t>37</w:t>
            </w:r>
          </w:p>
        </w:tc>
      </w:tr>
    </w:tbl>
    <w:p w14:paraId="18DAEEA2" w14:textId="564B78F8" w:rsidR="004A47B4" w:rsidRDefault="00353E51" w:rsidP="004B5F16">
      <w:pPr>
        <w:pStyle w:val="2"/>
        <w:tabs>
          <w:tab w:val="left" w:pos="5956"/>
        </w:tabs>
        <w:spacing w:after="312"/>
        <w:rPr>
          <w:noProof/>
        </w:rPr>
      </w:pPr>
      <w:bookmarkStart w:id="79" w:name="_Toc38644613"/>
      <w:r>
        <w:rPr>
          <w:rFonts w:hint="eastAsia"/>
          <w:noProof/>
        </w:rPr>
        <w:t>3.4</w:t>
      </w:r>
      <w:r w:rsidR="004A47B4">
        <w:rPr>
          <w:rFonts w:hint="eastAsia"/>
          <w:noProof/>
        </w:rPr>
        <w:t xml:space="preserve"> </w:t>
      </w:r>
      <w:r w:rsidR="004A47B4">
        <w:rPr>
          <w:rFonts w:hint="eastAsia"/>
          <w:noProof/>
        </w:rPr>
        <w:t>利用</w:t>
      </w:r>
      <w:r w:rsidR="004B5F16">
        <w:rPr>
          <w:rFonts w:hint="eastAsia"/>
          <w:noProof/>
        </w:rPr>
        <w:t>S</w:t>
      </w:r>
      <w:r w:rsidR="004B5F16">
        <w:rPr>
          <w:noProof/>
        </w:rPr>
        <w:t>A</w:t>
      </w:r>
      <w:r w:rsidR="004A47B4">
        <w:rPr>
          <w:rFonts w:hint="eastAsia"/>
          <w:noProof/>
        </w:rPr>
        <w:t>算法</w:t>
      </w:r>
      <w:r w:rsidR="004A47B4">
        <w:rPr>
          <w:noProof/>
        </w:rPr>
        <w:t>对</w:t>
      </w:r>
      <w:r w:rsidR="004B5F16">
        <w:rPr>
          <w:rFonts w:hint="eastAsia"/>
          <w:noProof/>
        </w:rPr>
        <w:t>P</w:t>
      </w:r>
      <w:r w:rsidR="004B5F16">
        <w:rPr>
          <w:noProof/>
        </w:rPr>
        <w:t>MC</w:t>
      </w:r>
      <w:r w:rsidR="004A47B4">
        <w:rPr>
          <w:noProof/>
        </w:rPr>
        <w:t>进行</w:t>
      </w:r>
      <w:r w:rsidR="004B5F16">
        <w:rPr>
          <w:rFonts w:hint="eastAsia"/>
          <w:noProof/>
        </w:rPr>
        <w:t>优化</w:t>
      </w:r>
      <w:bookmarkEnd w:id="79"/>
      <w:r w:rsidR="004B5F16">
        <w:rPr>
          <w:noProof/>
        </w:rPr>
        <w:tab/>
      </w:r>
    </w:p>
    <w:p w14:paraId="127196A2" w14:textId="50D45E00" w:rsidR="00217C7C" w:rsidRDefault="0072789C" w:rsidP="0060255A">
      <w:pPr>
        <w:spacing w:line="400" w:lineRule="exact"/>
        <w:ind w:firstLineChars="200" w:firstLine="480"/>
        <w:rPr>
          <w:noProof/>
          <w:sz w:val="24"/>
          <w:szCs w:val="24"/>
        </w:rPr>
      </w:pPr>
      <w:r>
        <w:rPr>
          <w:rFonts w:hint="eastAsia"/>
          <w:noProof/>
          <w:sz w:val="24"/>
          <w:szCs w:val="24"/>
        </w:rPr>
        <w:t>SA</w:t>
      </w:r>
      <w:r>
        <w:rPr>
          <w:rFonts w:hint="eastAsia"/>
          <w:noProof/>
          <w:sz w:val="24"/>
          <w:szCs w:val="24"/>
        </w:rPr>
        <w:t>算法</w:t>
      </w:r>
      <w:r w:rsidR="00F5665C">
        <w:rPr>
          <w:rFonts w:hint="eastAsia"/>
          <w:noProof/>
          <w:sz w:val="24"/>
          <w:szCs w:val="24"/>
        </w:rPr>
        <w:t>是一种典型的搜索算法，它模拟了淬火</w:t>
      </w:r>
      <w:r w:rsidR="00217C7C" w:rsidRPr="0051646B">
        <w:rPr>
          <w:rFonts w:hint="eastAsia"/>
          <w:noProof/>
          <w:sz w:val="24"/>
          <w:szCs w:val="24"/>
        </w:rPr>
        <w:t>中的物理退火</w:t>
      </w:r>
      <w:r w:rsidR="00F5665C">
        <w:rPr>
          <w:rFonts w:hint="eastAsia"/>
          <w:noProof/>
          <w:sz w:val="24"/>
          <w:szCs w:val="24"/>
        </w:rPr>
        <w:t>过程</w:t>
      </w:r>
      <w:r w:rsidR="00217C7C" w:rsidRPr="0051646B">
        <w:rPr>
          <w:rFonts w:hint="eastAsia"/>
          <w:noProof/>
          <w:sz w:val="24"/>
          <w:szCs w:val="24"/>
        </w:rPr>
        <w:t>，随着温</w:t>
      </w:r>
      <w:r w:rsidR="00217C7C" w:rsidRPr="0051646B">
        <w:rPr>
          <w:rFonts w:hint="eastAsia"/>
          <w:noProof/>
          <w:sz w:val="24"/>
          <w:szCs w:val="24"/>
        </w:rPr>
        <w:lastRenderedPageBreak/>
        <w:t>度的</w:t>
      </w:r>
      <w:r w:rsidR="00217C7C" w:rsidRPr="0051646B">
        <w:rPr>
          <w:noProof/>
          <w:sz w:val="24"/>
          <w:szCs w:val="24"/>
        </w:rPr>
        <w:t>不断</w:t>
      </w:r>
      <w:r w:rsidR="00217C7C" w:rsidRPr="0051646B">
        <w:rPr>
          <w:rFonts w:hint="eastAsia"/>
          <w:noProof/>
          <w:sz w:val="24"/>
          <w:szCs w:val="24"/>
        </w:rPr>
        <w:t>降低，分子趋于稳定状态。在初始阶段，</w:t>
      </w:r>
      <w:r w:rsidR="00F5665C">
        <w:rPr>
          <w:rFonts w:hint="eastAsia"/>
          <w:noProof/>
          <w:sz w:val="24"/>
          <w:szCs w:val="24"/>
        </w:rPr>
        <w:t>S</w:t>
      </w:r>
      <w:r w:rsidR="00F5665C">
        <w:rPr>
          <w:noProof/>
          <w:sz w:val="24"/>
          <w:szCs w:val="24"/>
        </w:rPr>
        <w:t>A</w:t>
      </w:r>
      <w:r w:rsidR="00F321E6" w:rsidRPr="0051646B">
        <w:rPr>
          <w:rFonts w:hint="eastAsia"/>
          <w:noProof/>
          <w:sz w:val="24"/>
          <w:szCs w:val="24"/>
        </w:rPr>
        <w:t>算法</w:t>
      </w:r>
      <w:r w:rsidR="00F5665C">
        <w:rPr>
          <w:rFonts w:hint="eastAsia"/>
          <w:noProof/>
          <w:sz w:val="24"/>
          <w:szCs w:val="24"/>
        </w:rPr>
        <w:t>具有一定概率接受</w:t>
      </w:r>
      <w:r w:rsidR="00F5665C">
        <w:rPr>
          <w:noProof/>
          <w:sz w:val="24"/>
          <w:szCs w:val="24"/>
        </w:rPr>
        <w:t>更</w:t>
      </w:r>
      <w:r w:rsidR="00217C7C" w:rsidRPr="0051646B">
        <w:rPr>
          <w:rFonts w:hint="eastAsia"/>
          <w:noProof/>
          <w:sz w:val="24"/>
          <w:szCs w:val="24"/>
        </w:rPr>
        <w:t>差</w:t>
      </w:r>
      <w:r w:rsidR="00F5665C">
        <w:rPr>
          <w:rFonts w:hint="eastAsia"/>
          <w:noProof/>
          <w:sz w:val="24"/>
          <w:szCs w:val="24"/>
        </w:rPr>
        <w:t>的</w:t>
      </w:r>
      <w:r w:rsidR="00217C7C" w:rsidRPr="0051646B">
        <w:rPr>
          <w:rFonts w:hint="eastAsia"/>
          <w:noProof/>
          <w:sz w:val="24"/>
          <w:szCs w:val="24"/>
        </w:rPr>
        <w:t>解，这</w:t>
      </w:r>
      <w:r w:rsidR="00217C7C" w:rsidRPr="0051646B">
        <w:rPr>
          <w:noProof/>
          <w:sz w:val="24"/>
          <w:szCs w:val="24"/>
        </w:rPr>
        <w:t>使它能够</w:t>
      </w:r>
      <w:r w:rsidR="00F5665C">
        <w:rPr>
          <w:rFonts w:hint="eastAsia"/>
          <w:noProof/>
          <w:sz w:val="24"/>
          <w:szCs w:val="24"/>
        </w:rPr>
        <w:t>在一个更广阔的优化空间中进行寻</w:t>
      </w:r>
      <w:r w:rsidR="00217C7C" w:rsidRPr="0051646B">
        <w:rPr>
          <w:rFonts w:hint="eastAsia"/>
          <w:noProof/>
          <w:sz w:val="24"/>
          <w:szCs w:val="24"/>
        </w:rPr>
        <w:t>解</w:t>
      </w:r>
      <w:r w:rsidR="00F321E6" w:rsidRPr="0051646B">
        <w:rPr>
          <w:rFonts w:hint="eastAsia"/>
          <w:noProof/>
          <w:sz w:val="24"/>
          <w:szCs w:val="24"/>
        </w:rPr>
        <w:t>，因而</w:t>
      </w:r>
      <w:r w:rsidR="00217C7C" w:rsidRPr="0051646B">
        <w:rPr>
          <w:rFonts w:hint="eastAsia"/>
          <w:noProof/>
          <w:sz w:val="24"/>
          <w:szCs w:val="24"/>
        </w:rPr>
        <w:t>在</w:t>
      </w:r>
      <w:r w:rsidR="00334F3E">
        <w:rPr>
          <w:rFonts w:hint="eastAsia"/>
          <w:noProof/>
          <w:sz w:val="24"/>
          <w:szCs w:val="24"/>
        </w:rPr>
        <w:t>某一</w:t>
      </w:r>
      <w:r w:rsidR="00217C7C" w:rsidRPr="0051646B">
        <w:rPr>
          <w:rFonts w:hint="eastAsia"/>
          <w:noProof/>
          <w:sz w:val="24"/>
          <w:szCs w:val="24"/>
        </w:rPr>
        <w:t>程度上</w:t>
      </w:r>
      <w:r w:rsidR="00334F3E">
        <w:rPr>
          <w:rFonts w:hint="eastAsia"/>
          <w:noProof/>
          <w:sz w:val="24"/>
          <w:szCs w:val="24"/>
        </w:rPr>
        <w:t>减轻了陷入</w:t>
      </w:r>
      <w:r w:rsidR="0051646B" w:rsidRPr="0051646B">
        <w:rPr>
          <w:rFonts w:hint="eastAsia"/>
          <w:noProof/>
          <w:sz w:val="24"/>
          <w:szCs w:val="24"/>
        </w:rPr>
        <w:t>局部最优</w:t>
      </w:r>
      <w:r w:rsidR="00217C7C" w:rsidRPr="0051646B">
        <w:rPr>
          <w:rFonts w:hint="eastAsia"/>
          <w:noProof/>
          <w:sz w:val="24"/>
          <w:szCs w:val="24"/>
        </w:rPr>
        <w:t>。随着温度的降低，</w:t>
      </w:r>
      <w:r w:rsidR="00334F3E">
        <w:rPr>
          <w:rFonts w:hint="eastAsia"/>
          <w:noProof/>
          <w:sz w:val="24"/>
          <w:szCs w:val="24"/>
        </w:rPr>
        <w:t>SA</w:t>
      </w:r>
      <w:r w:rsidR="00334F3E">
        <w:rPr>
          <w:rFonts w:hint="eastAsia"/>
          <w:noProof/>
          <w:sz w:val="24"/>
          <w:szCs w:val="24"/>
        </w:rPr>
        <w:t>算法</w:t>
      </w:r>
      <w:r w:rsidR="00F321E6" w:rsidRPr="0051646B">
        <w:rPr>
          <w:rFonts w:hint="eastAsia"/>
          <w:noProof/>
          <w:sz w:val="24"/>
          <w:szCs w:val="24"/>
        </w:rPr>
        <w:t>随机</w:t>
      </w:r>
      <w:r w:rsidR="00334F3E">
        <w:rPr>
          <w:noProof/>
          <w:sz w:val="24"/>
          <w:szCs w:val="24"/>
        </w:rPr>
        <w:t>寻找</w:t>
      </w:r>
      <w:r w:rsidR="00334F3E">
        <w:rPr>
          <w:rFonts w:hint="eastAsia"/>
          <w:noProof/>
          <w:sz w:val="24"/>
          <w:szCs w:val="24"/>
        </w:rPr>
        <w:t>解的范围</w:t>
      </w:r>
      <w:r w:rsidR="0051646B" w:rsidRPr="0051646B">
        <w:rPr>
          <w:rFonts w:hint="eastAsia"/>
          <w:noProof/>
          <w:sz w:val="24"/>
          <w:szCs w:val="24"/>
        </w:rPr>
        <w:t>变得</w:t>
      </w:r>
      <w:r w:rsidR="0051646B" w:rsidRPr="0051646B">
        <w:rPr>
          <w:noProof/>
          <w:sz w:val="24"/>
          <w:szCs w:val="24"/>
        </w:rPr>
        <w:t>越来有</w:t>
      </w:r>
      <w:r w:rsidR="0051646B" w:rsidRPr="0051646B">
        <w:rPr>
          <w:rFonts w:hint="eastAsia"/>
          <w:noProof/>
          <w:sz w:val="24"/>
          <w:szCs w:val="24"/>
        </w:rPr>
        <w:t>小</w:t>
      </w:r>
      <w:r w:rsidR="00217C7C" w:rsidRPr="0051646B">
        <w:rPr>
          <w:rFonts w:hint="eastAsia"/>
          <w:noProof/>
          <w:sz w:val="24"/>
          <w:szCs w:val="24"/>
        </w:rPr>
        <w:t>，</w:t>
      </w:r>
      <w:r w:rsidR="0051646B" w:rsidRPr="0051646B">
        <w:rPr>
          <w:rFonts w:hint="eastAsia"/>
          <w:noProof/>
          <w:sz w:val="24"/>
          <w:szCs w:val="24"/>
        </w:rPr>
        <w:t>这</w:t>
      </w:r>
      <w:r w:rsidR="00F321E6" w:rsidRPr="0051646B">
        <w:rPr>
          <w:rFonts w:hint="eastAsia"/>
          <w:noProof/>
          <w:sz w:val="24"/>
          <w:szCs w:val="24"/>
        </w:rPr>
        <w:t>有利于加快</w:t>
      </w:r>
      <w:r w:rsidR="00334F3E">
        <w:rPr>
          <w:rFonts w:hint="eastAsia"/>
          <w:noProof/>
          <w:sz w:val="24"/>
          <w:szCs w:val="24"/>
        </w:rPr>
        <w:t>其</w:t>
      </w:r>
      <w:r w:rsidR="00217C7C" w:rsidRPr="0051646B">
        <w:rPr>
          <w:rFonts w:hint="eastAsia"/>
          <w:noProof/>
          <w:sz w:val="24"/>
          <w:szCs w:val="24"/>
        </w:rPr>
        <w:t>收敛速度。在每次迭代中，</w:t>
      </w:r>
      <w:r w:rsidR="00334F3E">
        <w:rPr>
          <w:rFonts w:hint="eastAsia"/>
          <w:noProof/>
          <w:sz w:val="24"/>
          <w:szCs w:val="24"/>
        </w:rPr>
        <w:t>都</w:t>
      </w:r>
      <w:r w:rsidR="00217C7C" w:rsidRPr="0051646B">
        <w:rPr>
          <w:rFonts w:hint="eastAsia"/>
          <w:noProof/>
          <w:sz w:val="24"/>
          <w:szCs w:val="24"/>
        </w:rPr>
        <w:t>随机生成</w:t>
      </w:r>
      <w:r w:rsidR="00334F3E">
        <w:rPr>
          <w:rFonts w:hint="eastAsia"/>
          <w:noProof/>
          <w:sz w:val="24"/>
          <w:szCs w:val="24"/>
        </w:rPr>
        <w:t>一个</w:t>
      </w:r>
      <w:r w:rsidR="001870F9" w:rsidRPr="0051646B">
        <w:rPr>
          <w:rFonts w:hint="eastAsia"/>
          <w:noProof/>
          <w:sz w:val="24"/>
          <w:szCs w:val="24"/>
        </w:rPr>
        <w:t>40</w:t>
      </w:r>
      <m:oMath>
        <m:r>
          <m:rPr>
            <m:sty m:val="p"/>
          </m:rPr>
          <w:rPr>
            <w:rFonts w:ascii="Cambria Math" w:hAnsi="Cambria Math"/>
            <w:noProof/>
            <w:sz w:val="24"/>
            <w:szCs w:val="24"/>
          </w:rPr>
          <m:t>×</m:t>
        </m:r>
      </m:oMath>
      <w:r w:rsidR="001870F9" w:rsidRPr="0051646B">
        <w:rPr>
          <w:rFonts w:hint="eastAsia"/>
          <w:noProof/>
          <w:sz w:val="24"/>
          <w:szCs w:val="24"/>
        </w:rPr>
        <w:t>40</w:t>
      </w:r>
      <w:r w:rsidR="001870F9" w:rsidRPr="0051646B">
        <w:rPr>
          <w:rFonts w:hint="eastAsia"/>
          <w:noProof/>
          <w:sz w:val="24"/>
          <w:szCs w:val="24"/>
        </w:rPr>
        <w:t>的</w:t>
      </w:r>
      <w:r w:rsidR="00D118CE" w:rsidRPr="0051646B">
        <w:rPr>
          <w:rFonts w:hint="eastAsia"/>
          <w:noProof/>
          <w:sz w:val="24"/>
          <w:szCs w:val="24"/>
        </w:rPr>
        <w:t>SCM</w:t>
      </w:r>
      <w:r w:rsidR="001870F9" w:rsidRPr="0051646B">
        <w:rPr>
          <w:rFonts w:hint="eastAsia"/>
          <w:noProof/>
          <w:sz w:val="24"/>
          <w:szCs w:val="24"/>
        </w:rPr>
        <w:t>结构</w:t>
      </w:r>
      <w:r w:rsidR="00334F3E">
        <w:rPr>
          <w:rFonts w:hint="eastAsia"/>
          <w:noProof/>
          <w:sz w:val="24"/>
          <w:szCs w:val="24"/>
        </w:rPr>
        <w:t>矩阵</w:t>
      </w:r>
      <w:r w:rsidR="001870F9" w:rsidRPr="0051646B">
        <w:rPr>
          <w:rFonts w:hint="eastAsia"/>
          <w:noProof/>
          <w:sz w:val="24"/>
          <w:szCs w:val="24"/>
        </w:rPr>
        <w:t>，</w:t>
      </w:r>
      <w:r w:rsidR="00334F3E">
        <w:rPr>
          <w:rFonts w:hint="eastAsia"/>
          <w:noProof/>
          <w:sz w:val="24"/>
          <w:szCs w:val="24"/>
        </w:rPr>
        <w:t>并且</w:t>
      </w:r>
      <w:r w:rsidR="00217C7C" w:rsidRPr="0051646B">
        <w:rPr>
          <w:rFonts w:hint="eastAsia"/>
          <w:noProof/>
          <w:sz w:val="24"/>
          <w:szCs w:val="24"/>
        </w:rPr>
        <w:t>评估</w:t>
      </w:r>
      <w:r w:rsidR="00334F3E">
        <w:rPr>
          <w:rFonts w:hint="eastAsia"/>
          <w:noProof/>
          <w:sz w:val="24"/>
          <w:szCs w:val="24"/>
        </w:rPr>
        <w:t>其</w:t>
      </w:r>
      <w:r w:rsidR="00F6028A" w:rsidRPr="002F5A47">
        <w:rPr>
          <w:rFonts w:cs="Times New Roman"/>
          <w:i/>
          <w:noProof/>
          <w:sz w:val="24"/>
          <w:szCs w:val="24"/>
        </w:rPr>
        <w:t>ObjV</w:t>
      </w:r>
      <w:r w:rsidR="00334F3E">
        <w:rPr>
          <w:rFonts w:hint="eastAsia"/>
          <w:noProof/>
          <w:sz w:val="24"/>
          <w:szCs w:val="24"/>
        </w:rPr>
        <w:t>值</w:t>
      </w:r>
      <w:r w:rsidR="00217C7C" w:rsidRPr="0051646B">
        <w:rPr>
          <w:rFonts w:hint="eastAsia"/>
          <w:noProof/>
          <w:sz w:val="24"/>
          <w:szCs w:val="24"/>
        </w:rPr>
        <w:t>以确定</w:t>
      </w:r>
      <w:r w:rsidR="0051646B" w:rsidRPr="0051646B">
        <w:rPr>
          <w:rFonts w:hint="eastAsia"/>
          <w:noProof/>
          <w:sz w:val="24"/>
          <w:szCs w:val="24"/>
        </w:rPr>
        <w:t>是否接受</w:t>
      </w:r>
      <w:r w:rsidR="00217C7C" w:rsidRPr="0051646B">
        <w:rPr>
          <w:rFonts w:hint="eastAsia"/>
          <w:noProof/>
          <w:sz w:val="24"/>
          <w:szCs w:val="24"/>
        </w:rPr>
        <w:t>新生成的</w:t>
      </w:r>
      <w:r w:rsidR="00D118CE" w:rsidRPr="0051646B">
        <w:rPr>
          <w:rFonts w:hint="eastAsia"/>
          <w:noProof/>
          <w:sz w:val="24"/>
          <w:szCs w:val="24"/>
        </w:rPr>
        <w:t>SCM</w:t>
      </w:r>
      <w:r w:rsidR="00D118CE" w:rsidRPr="0051646B">
        <w:rPr>
          <w:rFonts w:hint="eastAsia"/>
          <w:noProof/>
          <w:sz w:val="24"/>
          <w:szCs w:val="24"/>
        </w:rPr>
        <w:t>结构</w:t>
      </w:r>
      <w:r w:rsidR="00334F3E">
        <w:rPr>
          <w:rFonts w:hint="eastAsia"/>
          <w:noProof/>
          <w:sz w:val="24"/>
          <w:szCs w:val="24"/>
        </w:rPr>
        <w:t>矩阵</w:t>
      </w:r>
      <w:r w:rsidR="00217C7C" w:rsidRPr="0051646B">
        <w:rPr>
          <w:rFonts w:hint="eastAsia"/>
          <w:noProof/>
          <w:sz w:val="24"/>
          <w:szCs w:val="24"/>
        </w:rPr>
        <w:t>，接受概率由</w:t>
      </w:r>
      <w:r w:rsidR="00217C7C" w:rsidRPr="0051646B">
        <w:rPr>
          <w:rFonts w:hint="eastAsia"/>
          <w:noProof/>
          <w:sz w:val="24"/>
          <w:szCs w:val="24"/>
        </w:rPr>
        <w:t>Metropolis</w:t>
      </w:r>
      <w:r w:rsidR="00217C7C" w:rsidRPr="0051646B">
        <w:rPr>
          <w:rFonts w:hint="eastAsia"/>
          <w:noProof/>
          <w:sz w:val="24"/>
          <w:szCs w:val="24"/>
        </w:rPr>
        <w:t>标准确定。</w:t>
      </w:r>
      <w:r w:rsidR="00334F3E">
        <w:rPr>
          <w:rFonts w:hint="eastAsia"/>
          <w:noProof/>
          <w:sz w:val="24"/>
          <w:szCs w:val="24"/>
        </w:rPr>
        <w:t>在</w:t>
      </w:r>
      <w:r w:rsidR="00334F3E">
        <w:rPr>
          <w:rFonts w:hint="eastAsia"/>
          <w:noProof/>
          <w:sz w:val="24"/>
          <w:szCs w:val="24"/>
        </w:rPr>
        <w:t>SA</w:t>
      </w:r>
      <w:r w:rsidR="00334F3E">
        <w:rPr>
          <w:rFonts w:hint="eastAsia"/>
          <w:noProof/>
          <w:sz w:val="24"/>
          <w:szCs w:val="24"/>
        </w:rPr>
        <w:t>算法中</w:t>
      </w:r>
      <w:r w:rsidR="00334F3E">
        <w:rPr>
          <w:noProof/>
          <w:sz w:val="24"/>
          <w:szCs w:val="24"/>
        </w:rPr>
        <w:t>，</w:t>
      </w:r>
      <w:r w:rsidR="00334F3E">
        <w:rPr>
          <w:rFonts w:hint="eastAsia"/>
          <w:noProof/>
          <w:sz w:val="24"/>
          <w:szCs w:val="24"/>
        </w:rPr>
        <w:t>设置</w:t>
      </w:r>
      <w:r w:rsidR="0060255A">
        <w:rPr>
          <w:rFonts w:hint="eastAsia"/>
          <w:noProof/>
          <w:sz w:val="24"/>
          <w:szCs w:val="24"/>
        </w:rPr>
        <w:t>初始</w:t>
      </w:r>
      <w:r w:rsidR="0060255A">
        <w:rPr>
          <w:noProof/>
          <w:sz w:val="24"/>
          <w:szCs w:val="24"/>
        </w:rPr>
        <w:t>温度</w:t>
      </w:r>
      <w:r w:rsidR="00F6028A" w:rsidRPr="00F6028A">
        <w:rPr>
          <w:i/>
          <w:noProof/>
          <w:sz w:val="24"/>
          <w:szCs w:val="24"/>
        </w:rPr>
        <w:t>T</w:t>
      </w:r>
      <w:r w:rsidR="00F6028A" w:rsidRPr="00F6028A">
        <w:rPr>
          <w:i/>
          <w:noProof/>
          <w:sz w:val="24"/>
          <w:szCs w:val="24"/>
          <w:vertAlign w:val="subscript"/>
        </w:rPr>
        <w:t>initial</w:t>
      </w:r>
      <w:r w:rsidR="0060255A">
        <w:rPr>
          <w:noProof/>
          <w:sz w:val="24"/>
          <w:szCs w:val="24"/>
        </w:rPr>
        <w:t>与最终温度</w:t>
      </w:r>
      <w:r w:rsidR="00F6028A" w:rsidRPr="00F6028A">
        <w:rPr>
          <w:i/>
          <w:noProof/>
          <w:sz w:val="24"/>
          <w:szCs w:val="24"/>
        </w:rPr>
        <w:t>T</w:t>
      </w:r>
      <w:r w:rsidR="00F6028A">
        <w:rPr>
          <w:i/>
          <w:noProof/>
          <w:sz w:val="24"/>
          <w:szCs w:val="24"/>
          <w:vertAlign w:val="subscript"/>
        </w:rPr>
        <w:t>final</w:t>
      </w:r>
      <w:r w:rsidR="0060255A">
        <w:rPr>
          <w:noProof/>
          <w:sz w:val="24"/>
          <w:szCs w:val="24"/>
        </w:rPr>
        <w:t>分别为</w:t>
      </w:r>
      <w:r w:rsidR="00217C7C" w:rsidRPr="0051646B">
        <w:rPr>
          <w:rFonts w:hint="eastAsia"/>
          <w:noProof/>
          <w:sz w:val="24"/>
          <w:szCs w:val="24"/>
        </w:rPr>
        <w:t>2000</w:t>
      </w:r>
      <w:r w:rsidR="00217C7C" w:rsidRPr="0051646B">
        <w:rPr>
          <w:rFonts w:hint="eastAsia"/>
          <w:noProof/>
          <w:sz w:val="24"/>
          <w:szCs w:val="24"/>
        </w:rPr>
        <w:t>和</w:t>
      </w:r>
      <m:oMath>
        <m:r>
          <m:rPr>
            <m:sty m:val="p"/>
          </m:rPr>
          <w:rPr>
            <w:rFonts w:ascii="Cambria Math" w:hAnsi="Cambria Math"/>
            <w:noProof/>
            <w:sz w:val="24"/>
            <w:szCs w:val="24"/>
          </w:rPr>
          <m:t>1</m:t>
        </m:r>
        <m:sSup>
          <m:sSupPr>
            <m:ctrlPr>
              <w:rPr>
                <w:rFonts w:ascii="Cambria Math" w:hAnsi="Cambria Math"/>
                <w:noProof/>
                <w:sz w:val="24"/>
                <w:szCs w:val="24"/>
              </w:rPr>
            </m:ctrlPr>
          </m:sSupPr>
          <m:e>
            <m:r>
              <w:rPr>
                <w:rFonts w:ascii="Cambria Math" w:hAnsi="Cambria Math"/>
                <w:noProof/>
                <w:sz w:val="24"/>
                <w:szCs w:val="24"/>
              </w:rPr>
              <m:t>e</m:t>
            </m:r>
          </m:e>
          <m:sup>
            <m:r>
              <m:rPr>
                <m:sty m:val="p"/>
              </m:rPr>
              <w:rPr>
                <w:rFonts w:ascii="Cambria Math" w:hAnsi="Cambria Math"/>
                <w:noProof/>
                <w:sz w:val="24"/>
                <w:szCs w:val="24"/>
              </w:rPr>
              <m:t>-18</m:t>
            </m:r>
          </m:sup>
        </m:sSup>
      </m:oMath>
      <w:r w:rsidR="006C0964">
        <w:rPr>
          <w:rFonts w:hint="eastAsia"/>
          <w:noProof/>
          <w:sz w:val="24"/>
          <w:szCs w:val="24"/>
        </w:rPr>
        <w:t>，</w:t>
      </w:r>
      <w:r w:rsidR="006C0964">
        <w:rPr>
          <w:noProof/>
          <w:sz w:val="24"/>
          <w:szCs w:val="24"/>
        </w:rPr>
        <w:t>衰减系数</w:t>
      </w:r>
      <w:r w:rsidR="00F6028A" w:rsidRPr="00F6028A">
        <w:rPr>
          <w:rFonts w:cs="Times New Roman"/>
          <w:i/>
          <w:noProof/>
          <w:sz w:val="24"/>
          <w:szCs w:val="24"/>
        </w:rPr>
        <w:t>α</w:t>
      </w:r>
      <w:r w:rsidR="006C0964">
        <w:rPr>
          <w:rFonts w:hint="eastAsia"/>
          <w:noProof/>
          <w:sz w:val="24"/>
          <w:szCs w:val="24"/>
        </w:rPr>
        <w:t>为</w:t>
      </w:r>
      <w:r w:rsidR="006C0964">
        <w:rPr>
          <w:rFonts w:hint="eastAsia"/>
          <w:noProof/>
          <w:sz w:val="24"/>
          <w:szCs w:val="24"/>
        </w:rPr>
        <w:t>0.98</w:t>
      </w:r>
      <w:r w:rsidR="00217C7C" w:rsidRPr="0051646B">
        <w:rPr>
          <w:rFonts w:hint="eastAsia"/>
          <w:noProof/>
          <w:sz w:val="24"/>
          <w:szCs w:val="24"/>
        </w:rPr>
        <w:t>。</w:t>
      </w:r>
    </w:p>
    <w:p w14:paraId="023D0B42" w14:textId="77777777" w:rsidR="009C5009" w:rsidRDefault="009C5009" w:rsidP="009C5009">
      <w:pPr>
        <w:jc w:val="center"/>
        <w:rPr>
          <w:noProof/>
          <w:sz w:val="24"/>
          <w:szCs w:val="24"/>
        </w:rPr>
      </w:pPr>
      <w:r>
        <w:rPr>
          <w:noProof/>
          <w:sz w:val="24"/>
          <w:szCs w:val="24"/>
        </w:rPr>
        <w:drawing>
          <wp:inline distT="0" distB="0" distL="0" distR="0" wp14:anchorId="572DF644" wp14:editId="194D83AB">
            <wp:extent cx="3685032" cy="231343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13SA初始透射谱.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685032" cy="2313432"/>
                    </a:xfrm>
                    <a:prstGeom prst="rect">
                      <a:avLst/>
                    </a:prstGeom>
                  </pic:spPr>
                </pic:pic>
              </a:graphicData>
            </a:graphic>
          </wp:inline>
        </w:drawing>
      </w:r>
    </w:p>
    <w:p w14:paraId="62B2D909" w14:textId="4DC0FF5A" w:rsidR="009C5009" w:rsidRPr="009C5009" w:rsidRDefault="009C5009" w:rsidP="009C5009">
      <w:pPr>
        <w:jc w:val="center"/>
        <w:rPr>
          <w:rFonts w:eastAsia="楷体"/>
          <w:noProof/>
          <w:szCs w:val="24"/>
        </w:rPr>
      </w:pPr>
      <w:r w:rsidRPr="006A2F89">
        <w:rPr>
          <w:rFonts w:eastAsia="楷体" w:hint="eastAsia"/>
          <w:noProof/>
          <w:szCs w:val="24"/>
        </w:rPr>
        <w:t>图</w:t>
      </w:r>
      <w:r w:rsidRPr="006A2F89">
        <w:rPr>
          <w:rFonts w:eastAsia="楷体" w:hint="eastAsia"/>
          <w:noProof/>
          <w:szCs w:val="24"/>
        </w:rPr>
        <w:t>3</w:t>
      </w:r>
      <w:r w:rsidRPr="006A2F89">
        <w:rPr>
          <w:rFonts w:eastAsia="楷体"/>
          <w:noProof/>
          <w:szCs w:val="24"/>
        </w:rPr>
        <w:t xml:space="preserve">-15 </w:t>
      </w:r>
      <w:r w:rsidRPr="006A2F89">
        <w:rPr>
          <w:rFonts w:eastAsia="楷体" w:hint="eastAsia"/>
          <w:noProof/>
          <w:szCs w:val="24"/>
        </w:rPr>
        <w:t>未经</w:t>
      </w:r>
      <w:r>
        <w:rPr>
          <w:rFonts w:eastAsia="楷体" w:hint="eastAsia"/>
          <w:noProof/>
          <w:szCs w:val="24"/>
        </w:rPr>
        <w:t>S</w:t>
      </w:r>
      <w:r>
        <w:rPr>
          <w:rFonts w:eastAsia="楷体"/>
          <w:noProof/>
          <w:szCs w:val="24"/>
        </w:rPr>
        <w:t>A</w:t>
      </w:r>
      <w:r w:rsidRPr="006A2F89">
        <w:rPr>
          <w:rFonts w:eastAsia="楷体" w:hint="eastAsia"/>
          <w:noProof/>
          <w:szCs w:val="24"/>
        </w:rPr>
        <w:t>算法优化</w:t>
      </w:r>
      <w:r w:rsidRPr="006A2F89">
        <w:rPr>
          <w:rFonts w:eastAsia="楷体"/>
          <w:noProof/>
          <w:szCs w:val="24"/>
        </w:rPr>
        <w:t>的</w:t>
      </w:r>
      <w:r>
        <w:rPr>
          <w:rFonts w:eastAsia="楷体" w:hint="eastAsia"/>
          <w:noProof/>
          <w:szCs w:val="24"/>
        </w:rPr>
        <w:t>PMC</w:t>
      </w:r>
      <w:r>
        <w:rPr>
          <w:rFonts w:eastAsia="楷体" w:hint="eastAsia"/>
          <w:noProof/>
          <w:szCs w:val="24"/>
        </w:rPr>
        <w:t>初始</w:t>
      </w:r>
      <w:r w:rsidRPr="006A2F89">
        <w:rPr>
          <w:rFonts w:eastAsia="楷体"/>
          <w:noProof/>
          <w:szCs w:val="24"/>
        </w:rPr>
        <w:t>透射谱</w:t>
      </w:r>
    </w:p>
    <w:p w14:paraId="76D611BF" w14:textId="2EE28D2C" w:rsidR="00217C7C" w:rsidRPr="00217C7C" w:rsidRDefault="00334F3E" w:rsidP="00217C7C">
      <w:pPr>
        <w:spacing w:line="400" w:lineRule="exact"/>
        <w:ind w:firstLine="480"/>
        <w:rPr>
          <w:noProof/>
          <w:sz w:val="24"/>
          <w:szCs w:val="24"/>
        </w:rPr>
      </w:pPr>
      <w:r>
        <w:rPr>
          <w:rFonts w:hint="eastAsia"/>
          <w:noProof/>
          <w:sz w:val="24"/>
          <w:szCs w:val="24"/>
        </w:rPr>
        <w:t>下面分步说明</w:t>
      </w:r>
      <w:r w:rsidR="00832BEF">
        <w:rPr>
          <w:rFonts w:hint="eastAsia"/>
          <w:noProof/>
          <w:sz w:val="24"/>
          <w:szCs w:val="24"/>
        </w:rPr>
        <w:t>S</w:t>
      </w:r>
      <w:r w:rsidR="00832BEF">
        <w:rPr>
          <w:noProof/>
          <w:sz w:val="24"/>
          <w:szCs w:val="24"/>
        </w:rPr>
        <w:t>A</w:t>
      </w:r>
      <w:r w:rsidR="0051646B" w:rsidRPr="0051646B">
        <w:rPr>
          <w:rFonts w:hint="eastAsia"/>
          <w:noProof/>
          <w:sz w:val="24"/>
          <w:szCs w:val="24"/>
        </w:rPr>
        <w:t>算法</w:t>
      </w:r>
      <w:r w:rsidR="00832BEF">
        <w:rPr>
          <w:rFonts w:hint="eastAsia"/>
          <w:noProof/>
          <w:sz w:val="24"/>
          <w:szCs w:val="24"/>
        </w:rPr>
        <w:t>的</w:t>
      </w:r>
      <w:r>
        <w:rPr>
          <w:rFonts w:hint="eastAsia"/>
          <w:noProof/>
          <w:sz w:val="24"/>
          <w:szCs w:val="24"/>
        </w:rPr>
        <w:t>实现</w:t>
      </w:r>
      <w:r w:rsidR="0051646B">
        <w:rPr>
          <w:rFonts w:hint="eastAsia"/>
          <w:noProof/>
          <w:sz w:val="24"/>
          <w:szCs w:val="24"/>
        </w:rPr>
        <w:t>过程</w:t>
      </w:r>
      <w:r>
        <w:rPr>
          <w:rFonts w:hint="eastAsia"/>
          <w:noProof/>
          <w:sz w:val="24"/>
          <w:szCs w:val="24"/>
        </w:rPr>
        <w:t>：</w:t>
      </w:r>
    </w:p>
    <w:p w14:paraId="1EE780C3" w14:textId="59D672B5" w:rsidR="0051646B" w:rsidRDefault="00217C7C" w:rsidP="006C0964">
      <w:pPr>
        <w:spacing w:line="400" w:lineRule="exact"/>
        <w:ind w:firstLine="480"/>
        <w:rPr>
          <w:noProof/>
          <w:sz w:val="24"/>
          <w:szCs w:val="24"/>
        </w:rPr>
      </w:pPr>
      <w:r w:rsidRPr="00FE2154">
        <w:rPr>
          <w:rFonts w:hint="eastAsia"/>
          <w:noProof/>
          <w:sz w:val="24"/>
          <w:szCs w:val="24"/>
        </w:rPr>
        <w:t>第一步：</w:t>
      </w:r>
      <w:r w:rsidR="0051646B">
        <w:rPr>
          <w:rFonts w:hint="eastAsia"/>
          <w:noProof/>
          <w:sz w:val="24"/>
          <w:szCs w:val="24"/>
        </w:rPr>
        <w:t>对</w:t>
      </w:r>
      <w:r w:rsidR="00334F3E">
        <w:rPr>
          <w:rFonts w:hint="eastAsia"/>
          <w:noProof/>
          <w:sz w:val="24"/>
          <w:szCs w:val="24"/>
        </w:rPr>
        <w:t>SA</w:t>
      </w:r>
      <w:r w:rsidR="00334F3E">
        <w:rPr>
          <w:rFonts w:hint="eastAsia"/>
          <w:noProof/>
          <w:sz w:val="24"/>
          <w:szCs w:val="24"/>
        </w:rPr>
        <w:t>算法中</w:t>
      </w:r>
      <w:r w:rsidR="0051646B" w:rsidRPr="00FE2154">
        <w:rPr>
          <w:rFonts w:hint="eastAsia"/>
          <w:noProof/>
          <w:sz w:val="24"/>
          <w:szCs w:val="24"/>
        </w:rPr>
        <w:t>参数</w:t>
      </w:r>
      <w:r w:rsidR="0051646B">
        <w:rPr>
          <w:rFonts w:hint="eastAsia"/>
          <w:noProof/>
          <w:sz w:val="24"/>
          <w:szCs w:val="24"/>
        </w:rPr>
        <w:t>进行</w:t>
      </w:r>
      <w:r w:rsidR="0051646B" w:rsidRPr="00FE2154">
        <w:rPr>
          <w:rFonts w:hint="eastAsia"/>
          <w:noProof/>
          <w:sz w:val="24"/>
          <w:szCs w:val="24"/>
        </w:rPr>
        <w:t>初始化</w:t>
      </w:r>
      <w:r w:rsidR="0051646B">
        <w:rPr>
          <w:rFonts w:hint="eastAsia"/>
          <w:noProof/>
          <w:sz w:val="24"/>
          <w:szCs w:val="24"/>
        </w:rPr>
        <w:t>。</w:t>
      </w:r>
      <w:r w:rsidR="0051646B">
        <w:rPr>
          <w:noProof/>
          <w:sz w:val="24"/>
          <w:szCs w:val="24"/>
        </w:rPr>
        <w:t>设置</w:t>
      </w:r>
      <w:r w:rsidR="00F6028A" w:rsidRPr="00F6028A">
        <w:rPr>
          <w:i/>
          <w:noProof/>
          <w:sz w:val="24"/>
          <w:szCs w:val="24"/>
        </w:rPr>
        <w:t>T</w:t>
      </w:r>
      <w:r w:rsidR="00F6028A" w:rsidRPr="00F6028A">
        <w:rPr>
          <w:i/>
          <w:noProof/>
          <w:sz w:val="24"/>
          <w:szCs w:val="24"/>
          <w:vertAlign w:val="subscript"/>
        </w:rPr>
        <w:t>initial</w:t>
      </w:r>
      <w:r w:rsidR="006C0964">
        <w:rPr>
          <w:rFonts w:hint="eastAsia"/>
          <w:noProof/>
          <w:sz w:val="24"/>
          <w:szCs w:val="24"/>
        </w:rPr>
        <w:t>与</w:t>
      </w:r>
      <w:r w:rsidR="00F6028A" w:rsidRPr="00F6028A">
        <w:rPr>
          <w:i/>
          <w:noProof/>
          <w:sz w:val="24"/>
          <w:szCs w:val="24"/>
        </w:rPr>
        <w:t>T</w:t>
      </w:r>
      <w:r w:rsidR="00F6028A">
        <w:rPr>
          <w:i/>
          <w:noProof/>
          <w:sz w:val="24"/>
          <w:szCs w:val="24"/>
          <w:vertAlign w:val="subscript"/>
        </w:rPr>
        <w:t>final</w:t>
      </w:r>
      <w:r w:rsidR="006C0964">
        <w:rPr>
          <w:rFonts w:hint="eastAsia"/>
          <w:noProof/>
          <w:sz w:val="24"/>
          <w:szCs w:val="24"/>
        </w:rPr>
        <w:t>数值</w:t>
      </w:r>
      <w:r w:rsidR="006C0964">
        <w:rPr>
          <w:noProof/>
          <w:sz w:val="24"/>
          <w:szCs w:val="24"/>
        </w:rPr>
        <w:t>，并</w:t>
      </w:r>
      <w:r w:rsidR="00240CE9">
        <w:rPr>
          <w:noProof/>
          <w:sz w:val="24"/>
          <w:szCs w:val="24"/>
        </w:rPr>
        <w:t>随机</w:t>
      </w:r>
      <w:r w:rsidR="00240CE9">
        <w:rPr>
          <w:rFonts w:hint="eastAsia"/>
          <w:noProof/>
          <w:sz w:val="24"/>
          <w:szCs w:val="24"/>
        </w:rPr>
        <w:t>生成</w:t>
      </w:r>
      <w:r w:rsidR="006C0964">
        <w:rPr>
          <w:rFonts w:hint="eastAsia"/>
          <w:noProof/>
          <w:sz w:val="24"/>
          <w:szCs w:val="24"/>
        </w:rPr>
        <w:t>SCM</w:t>
      </w:r>
      <w:r w:rsidR="00240CE9">
        <w:rPr>
          <w:rFonts w:hint="eastAsia"/>
          <w:noProof/>
          <w:sz w:val="24"/>
          <w:szCs w:val="24"/>
        </w:rPr>
        <w:t>结构</w:t>
      </w:r>
      <w:r w:rsidR="00240CE9">
        <w:rPr>
          <w:noProof/>
          <w:sz w:val="24"/>
          <w:szCs w:val="24"/>
        </w:rPr>
        <w:t>矩阵</w:t>
      </w:r>
      <w:r w:rsidR="00F351C3">
        <w:rPr>
          <w:rFonts w:hint="eastAsia"/>
          <w:noProof/>
          <w:sz w:val="24"/>
          <w:szCs w:val="24"/>
        </w:rPr>
        <w:t>。</w:t>
      </w:r>
    </w:p>
    <w:p w14:paraId="21EB07BB" w14:textId="1EAF409F" w:rsidR="000D7F7B" w:rsidRDefault="00217C7C" w:rsidP="00F351C3">
      <w:pPr>
        <w:spacing w:line="400" w:lineRule="exact"/>
        <w:ind w:firstLine="480"/>
        <w:rPr>
          <w:noProof/>
          <w:sz w:val="24"/>
          <w:szCs w:val="24"/>
        </w:rPr>
      </w:pPr>
      <w:r w:rsidRPr="00FE2154">
        <w:rPr>
          <w:rFonts w:hint="eastAsia"/>
          <w:noProof/>
          <w:sz w:val="24"/>
          <w:szCs w:val="24"/>
        </w:rPr>
        <w:t>第二步：</w:t>
      </w:r>
      <w:r w:rsidR="00FF1699">
        <w:rPr>
          <w:rFonts w:hint="eastAsia"/>
          <w:noProof/>
          <w:sz w:val="24"/>
          <w:szCs w:val="24"/>
        </w:rPr>
        <w:t>从</w:t>
      </w:r>
      <w:r w:rsidR="00F6028A" w:rsidRPr="00F6028A">
        <w:rPr>
          <w:i/>
          <w:noProof/>
          <w:sz w:val="24"/>
          <w:szCs w:val="24"/>
        </w:rPr>
        <w:t>T</w:t>
      </w:r>
      <w:r w:rsidR="00F6028A" w:rsidRPr="00F6028A">
        <w:rPr>
          <w:i/>
          <w:noProof/>
          <w:sz w:val="24"/>
          <w:szCs w:val="24"/>
          <w:vertAlign w:val="subscript"/>
        </w:rPr>
        <w:t>initial</w:t>
      </w:r>
      <w:r w:rsidR="00FF1699">
        <w:rPr>
          <w:rFonts w:hint="eastAsia"/>
          <w:noProof/>
          <w:sz w:val="24"/>
          <w:szCs w:val="24"/>
        </w:rPr>
        <w:t>开始</w:t>
      </w:r>
      <w:r w:rsidR="00FF1699">
        <w:rPr>
          <w:noProof/>
          <w:sz w:val="24"/>
          <w:szCs w:val="24"/>
        </w:rPr>
        <w:t>，根据</w:t>
      </w:r>
      <w:r w:rsidR="00F6028A" w:rsidRPr="00F6028A">
        <w:rPr>
          <w:rFonts w:cs="Times New Roman"/>
          <w:i/>
          <w:noProof/>
          <w:sz w:val="24"/>
          <w:szCs w:val="24"/>
        </w:rPr>
        <w:t>α</w:t>
      </w:r>
      <w:r w:rsidR="00F351C3">
        <w:rPr>
          <w:rFonts w:hint="eastAsia"/>
          <w:noProof/>
          <w:sz w:val="24"/>
          <w:szCs w:val="24"/>
        </w:rPr>
        <w:t>对温度</w:t>
      </w:r>
      <w:r w:rsidR="00F351C3">
        <w:rPr>
          <w:noProof/>
          <w:sz w:val="24"/>
          <w:szCs w:val="24"/>
        </w:rPr>
        <w:t>进行衰减</w:t>
      </w:r>
      <w:r w:rsidR="001A2DEB">
        <w:rPr>
          <w:rFonts w:hint="eastAsia"/>
          <w:noProof/>
          <w:sz w:val="24"/>
          <w:szCs w:val="24"/>
        </w:rPr>
        <w:t>。</w:t>
      </w:r>
    </w:p>
    <w:p w14:paraId="4AD1A9E9" w14:textId="718636EC" w:rsidR="00217C7C" w:rsidRPr="00FE2154" w:rsidRDefault="00217C7C" w:rsidP="00217C7C">
      <w:pPr>
        <w:spacing w:line="400" w:lineRule="exact"/>
        <w:ind w:firstLine="480"/>
        <w:rPr>
          <w:noProof/>
          <w:sz w:val="24"/>
          <w:szCs w:val="24"/>
        </w:rPr>
      </w:pPr>
      <w:r w:rsidRPr="00FE2154">
        <w:rPr>
          <w:rFonts w:hint="eastAsia"/>
          <w:noProof/>
          <w:sz w:val="24"/>
          <w:szCs w:val="24"/>
        </w:rPr>
        <w:t>第三步：</w:t>
      </w:r>
      <w:r w:rsidR="00F351C3">
        <w:rPr>
          <w:rFonts w:hint="eastAsia"/>
          <w:noProof/>
          <w:sz w:val="24"/>
          <w:szCs w:val="24"/>
        </w:rPr>
        <w:t>随机生成新</w:t>
      </w:r>
      <w:r w:rsidR="00F351C3">
        <w:rPr>
          <w:noProof/>
          <w:sz w:val="24"/>
          <w:szCs w:val="24"/>
        </w:rPr>
        <w:t>的</w:t>
      </w:r>
      <w:r w:rsidR="00F351C3">
        <w:rPr>
          <w:rFonts w:hint="eastAsia"/>
          <w:noProof/>
          <w:sz w:val="24"/>
          <w:szCs w:val="24"/>
        </w:rPr>
        <w:t>维度</w:t>
      </w:r>
      <w:r w:rsidR="00F351C3">
        <w:rPr>
          <w:noProof/>
          <w:sz w:val="24"/>
          <w:szCs w:val="24"/>
        </w:rPr>
        <w:t>为</w:t>
      </w:r>
      <w:r w:rsidR="00F351C3" w:rsidRPr="0051646B">
        <w:rPr>
          <w:rFonts w:hint="eastAsia"/>
          <w:noProof/>
          <w:sz w:val="24"/>
          <w:szCs w:val="24"/>
        </w:rPr>
        <w:t>40</w:t>
      </w:r>
      <m:oMath>
        <m:r>
          <m:rPr>
            <m:sty m:val="p"/>
          </m:rPr>
          <w:rPr>
            <w:rFonts w:ascii="Cambria Math" w:hAnsi="Cambria Math"/>
            <w:noProof/>
            <w:sz w:val="24"/>
            <w:szCs w:val="24"/>
          </w:rPr>
          <m:t>×</m:t>
        </m:r>
      </m:oMath>
      <w:r w:rsidR="00F351C3" w:rsidRPr="0051646B">
        <w:rPr>
          <w:rFonts w:hint="eastAsia"/>
          <w:noProof/>
          <w:sz w:val="24"/>
          <w:szCs w:val="24"/>
        </w:rPr>
        <w:t>40</w:t>
      </w:r>
      <w:r w:rsidR="00F351C3">
        <w:rPr>
          <w:rFonts w:hint="eastAsia"/>
          <w:noProof/>
          <w:sz w:val="24"/>
          <w:szCs w:val="24"/>
        </w:rPr>
        <w:t>的</w:t>
      </w:r>
      <w:r w:rsidR="00F351C3" w:rsidRPr="0051646B">
        <w:rPr>
          <w:rFonts w:hint="eastAsia"/>
          <w:noProof/>
          <w:sz w:val="24"/>
          <w:szCs w:val="24"/>
        </w:rPr>
        <w:t>SCM</w:t>
      </w:r>
      <w:r w:rsidR="00F351C3" w:rsidRPr="0051646B">
        <w:rPr>
          <w:rFonts w:hint="eastAsia"/>
          <w:noProof/>
          <w:sz w:val="24"/>
          <w:szCs w:val="24"/>
        </w:rPr>
        <w:t>结构</w:t>
      </w:r>
      <w:r w:rsidR="006C0964">
        <w:rPr>
          <w:rFonts w:hint="eastAsia"/>
          <w:noProof/>
          <w:sz w:val="24"/>
          <w:szCs w:val="24"/>
        </w:rPr>
        <w:t>矩阵</w:t>
      </w:r>
      <w:r w:rsidR="00F351C3">
        <w:rPr>
          <w:rFonts w:hint="eastAsia"/>
          <w:noProof/>
          <w:sz w:val="24"/>
          <w:szCs w:val="24"/>
        </w:rPr>
        <w:t>，</w:t>
      </w:r>
      <w:r w:rsidR="006C0964">
        <w:rPr>
          <w:rFonts w:hint="eastAsia"/>
          <w:noProof/>
          <w:sz w:val="24"/>
          <w:szCs w:val="24"/>
        </w:rPr>
        <w:t>同时</w:t>
      </w:r>
      <w:r w:rsidR="00F351C3">
        <w:rPr>
          <w:noProof/>
          <w:sz w:val="24"/>
          <w:szCs w:val="24"/>
        </w:rPr>
        <w:t>寻找</w:t>
      </w:r>
      <w:r w:rsidR="006C0964">
        <w:rPr>
          <w:rFonts w:hint="eastAsia"/>
          <w:noProof/>
          <w:sz w:val="24"/>
          <w:szCs w:val="24"/>
        </w:rPr>
        <w:t>最优</w:t>
      </w:r>
      <w:r w:rsidR="00F351C3" w:rsidRPr="0051646B">
        <w:rPr>
          <w:rFonts w:hint="eastAsia"/>
          <w:noProof/>
          <w:sz w:val="24"/>
          <w:szCs w:val="24"/>
        </w:rPr>
        <w:t>解的范围</w:t>
      </w:r>
      <w:r w:rsidR="001A2DEB">
        <w:rPr>
          <w:rFonts w:hint="eastAsia"/>
          <w:noProof/>
          <w:sz w:val="24"/>
          <w:szCs w:val="24"/>
        </w:rPr>
        <w:t>随着</w:t>
      </w:r>
      <w:r w:rsidR="001A2DEB">
        <w:rPr>
          <w:noProof/>
          <w:sz w:val="24"/>
          <w:szCs w:val="24"/>
        </w:rPr>
        <w:t>温度的</w:t>
      </w:r>
      <w:r w:rsidR="006C0964">
        <w:rPr>
          <w:rFonts w:hint="eastAsia"/>
          <w:noProof/>
          <w:sz w:val="24"/>
          <w:szCs w:val="24"/>
        </w:rPr>
        <w:t>降低</w:t>
      </w:r>
      <w:r w:rsidR="001A2DEB">
        <w:rPr>
          <w:rFonts w:hint="eastAsia"/>
          <w:noProof/>
          <w:sz w:val="24"/>
          <w:szCs w:val="24"/>
        </w:rPr>
        <w:t>而</w:t>
      </w:r>
      <w:r w:rsidR="001A2DEB">
        <w:rPr>
          <w:noProof/>
          <w:sz w:val="24"/>
          <w:szCs w:val="24"/>
        </w:rPr>
        <w:t>逐渐</w:t>
      </w:r>
      <w:r w:rsidR="006C0964">
        <w:rPr>
          <w:rFonts w:hint="eastAsia"/>
          <w:noProof/>
          <w:sz w:val="24"/>
          <w:szCs w:val="24"/>
        </w:rPr>
        <w:t>缩小</w:t>
      </w:r>
      <w:r w:rsidRPr="00FE2154">
        <w:rPr>
          <w:rFonts w:hint="eastAsia"/>
          <w:noProof/>
          <w:sz w:val="24"/>
          <w:szCs w:val="24"/>
        </w:rPr>
        <w:t>。</w:t>
      </w:r>
    </w:p>
    <w:p w14:paraId="687037A5" w14:textId="4155DE23" w:rsidR="00217C7C" w:rsidRPr="00FE2154" w:rsidRDefault="00217C7C" w:rsidP="00217C7C">
      <w:pPr>
        <w:spacing w:line="400" w:lineRule="exact"/>
        <w:ind w:firstLine="480"/>
        <w:rPr>
          <w:noProof/>
          <w:sz w:val="24"/>
          <w:szCs w:val="24"/>
        </w:rPr>
      </w:pPr>
      <w:r w:rsidRPr="00FE2154">
        <w:rPr>
          <w:rFonts w:hint="eastAsia"/>
          <w:noProof/>
          <w:sz w:val="24"/>
          <w:szCs w:val="24"/>
        </w:rPr>
        <w:t>第四步：计算</w:t>
      </w:r>
      <w:r w:rsidR="006C0964">
        <w:rPr>
          <w:rFonts w:hint="eastAsia"/>
          <w:noProof/>
          <w:sz w:val="24"/>
          <w:szCs w:val="24"/>
        </w:rPr>
        <w:t>新</w:t>
      </w:r>
      <w:r w:rsidR="001A2DEB" w:rsidRPr="0051646B">
        <w:rPr>
          <w:rFonts w:hint="eastAsia"/>
          <w:noProof/>
          <w:sz w:val="24"/>
          <w:szCs w:val="24"/>
        </w:rPr>
        <w:t>SCM</w:t>
      </w:r>
      <w:r w:rsidR="001A2DEB" w:rsidRPr="0051646B">
        <w:rPr>
          <w:rFonts w:hint="eastAsia"/>
          <w:noProof/>
          <w:sz w:val="24"/>
          <w:szCs w:val="24"/>
        </w:rPr>
        <w:t>结构</w:t>
      </w:r>
      <w:r w:rsidR="006C0964">
        <w:rPr>
          <w:rFonts w:hint="eastAsia"/>
          <w:noProof/>
          <w:sz w:val="24"/>
          <w:szCs w:val="24"/>
        </w:rPr>
        <w:t>与旧</w:t>
      </w:r>
      <w:r w:rsidR="006C0964">
        <w:rPr>
          <w:rFonts w:hint="eastAsia"/>
          <w:noProof/>
          <w:sz w:val="24"/>
          <w:szCs w:val="24"/>
        </w:rPr>
        <w:t>SCM</w:t>
      </w:r>
      <w:r w:rsidR="001A2DEB">
        <w:rPr>
          <w:rFonts w:hint="eastAsia"/>
          <w:noProof/>
          <w:sz w:val="24"/>
          <w:szCs w:val="24"/>
        </w:rPr>
        <w:t>结构</w:t>
      </w:r>
      <w:r w:rsidR="006C0964">
        <w:rPr>
          <w:rFonts w:hint="eastAsia"/>
          <w:noProof/>
          <w:sz w:val="24"/>
          <w:szCs w:val="24"/>
        </w:rPr>
        <w:t>的</w:t>
      </w:r>
      <w:r w:rsidR="00F6028A" w:rsidRPr="002F5A47">
        <w:rPr>
          <w:rFonts w:cs="Times New Roman"/>
          <w:i/>
          <w:noProof/>
          <w:sz w:val="24"/>
          <w:szCs w:val="24"/>
        </w:rPr>
        <w:t>ObjV</w:t>
      </w:r>
      <w:r w:rsidR="006C0964">
        <w:rPr>
          <w:rFonts w:hint="eastAsia"/>
          <w:noProof/>
          <w:sz w:val="24"/>
          <w:szCs w:val="24"/>
        </w:rPr>
        <w:t>之差</w:t>
      </w:r>
      <m:oMath>
        <m:r>
          <m:rPr>
            <m:sty m:val="p"/>
          </m:rPr>
          <w:rPr>
            <w:rFonts w:ascii="Cambria Math" w:hAnsi="Cambria Math"/>
            <w:noProof/>
            <w:sz w:val="24"/>
            <w:szCs w:val="24"/>
          </w:rPr>
          <m:t xml:space="preserve"> </m:t>
        </m:r>
        <m:r>
          <m:rPr>
            <m:nor/>
          </m:rPr>
          <w:rPr>
            <w:rFonts w:cs="Times New Roman"/>
            <w:i/>
            <w:noProof/>
            <w:sz w:val="24"/>
            <w:szCs w:val="24"/>
          </w:rPr>
          <m:t>∆E</m:t>
        </m:r>
        <m:r>
          <m:rPr>
            <m:nor/>
          </m:rPr>
          <w:rPr>
            <w:rFonts w:ascii="Cambria Math" w:cs="Times New Roman"/>
            <w:i/>
            <w:noProof/>
            <w:sz w:val="24"/>
            <w:szCs w:val="24"/>
          </w:rPr>
          <m:t xml:space="preserve"> </m:t>
        </m:r>
      </m:oMath>
      <w:r w:rsidRPr="00FE2154">
        <w:rPr>
          <w:rFonts w:hint="eastAsia"/>
          <w:noProof/>
          <w:sz w:val="24"/>
          <w:szCs w:val="24"/>
        </w:rPr>
        <w:t>，如果</w:t>
      </w:r>
      <m:oMath>
        <m:r>
          <m:rPr>
            <m:nor/>
          </m:rPr>
          <w:rPr>
            <w:rFonts w:cs="Times New Roman"/>
            <w:i/>
            <w:noProof/>
            <w:sz w:val="24"/>
            <w:szCs w:val="24"/>
          </w:rPr>
          <m:t>∆E</m:t>
        </m:r>
      </m:oMath>
      <w:r w:rsidR="00F6028A">
        <w:rPr>
          <w:noProof/>
          <w:sz w:val="24"/>
          <w:szCs w:val="24"/>
        </w:rPr>
        <w:t xml:space="preserve"> </w:t>
      </w:r>
      <w:r w:rsidR="00F6028A">
        <w:rPr>
          <w:rFonts w:hint="eastAsia"/>
          <w:noProof/>
          <w:sz w:val="24"/>
          <w:szCs w:val="24"/>
        </w:rPr>
        <w:t>&lt;</w:t>
      </w:r>
      <w:r w:rsidR="00F6028A">
        <w:rPr>
          <w:noProof/>
          <w:sz w:val="24"/>
          <w:szCs w:val="24"/>
        </w:rPr>
        <w:t xml:space="preserve"> 0</w:t>
      </w:r>
      <w:r w:rsidRPr="00FE2154">
        <w:rPr>
          <w:rFonts w:hint="eastAsia"/>
          <w:noProof/>
          <w:sz w:val="24"/>
          <w:szCs w:val="24"/>
        </w:rPr>
        <w:t>，</w:t>
      </w:r>
      <w:r w:rsidR="006C0964">
        <w:rPr>
          <w:rFonts w:hint="eastAsia"/>
          <w:noProof/>
          <w:sz w:val="24"/>
          <w:szCs w:val="24"/>
        </w:rPr>
        <w:t>则</w:t>
      </w:r>
      <w:r w:rsidRPr="00FE2154">
        <w:rPr>
          <w:rFonts w:hint="eastAsia"/>
          <w:noProof/>
          <w:sz w:val="24"/>
          <w:szCs w:val="24"/>
        </w:rPr>
        <w:t>接受</w:t>
      </w:r>
      <w:r w:rsidR="006C0964">
        <w:rPr>
          <w:rFonts w:hint="eastAsia"/>
          <w:noProof/>
          <w:sz w:val="24"/>
          <w:szCs w:val="24"/>
        </w:rPr>
        <w:t>新</w:t>
      </w:r>
      <w:r w:rsidR="001A2DEB">
        <w:rPr>
          <w:rFonts w:hint="eastAsia"/>
          <w:noProof/>
          <w:sz w:val="24"/>
          <w:szCs w:val="24"/>
        </w:rPr>
        <w:t>结构</w:t>
      </w:r>
      <w:r w:rsidR="006C0964">
        <w:rPr>
          <w:rFonts w:hint="eastAsia"/>
          <w:noProof/>
          <w:sz w:val="24"/>
          <w:szCs w:val="24"/>
        </w:rPr>
        <w:t>矩阵</w:t>
      </w:r>
      <w:r w:rsidRPr="00FE2154">
        <w:rPr>
          <w:rFonts w:hint="eastAsia"/>
          <w:noProof/>
          <w:sz w:val="24"/>
          <w:szCs w:val="24"/>
        </w:rPr>
        <w:t>；否则根据</w:t>
      </w:r>
      <w:r w:rsidR="00BF1303">
        <w:rPr>
          <w:rFonts w:hint="eastAsia"/>
          <w:noProof/>
          <w:sz w:val="24"/>
          <w:szCs w:val="24"/>
        </w:rPr>
        <w:t>第</w:t>
      </w:r>
      <w:r w:rsidR="00BF1303">
        <w:rPr>
          <w:noProof/>
          <w:sz w:val="24"/>
          <w:szCs w:val="24"/>
        </w:rPr>
        <w:t>二章中的</w:t>
      </w:r>
      <w:r w:rsidRPr="00FE2154">
        <w:rPr>
          <w:rFonts w:hint="eastAsia"/>
          <w:noProof/>
          <w:sz w:val="24"/>
          <w:szCs w:val="24"/>
        </w:rPr>
        <w:t>公式（</w:t>
      </w:r>
      <w:r w:rsidR="003D638F">
        <w:rPr>
          <w:noProof/>
          <w:sz w:val="24"/>
          <w:szCs w:val="24"/>
        </w:rPr>
        <w:t>2-24</w:t>
      </w:r>
      <w:r w:rsidR="001A2DEB">
        <w:rPr>
          <w:rFonts w:hint="eastAsia"/>
          <w:noProof/>
          <w:sz w:val="24"/>
          <w:szCs w:val="24"/>
        </w:rPr>
        <w:t>）来判断是否接受新</w:t>
      </w:r>
      <w:r w:rsidR="001A2DEB">
        <w:rPr>
          <w:noProof/>
          <w:sz w:val="24"/>
          <w:szCs w:val="24"/>
        </w:rPr>
        <w:t>结构</w:t>
      </w:r>
      <w:r w:rsidRPr="00FE2154">
        <w:rPr>
          <w:rFonts w:hint="eastAsia"/>
          <w:noProof/>
          <w:sz w:val="24"/>
          <w:szCs w:val="24"/>
        </w:rPr>
        <w:t>。</w:t>
      </w:r>
    </w:p>
    <w:p w14:paraId="686D4942" w14:textId="45CAF7EA" w:rsidR="001A2DEB" w:rsidRDefault="00217C7C" w:rsidP="001A2DEB">
      <w:pPr>
        <w:spacing w:line="400" w:lineRule="exact"/>
        <w:ind w:firstLine="480"/>
        <w:rPr>
          <w:noProof/>
          <w:sz w:val="24"/>
          <w:szCs w:val="24"/>
        </w:rPr>
      </w:pPr>
      <w:r w:rsidRPr="00FE2154">
        <w:rPr>
          <w:rFonts w:hint="eastAsia"/>
          <w:noProof/>
          <w:sz w:val="24"/>
          <w:szCs w:val="24"/>
        </w:rPr>
        <w:t>第五步：</w:t>
      </w:r>
      <w:r w:rsidR="00240CE9">
        <w:rPr>
          <w:rFonts w:hint="eastAsia"/>
          <w:noProof/>
          <w:sz w:val="24"/>
          <w:szCs w:val="24"/>
        </w:rPr>
        <w:t>判断当前</w:t>
      </w:r>
      <w:r w:rsidR="00240CE9">
        <w:rPr>
          <w:noProof/>
          <w:sz w:val="24"/>
          <w:szCs w:val="24"/>
        </w:rPr>
        <w:t>温度是否</w:t>
      </w:r>
      <w:r w:rsidR="00240CE9">
        <w:rPr>
          <w:rFonts w:hint="eastAsia"/>
          <w:noProof/>
          <w:sz w:val="24"/>
          <w:szCs w:val="24"/>
        </w:rPr>
        <w:t>小于</w:t>
      </w:r>
      <w:r w:rsidR="00F6028A" w:rsidRPr="00F6028A">
        <w:rPr>
          <w:i/>
          <w:noProof/>
          <w:sz w:val="24"/>
          <w:szCs w:val="24"/>
        </w:rPr>
        <w:t>T</w:t>
      </w:r>
      <w:r w:rsidR="00F6028A">
        <w:rPr>
          <w:i/>
          <w:noProof/>
          <w:sz w:val="24"/>
          <w:szCs w:val="24"/>
          <w:vertAlign w:val="subscript"/>
        </w:rPr>
        <w:t>final</w:t>
      </w:r>
      <w:r w:rsidR="00FA3B37">
        <w:rPr>
          <w:rFonts w:hint="eastAsia"/>
          <w:noProof/>
          <w:sz w:val="24"/>
          <w:szCs w:val="24"/>
        </w:rPr>
        <w:t>的</w:t>
      </w:r>
      <w:r w:rsidR="00FA3B37">
        <w:rPr>
          <w:noProof/>
          <w:sz w:val="24"/>
          <w:szCs w:val="24"/>
        </w:rPr>
        <w:t>值</w:t>
      </w:r>
      <w:r w:rsidR="00FA3B37">
        <w:rPr>
          <w:rFonts w:hint="eastAsia"/>
          <w:noProof/>
          <w:sz w:val="24"/>
          <w:szCs w:val="24"/>
        </w:rPr>
        <w:t>，若</w:t>
      </w:r>
      <w:r w:rsidR="00240CE9">
        <w:rPr>
          <w:rFonts w:hint="eastAsia"/>
          <w:noProof/>
          <w:sz w:val="24"/>
          <w:szCs w:val="24"/>
        </w:rPr>
        <w:t>满足</w:t>
      </w:r>
      <w:r w:rsidR="00FA3B37">
        <w:rPr>
          <w:noProof/>
          <w:sz w:val="24"/>
          <w:szCs w:val="24"/>
        </w:rPr>
        <w:t>，则算法</w:t>
      </w:r>
      <w:r w:rsidR="00FA3B37">
        <w:rPr>
          <w:rFonts w:hint="eastAsia"/>
          <w:noProof/>
          <w:sz w:val="24"/>
          <w:szCs w:val="24"/>
        </w:rPr>
        <w:t>停止</w:t>
      </w:r>
      <w:r w:rsidR="00240CE9">
        <w:rPr>
          <w:noProof/>
          <w:sz w:val="24"/>
          <w:szCs w:val="24"/>
        </w:rPr>
        <w:t>；否则，</w:t>
      </w:r>
      <w:r w:rsidR="00240CE9">
        <w:rPr>
          <w:rFonts w:hint="eastAsia"/>
          <w:noProof/>
          <w:sz w:val="24"/>
          <w:szCs w:val="24"/>
        </w:rPr>
        <w:t>回到</w:t>
      </w:r>
      <w:r w:rsidR="00240CE9">
        <w:rPr>
          <w:noProof/>
          <w:sz w:val="24"/>
          <w:szCs w:val="24"/>
        </w:rPr>
        <w:t>第二步继续执行。</w:t>
      </w:r>
    </w:p>
    <w:p w14:paraId="3F6D1A8E" w14:textId="0907EF2A" w:rsidR="00FA3B37" w:rsidRDefault="00FA3B37" w:rsidP="00FA3B37">
      <w:pPr>
        <w:spacing w:line="400" w:lineRule="exact"/>
        <w:ind w:firstLineChars="200" w:firstLine="480"/>
        <w:rPr>
          <w:noProof/>
          <w:sz w:val="24"/>
          <w:szCs w:val="24"/>
        </w:rPr>
      </w:pPr>
      <w:r>
        <w:rPr>
          <w:rFonts w:hint="eastAsia"/>
          <w:noProof/>
          <w:sz w:val="24"/>
          <w:szCs w:val="24"/>
        </w:rPr>
        <w:t>未经</w:t>
      </w:r>
      <w:r>
        <w:rPr>
          <w:rFonts w:hint="eastAsia"/>
          <w:noProof/>
          <w:sz w:val="24"/>
          <w:szCs w:val="24"/>
        </w:rPr>
        <w:t>SA</w:t>
      </w:r>
      <w:r>
        <w:rPr>
          <w:rFonts w:hint="eastAsia"/>
          <w:noProof/>
          <w:sz w:val="24"/>
          <w:szCs w:val="24"/>
        </w:rPr>
        <w:t>算法优化</w:t>
      </w:r>
      <w:r>
        <w:rPr>
          <w:noProof/>
          <w:sz w:val="24"/>
          <w:szCs w:val="24"/>
        </w:rPr>
        <w:t>的</w:t>
      </w:r>
      <w:r>
        <w:rPr>
          <w:rFonts w:hint="eastAsia"/>
          <w:noProof/>
          <w:sz w:val="24"/>
          <w:szCs w:val="24"/>
        </w:rPr>
        <w:t>PMC</w:t>
      </w:r>
      <w:r>
        <w:rPr>
          <w:rFonts w:hint="eastAsia"/>
          <w:noProof/>
          <w:sz w:val="24"/>
          <w:szCs w:val="24"/>
        </w:rPr>
        <w:t>所对应</w:t>
      </w:r>
      <w:r>
        <w:rPr>
          <w:noProof/>
          <w:sz w:val="24"/>
          <w:szCs w:val="24"/>
        </w:rPr>
        <w:t>的</w:t>
      </w:r>
      <w:r w:rsidR="00240CE9">
        <w:rPr>
          <w:noProof/>
          <w:sz w:val="24"/>
          <w:szCs w:val="24"/>
        </w:rPr>
        <w:t>透射谱如图</w:t>
      </w:r>
      <w:r w:rsidR="00240CE9">
        <w:rPr>
          <w:rFonts w:hint="eastAsia"/>
          <w:noProof/>
          <w:sz w:val="24"/>
          <w:szCs w:val="24"/>
        </w:rPr>
        <w:t>3</w:t>
      </w:r>
      <w:r w:rsidR="006A2F89">
        <w:rPr>
          <w:noProof/>
          <w:sz w:val="24"/>
          <w:szCs w:val="24"/>
        </w:rPr>
        <w:t>-15</w:t>
      </w:r>
      <w:r w:rsidR="00240CE9">
        <w:rPr>
          <w:rFonts w:hint="eastAsia"/>
          <w:noProof/>
          <w:sz w:val="24"/>
          <w:szCs w:val="24"/>
        </w:rPr>
        <w:t>所示</w:t>
      </w:r>
      <w:r w:rsidR="00240CE9">
        <w:rPr>
          <w:noProof/>
          <w:sz w:val="24"/>
          <w:szCs w:val="24"/>
        </w:rPr>
        <w:t>，</w:t>
      </w:r>
      <w:r w:rsidR="00240CE9" w:rsidRPr="0052213E">
        <w:rPr>
          <w:rFonts w:hint="eastAsia"/>
          <w:noProof/>
          <w:sz w:val="24"/>
          <w:szCs w:val="24"/>
        </w:rPr>
        <w:t>在</w:t>
      </w:r>
      <w:r w:rsidR="006A2F89" w:rsidRPr="0052213E">
        <w:rPr>
          <w:noProof/>
          <w:sz w:val="24"/>
          <w:szCs w:val="24"/>
        </w:rPr>
        <w:t>1.5 μm</w:t>
      </w:r>
      <w:r w:rsidR="006A2F89" w:rsidRPr="0052213E">
        <w:rPr>
          <w:rFonts w:hint="eastAsia"/>
          <w:noProof/>
          <w:sz w:val="24"/>
          <w:szCs w:val="24"/>
        </w:rPr>
        <w:t>至</w:t>
      </w:r>
      <w:r w:rsidR="006A2F89" w:rsidRPr="0052213E">
        <w:rPr>
          <w:noProof/>
          <w:sz w:val="24"/>
          <w:szCs w:val="24"/>
        </w:rPr>
        <w:t>1.6</w:t>
      </w:r>
      <w:r w:rsidR="0052213E" w:rsidRPr="0052213E">
        <w:rPr>
          <w:noProof/>
          <w:sz w:val="24"/>
          <w:szCs w:val="24"/>
        </w:rPr>
        <w:t>0</w:t>
      </w:r>
      <w:r w:rsidR="006A2F89" w:rsidRPr="0052213E">
        <w:rPr>
          <w:noProof/>
          <w:sz w:val="24"/>
          <w:szCs w:val="24"/>
        </w:rPr>
        <w:t xml:space="preserve"> </w:t>
      </w:r>
      <w:r w:rsidR="006A2F89" w:rsidRPr="0052213E">
        <w:rPr>
          <w:rFonts w:cs="Times New Roman"/>
          <w:noProof/>
          <w:sz w:val="24"/>
          <w:szCs w:val="24"/>
        </w:rPr>
        <w:t>μm</w:t>
      </w:r>
      <w:r w:rsidR="00651417" w:rsidRPr="0052213E">
        <w:rPr>
          <w:rFonts w:hint="eastAsia"/>
          <w:noProof/>
          <w:sz w:val="24"/>
          <w:szCs w:val="24"/>
        </w:rPr>
        <w:t>波长</w:t>
      </w:r>
      <w:r w:rsidR="00240CE9" w:rsidRPr="0052213E">
        <w:rPr>
          <w:noProof/>
          <w:sz w:val="24"/>
          <w:szCs w:val="24"/>
        </w:rPr>
        <w:t>范围内，</w:t>
      </w:r>
      <w:r w:rsidRPr="0052213E">
        <w:rPr>
          <w:rFonts w:hint="eastAsia"/>
          <w:noProof/>
          <w:sz w:val="24"/>
          <w:szCs w:val="24"/>
        </w:rPr>
        <w:t>其</w:t>
      </w:r>
      <w:r w:rsidR="00240CE9" w:rsidRPr="0052213E">
        <w:rPr>
          <w:rFonts w:hint="eastAsia"/>
          <w:noProof/>
          <w:sz w:val="24"/>
          <w:szCs w:val="24"/>
        </w:rPr>
        <w:t>效</w:t>
      </w:r>
      <w:r w:rsidR="00651417" w:rsidRPr="0052213E">
        <w:rPr>
          <w:noProof/>
          <w:sz w:val="24"/>
          <w:szCs w:val="24"/>
        </w:rPr>
        <w:t>率</w:t>
      </w:r>
      <w:r w:rsidR="00240CE9" w:rsidRPr="0052213E">
        <w:rPr>
          <w:noProof/>
          <w:sz w:val="24"/>
          <w:szCs w:val="24"/>
        </w:rPr>
        <w:t>低</w:t>
      </w:r>
      <w:r w:rsidR="00651417" w:rsidRPr="0052213E">
        <w:rPr>
          <w:rFonts w:hint="eastAsia"/>
          <w:noProof/>
          <w:sz w:val="24"/>
          <w:szCs w:val="24"/>
        </w:rPr>
        <w:t>于</w:t>
      </w:r>
      <w:r w:rsidR="000344C0" w:rsidRPr="0052213E">
        <w:rPr>
          <w:rFonts w:hint="eastAsia"/>
          <w:noProof/>
          <w:sz w:val="24"/>
          <w:szCs w:val="24"/>
        </w:rPr>
        <w:t>23%</w:t>
      </w:r>
      <w:r w:rsidR="00240CE9" w:rsidRPr="0052213E">
        <w:rPr>
          <w:noProof/>
          <w:sz w:val="24"/>
          <w:szCs w:val="24"/>
        </w:rPr>
        <w:t>，此时的</w:t>
      </w:r>
      <w:r w:rsidRPr="0052213E">
        <w:rPr>
          <w:rFonts w:hint="eastAsia"/>
          <w:noProof/>
          <w:sz w:val="24"/>
          <w:szCs w:val="24"/>
        </w:rPr>
        <w:t>P</w:t>
      </w:r>
      <w:r w:rsidRPr="0052213E">
        <w:rPr>
          <w:noProof/>
          <w:sz w:val="24"/>
          <w:szCs w:val="24"/>
        </w:rPr>
        <w:t>MC</w:t>
      </w:r>
      <w:r w:rsidR="000344C0" w:rsidRPr="0052213E">
        <w:rPr>
          <w:noProof/>
          <w:sz w:val="24"/>
          <w:szCs w:val="24"/>
        </w:rPr>
        <w:t>并不能</w:t>
      </w:r>
      <w:r w:rsidRPr="0052213E">
        <w:rPr>
          <w:rFonts w:hint="eastAsia"/>
          <w:noProof/>
          <w:sz w:val="24"/>
          <w:szCs w:val="24"/>
        </w:rPr>
        <w:t>良好</w:t>
      </w:r>
      <w:r w:rsidRPr="0052213E">
        <w:rPr>
          <w:noProof/>
          <w:sz w:val="24"/>
          <w:szCs w:val="24"/>
        </w:rPr>
        <w:t>的实现从</w:t>
      </w:r>
      <w:r w:rsidRPr="0052213E">
        <w:rPr>
          <w:rFonts w:hint="eastAsia"/>
          <w:noProof/>
          <w:sz w:val="24"/>
          <w:szCs w:val="24"/>
        </w:rPr>
        <w:t>S</w:t>
      </w:r>
      <w:r w:rsidRPr="0052213E">
        <w:rPr>
          <w:noProof/>
          <w:sz w:val="24"/>
          <w:szCs w:val="24"/>
        </w:rPr>
        <w:t>i</w:t>
      </w:r>
      <w:r w:rsidRPr="0052213E">
        <w:rPr>
          <w:noProof/>
          <w:sz w:val="24"/>
          <w:szCs w:val="24"/>
        </w:rPr>
        <w:t>波导到</w:t>
      </w:r>
      <w:r>
        <w:rPr>
          <w:rFonts w:hint="eastAsia"/>
          <w:noProof/>
          <w:sz w:val="24"/>
          <w:szCs w:val="24"/>
        </w:rPr>
        <w:t>SPP</w:t>
      </w:r>
      <w:r>
        <w:rPr>
          <w:noProof/>
          <w:sz w:val="24"/>
          <w:szCs w:val="24"/>
        </w:rPr>
        <w:t>s</w:t>
      </w:r>
      <w:r>
        <w:rPr>
          <w:noProof/>
          <w:sz w:val="24"/>
          <w:szCs w:val="24"/>
        </w:rPr>
        <w:t>波导的耦合。</w:t>
      </w:r>
    </w:p>
    <w:p w14:paraId="4EE7BB34" w14:textId="1C5F27F4" w:rsidR="00AA59B6" w:rsidRPr="0097474B" w:rsidRDefault="009954F5" w:rsidP="009954F5">
      <w:pPr>
        <w:spacing w:line="400" w:lineRule="exact"/>
        <w:ind w:firstLineChars="200" w:firstLine="480"/>
        <w:rPr>
          <w:noProof/>
          <w:sz w:val="24"/>
          <w:szCs w:val="24"/>
        </w:rPr>
      </w:pPr>
      <w:r w:rsidRPr="009954F5">
        <w:rPr>
          <w:rFonts w:hint="eastAsia"/>
          <w:noProof/>
          <w:sz w:val="24"/>
          <w:szCs w:val="24"/>
        </w:rPr>
        <w:t>在</w:t>
      </w:r>
      <w:r w:rsidRPr="009954F5">
        <w:rPr>
          <w:noProof/>
          <w:sz w:val="24"/>
          <w:szCs w:val="24"/>
        </w:rPr>
        <w:t>上述</w:t>
      </w:r>
      <w:r w:rsidRPr="009954F5">
        <w:rPr>
          <w:rFonts w:hint="eastAsia"/>
          <w:noProof/>
          <w:sz w:val="24"/>
          <w:szCs w:val="24"/>
        </w:rPr>
        <w:t>参数</w:t>
      </w:r>
      <w:r w:rsidRPr="009954F5">
        <w:rPr>
          <w:noProof/>
          <w:sz w:val="24"/>
          <w:szCs w:val="24"/>
        </w:rPr>
        <w:t>设置下，</w:t>
      </w:r>
      <w:r w:rsidR="000344C0" w:rsidRPr="009954F5">
        <w:rPr>
          <w:rFonts w:hint="eastAsia"/>
          <w:noProof/>
          <w:sz w:val="24"/>
          <w:szCs w:val="24"/>
        </w:rPr>
        <w:t>SA</w:t>
      </w:r>
      <w:r w:rsidR="000344C0" w:rsidRPr="0052213E">
        <w:rPr>
          <w:rFonts w:hint="eastAsia"/>
          <w:noProof/>
          <w:sz w:val="24"/>
          <w:szCs w:val="24"/>
        </w:rPr>
        <w:t>算法</w:t>
      </w:r>
      <w:r w:rsidR="000344C0" w:rsidRPr="0052213E">
        <w:rPr>
          <w:noProof/>
          <w:sz w:val="24"/>
          <w:szCs w:val="24"/>
        </w:rPr>
        <w:t>共迭代了</w:t>
      </w:r>
      <w:r w:rsidR="000344C0" w:rsidRPr="0052213E">
        <w:rPr>
          <w:noProof/>
          <w:sz w:val="24"/>
          <w:szCs w:val="24"/>
        </w:rPr>
        <w:t>2427</w:t>
      </w:r>
      <w:r w:rsidR="000344C0" w:rsidRPr="0052213E">
        <w:rPr>
          <w:rFonts w:hint="eastAsia"/>
          <w:noProof/>
          <w:sz w:val="24"/>
          <w:szCs w:val="24"/>
        </w:rPr>
        <w:t>次</w:t>
      </w:r>
      <w:r w:rsidR="000344C0" w:rsidRPr="0052213E">
        <w:rPr>
          <w:noProof/>
          <w:sz w:val="24"/>
          <w:szCs w:val="24"/>
        </w:rPr>
        <w:t>，</w:t>
      </w:r>
      <w:r w:rsidRPr="0052213E">
        <w:rPr>
          <w:rFonts w:hint="eastAsia"/>
          <w:noProof/>
          <w:sz w:val="24"/>
          <w:szCs w:val="24"/>
        </w:rPr>
        <w:t>最终优化</w:t>
      </w:r>
      <w:r w:rsidR="000344C0" w:rsidRPr="0052213E">
        <w:rPr>
          <w:noProof/>
          <w:sz w:val="24"/>
          <w:szCs w:val="24"/>
        </w:rPr>
        <w:t>得到的</w:t>
      </w:r>
      <w:r w:rsidRPr="0052213E">
        <w:rPr>
          <w:rFonts w:hint="eastAsia"/>
          <w:noProof/>
          <w:sz w:val="24"/>
          <w:szCs w:val="24"/>
        </w:rPr>
        <w:t>PMC</w:t>
      </w:r>
      <w:r w:rsidRPr="0052213E">
        <w:rPr>
          <w:rFonts w:hint="eastAsia"/>
          <w:noProof/>
          <w:sz w:val="24"/>
          <w:szCs w:val="24"/>
        </w:rPr>
        <w:t>所</w:t>
      </w:r>
      <w:r w:rsidRPr="0052213E">
        <w:rPr>
          <w:noProof/>
          <w:sz w:val="24"/>
          <w:szCs w:val="24"/>
        </w:rPr>
        <w:t>对应的</w:t>
      </w:r>
      <w:r w:rsidR="000344C0" w:rsidRPr="0052213E">
        <w:rPr>
          <w:noProof/>
          <w:sz w:val="24"/>
          <w:szCs w:val="24"/>
        </w:rPr>
        <w:t>透射谱如图</w:t>
      </w:r>
      <w:r w:rsidR="000344C0" w:rsidRPr="0052213E">
        <w:rPr>
          <w:rFonts w:hint="eastAsia"/>
          <w:noProof/>
          <w:sz w:val="24"/>
          <w:szCs w:val="24"/>
        </w:rPr>
        <w:t>3</w:t>
      </w:r>
      <w:r w:rsidR="00BA67BB" w:rsidRPr="0052213E">
        <w:rPr>
          <w:noProof/>
          <w:sz w:val="24"/>
          <w:szCs w:val="24"/>
        </w:rPr>
        <w:t>-16</w:t>
      </w:r>
      <w:r w:rsidR="000344C0" w:rsidRPr="0052213E">
        <w:rPr>
          <w:rFonts w:hint="eastAsia"/>
          <w:noProof/>
          <w:sz w:val="24"/>
          <w:szCs w:val="24"/>
        </w:rPr>
        <w:t>所示</w:t>
      </w:r>
      <w:r w:rsidR="00AA59B6" w:rsidRPr="0052213E">
        <w:rPr>
          <w:rFonts w:hint="eastAsia"/>
          <w:noProof/>
          <w:sz w:val="24"/>
          <w:szCs w:val="24"/>
        </w:rPr>
        <w:t>，</w:t>
      </w:r>
      <w:r w:rsidRPr="0052213E">
        <w:rPr>
          <w:rFonts w:hint="eastAsia"/>
          <w:noProof/>
          <w:sz w:val="24"/>
          <w:szCs w:val="24"/>
        </w:rPr>
        <w:t>在</w:t>
      </w:r>
      <w:r w:rsidRPr="0052213E">
        <w:rPr>
          <w:noProof/>
          <w:sz w:val="24"/>
          <w:szCs w:val="24"/>
        </w:rPr>
        <w:t xml:space="preserve">1.50 </w:t>
      </w:r>
      <w:r w:rsidRPr="0052213E">
        <w:rPr>
          <w:rFonts w:cs="Times New Roman"/>
          <w:noProof/>
          <w:sz w:val="24"/>
          <w:szCs w:val="24"/>
        </w:rPr>
        <w:t>μm</w:t>
      </w:r>
      <w:r w:rsidRPr="0052213E">
        <w:rPr>
          <w:rFonts w:hint="eastAsia"/>
          <w:noProof/>
          <w:sz w:val="24"/>
          <w:szCs w:val="24"/>
        </w:rPr>
        <w:t>至</w:t>
      </w:r>
      <w:r w:rsidRPr="0052213E">
        <w:rPr>
          <w:noProof/>
          <w:sz w:val="24"/>
          <w:szCs w:val="24"/>
        </w:rPr>
        <w:t>1.6</w:t>
      </w:r>
      <w:r w:rsidR="0052213E" w:rsidRPr="0052213E">
        <w:rPr>
          <w:noProof/>
          <w:sz w:val="24"/>
          <w:szCs w:val="24"/>
        </w:rPr>
        <w:t>0</w:t>
      </w:r>
      <w:r w:rsidRPr="0052213E">
        <w:rPr>
          <w:noProof/>
          <w:sz w:val="24"/>
          <w:szCs w:val="24"/>
        </w:rPr>
        <w:t xml:space="preserve"> </w:t>
      </w:r>
      <w:r w:rsidRPr="0052213E">
        <w:rPr>
          <w:rFonts w:cs="Times New Roman"/>
          <w:noProof/>
          <w:sz w:val="24"/>
          <w:szCs w:val="24"/>
        </w:rPr>
        <w:t>μm</w:t>
      </w:r>
      <w:r w:rsidRPr="0052213E">
        <w:rPr>
          <w:rFonts w:hint="eastAsia"/>
          <w:noProof/>
          <w:sz w:val="24"/>
          <w:szCs w:val="24"/>
        </w:rPr>
        <w:t>带宽范围内，其</w:t>
      </w:r>
      <w:r w:rsidR="00240CE9" w:rsidRPr="0052213E">
        <w:rPr>
          <w:noProof/>
          <w:sz w:val="24"/>
          <w:szCs w:val="24"/>
        </w:rPr>
        <w:t>透射效率</w:t>
      </w:r>
      <w:r w:rsidRPr="0052213E">
        <w:rPr>
          <w:rFonts w:hint="eastAsia"/>
          <w:noProof/>
          <w:sz w:val="24"/>
          <w:szCs w:val="24"/>
        </w:rPr>
        <w:t>均</w:t>
      </w:r>
      <w:r w:rsidR="00240CE9" w:rsidRPr="0052213E">
        <w:rPr>
          <w:noProof/>
          <w:sz w:val="24"/>
          <w:szCs w:val="24"/>
        </w:rPr>
        <w:t>在</w:t>
      </w:r>
      <w:r w:rsidR="00AA59B6" w:rsidRPr="0052213E">
        <w:rPr>
          <w:noProof/>
          <w:sz w:val="24"/>
          <w:szCs w:val="24"/>
        </w:rPr>
        <w:t>69</w:t>
      </w:r>
      <w:r w:rsidR="00240CE9" w:rsidRPr="0052213E">
        <w:rPr>
          <w:noProof/>
          <w:sz w:val="24"/>
          <w:szCs w:val="24"/>
        </w:rPr>
        <w:t>%</w:t>
      </w:r>
      <w:r w:rsidR="00240CE9" w:rsidRPr="0052213E">
        <w:rPr>
          <w:noProof/>
          <w:sz w:val="24"/>
          <w:szCs w:val="24"/>
        </w:rPr>
        <w:t>以上，</w:t>
      </w:r>
      <w:r w:rsidR="00AA59B6" w:rsidRPr="0052213E">
        <w:rPr>
          <w:rFonts w:hint="eastAsia"/>
          <w:noProof/>
          <w:sz w:val="24"/>
          <w:szCs w:val="24"/>
        </w:rPr>
        <w:t>这比</w:t>
      </w:r>
      <w:r w:rsidR="00B27F11" w:rsidRPr="0052213E">
        <w:rPr>
          <w:rFonts w:hint="eastAsia"/>
          <w:noProof/>
          <w:sz w:val="24"/>
          <w:szCs w:val="24"/>
        </w:rPr>
        <w:t>初始透射谱</w:t>
      </w:r>
      <w:r w:rsidRPr="0052213E">
        <w:rPr>
          <w:noProof/>
          <w:sz w:val="24"/>
          <w:szCs w:val="24"/>
        </w:rPr>
        <w:t>的</w:t>
      </w:r>
      <w:r w:rsidR="00AA59B6" w:rsidRPr="0052213E">
        <w:rPr>
          <w:noProof/>
          <w:sz w:val="24"/>
          <w:szCs w:val="24"/>
        </w:rPr>
        <w:t>效率提高了</w:t>
      </w:r>
      <w:r w:rsidR="0097474B" w:rsidRPr="0052213E">
        <w:rPr>
          <w:rFonts w:hint="eastAsia"/>
          <w:noProof/>
          <w:sz w:val="24"/>
          <w:szCs w:val="24"/>
        </w:rPr>
        <w:t>46</w:t>
      </w:r>
      <w:r w:rsidR="0097474B" w:rsidRPr="0052213E">
        <w:rPr>
          <w:noProof/>
          <w:sz w:val="24"/>
          <w:szCs w:val="24"/>
        </w:rPr>
        <w:t>%</w:t>
      </w:r>
      <w:r w:rsidR="0097474B" w:rsidRPr="0052213E">
        <w:rPr>
          <w:rFonts w:hint="eastAsia"/>
          <w:noProof/>
          <w:sz w:val="24"/>
          <w:szCs w:val="24"/>
        </w:rPr>
        <w:t>，</w:t>
      </w:r>
      <w:r w:rsidR="0097474B" w:rsidRPr="0052213E">
        <w:rPr>
          <w:noProof/>
          <w:sz w:val="24"/>
          <w:szCs w:val="24"/>
        </w:rPr>
        <w:t>并且</w:t>
      </w:r>
      <w:r w:rsidRPr="0052213E">
        <w:rPr>
          <w:rFonts w:hint="eastAsia"/>
          <w:noProof/>
          <w:sz w:val="24"/>
          <w:szCs w:val="24"/>
        </w:rPr>
        <w:t>在</w:t>
      </w:r>
      <w:r w:rsidR="0097474B" w:rsidRPr="0052213E">
        <w:rPr>
          <w:rFonts w:hint="eastAsia"/>
          <w:noProof/>
          <w:sz w:val="24"/>
          <w:szCs w:val="24"/>
        </w:rPr>
        <w:t>1.53</w:t>
      </w:r>
      <w:r w:rsidR="00BA67BB" w:rsidRPr="0052213E">
        <w:rPr>
          <w:noProof/>
          <w:sz w:val="24"/>
          <w:szCs w:val="24"/>
        </w:rPr>
        <w:t>4</w:t>
      </w:r>
      <w:r w:rsidR="0052213E">
        <w:rPr>
          <w:noProof/>
          <w:sz w:val="24"/>
          <w:szCs w:val="24"/>
        </w:rPr>
        <w:t xml:space="preserve"> </w:t>
      </w:r>
      <w:r w:rsidR="00BA67BB" w:rsidRPr="009954F5">
        <w:rPr>
          <w:noProof/>
          <w:sz w:val="24"/>
          <w:szCs w:val="24"/>
        </w:rPr>
        <w:t>μm</w:t>
      </w:r>
      <w:r w:rsidRPr="009954F5">
        <w:rPr>
          <w:rFonts w:hint="eastAsia"/>
          <w:noProof/>
          <w:sz w:val="24"/>
          <w:szCs w:val="24"/>
        </w:rPr>
        <w:t>波长</w:t>
      </w:r>
      <w:r w:rsidR="00BA67BB" w:rsidRPr="009954F5">
        <w:rPr>
          <w:noProof/>
          <w:sz w:val="24"/>
          <w:szCs w:val="24"/>
        </w:rPr>
        <w:t>处</w:t>
      </w:r>
      <w:r w:rsidRPr="009954F5">
        <w:rPr>
          <w:rFonts w:hint="eastAsia"/>
          <w:noProof/>
          <w:sz w:val="24"/>
          <w:szCs w:val="24"/>
        </w:rPr>
        <w:t>最大</w:t>
      </w:r>
      <w:r w:rsidRPr="009954F5">
        <w:rPr>
          <w:noProof/>
          <w:sz w:val="24"/>
          <w:szCs w:val="24"/>
        </w:rPr>
        <w:t>透射效率</w:t>
      </w:r>
      <w:r w:rsidRPr="009954F5">
        <w:rPr>
          <w:rFonts w:hint="eastAsia"/>
          <w:noProof/>
          <w:sz w:val="24"/>
          <w:szCs w:val="24"/>
        </w:rPr>
        <w:t>高达</w:t>
      </w:r>
      <w:r w:rsidR="0097474B" w:rsidRPr="009954F5">
        <w:rPr>
          <w:rFonts w:hint="eastAsia"/>
          <w:noProof/>
          <w:sz w:val="24"/>
          <w:szCs w:val="24"/>
        </w:rPr>
        <w:t>78</w:t>
      </w:r>
      <w:r w:rsidR="0097474B" w:rsidRPr="009954F5">
        <w:rPr>
          <w:noProof/>
          <w:sz w:val="24"/>
          <w:szCs w:val="24"/>
        </w:rPr>
        <w:t>%</w:t>
      </w:r>
      <w:r w:rsidRPr="009954F5">
        <w:rPr>
          <w:noProof/>
          <w:sz w:val="24"/>
          <w:szCs w:val="24"/>
        </w:rPr>
        <w:t>，</w:t>
      </w:r>
      <w:r w:rsidR="0097474B" w:rsidRPr="009954F5">
        <w:rPr>
          <w:noProof/>
          <w:sz w:val="24"/>
          <w:szCs w:val="24"/>
        </w:rPr>
        <w:t>说明</w:t>
      </w:r>
      <w:r w:rsidR="0097474B" w:rsidRPr="009954F5">
        <w:rPr>
          <w:rFonts w:hint="eastAsia"/>
          <w:noProof/>
          <w:sz w:val="24"/>
          <w:szCs w:val="24"/>
        </w:rPr>
        <w:t>SA</w:t>
      </w:r>
      <w:r w:rsidR="0097474B" w:rsidRPr="009954F5">
        <w:rPr>
          <w:rFonts w:hint="eastAsia"/>
          <w:noProof/>
          <w:sz w:val="24"/>
          <w:szCs w:val="24"/>
        </w:rPr>
        <w:t>算法</w:t>
      </w:r>
      <w:r w:rsidRPr="009954F5">
        <w:rPr>
          <w:rFonts w:hint="eastAsia"/>
          <w:noProof/>
          <w:sz w:val="24"/>
          <w:szCs w:val="24"/>
        </w:rPr>
        <w:t>能够</w:t>
      </w:r>
      <w:r w:rsidRPr="009954F5">
        <w:rPr>
          <w:noProof/>
          <w:sz w:val="24"/>
          <w:szCs w:val="24"/>
        </w:rPr>
        <w:t>有效设计出</w:t>
      </w:r>
      <w:r w:rsidRPr="009954F5">
        <w:rPr>
          <w:rFonts w:hint="eastAsia"/>
          <w:noProof/>
          <w:sz w:val="24"/>
          <w:szCs w:val="24"/>
        </w:rPr>
        <w:t>性能</w:t>
      </w:r>
      <w:r w:rsidRPr="009954F5">
        <w:rPr>
          <w:noProof/>
          <w:sz w:val="24"/>
          <w:szCs w:val="24"/>
        </w:rPr>
        <w:t>较为理想的</w:t>
      </w:r>
      <w:r w:rsidR="00BA67BB" w:rsidRPr="009954F5">
        <w:rPr>
          <w:rFonts w:hint="eastAsia"/>
          <w:noProof/>
          <w:sz w:val="24"/>
          <w:szCs w:val="24"/>
        </w:rPr>
        <w:t>P</w:t>
      </w:r>
      <w:r w:rsidR="00BA67BB" w:rsidRPr="009954F5">
        <w:rPr>
          <w:noProof/>
          <w:sz w:val="24"/>
          <w:szCs w:val="24"/>
        </w:rPr>
        <w:t>MC</w:t>
      </w:r>
      <w:r w:rsidR="0097474B" w:rsidRPr="009954F5">
        <w:rPr>
          <w:rFonts w:hint="eastAsia"/>
          <w:noProof/>
          <w:sz w:val="24"/>
          <w:szCs w:val="24"/>
        </w:rPr>
        <w:t>。</w:t>
      </w:r>
    </w:p>
    <w:p w14:paraId="0BF714C0" w14:textId="69515AF2" w:rsidR="00240CE9" w:rsidRDefault="00AA59B6" w:rsidP="00240CE9">
      <w:pPr>
        <w:jc w:val="center"/>
        <w:rPr>
          <w:noProof/>
          <w:sz w:val="24"/>
          <w:szCs w:val="24"/>
        </w:rPr>
      </w:pPr>
      <w:r>
        <w:rPr>
          <w:noProof/>
          <w:sz w:val="24"/>
          <w:szCs w:val="24"/>
        </w:rPr>
        <w:lastRenderedPageBreak/>
        <w:drawing>
          <wp:inline distT="0" distB="0" distL="0" distR="0" wp14:anchorId="711AED6C" wp14:editId="6026E268">
            <wp:extent cx="3544824" cy="2340864"/>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14sa最终透射谱.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544824" cy="2340864"/>
                    </a:xfrm>
                    <a:prstGeom prst="rect">
                      <a:avLst/>
                    </a:prstGeom>
                  </pic:spPr>
                </pic:pic>
              </a:graphicData>
            </a:graphic>
          </wp:inline>
        </w:drawing>
      </w:r>
    </w:p>
    <w:p w14:paraId="20E3C073" w14:textId="4E605C52" w:rsidR="00240CE9" w:rsidRPr="008926A5" w:rsidRDefault="00240CE9" w:rsidP="00240CE9">
      <w:pPr>
        <w:jc w:val="center"/>
        <w:rPr>
          <w:rFonts w:eastAsia="楷体"/>
          <w:noProof/>
          <w:szCs w:val="24"/>
        </w:rPr>
      </w:pPr>
      <w:r w:rsidRPr="008926A5">
        <w:rPr>
          <w:rFonts w:eastAsia="楷体" w:hint="eastAsia"/>
          <w:noProof/>
          <w:szCs w:val="24"/>
        </w:rPr>
        <w:t>图</w:t>
      </w:r>
      <w:r w:rsidRPr="008926A5">
        <w:rPr>
          <w:rFonts w:eastAsia="楷体" w:hint="eastAsia"/>
          <w:noProof/>
          <w:szCs w:val="24"/>
        </w:rPr>
        <w:t>3</w:t>
      </w:r>
      <w:r w:rsidR="00BA67BB" w:rsidRPr="008926A5">
        <w:rPr>
          <w:rFonts w:eastAsia="楷体"/>
          <w:noProof/>
          <w:szCs w:val="24"/>
        </w:rPr>
        <w:t>-16</w:t>
      </w:r>
      <w:r w:rsidRPr="008926A5">
        <w:rPr>
          <w:rFonts w:eastAsia="楷体"/>
          <w:noProof/>
          <w:szCs w:val="24"/>
        </w:rPr>
        <w:t xml:space="preserve"> </w:t>
      </w:r>
      <w:r w:rsidRPr="008926A5">
        <w:rPr>
          <w:rFonts w:eastAsia="楷体" w:hint="eastAsia"/>
          <w:noProof/>
          <w:szCs w:val="24"/>
        </w:rPr>
        <w:t>经过</w:t>
      </w:r>
      <w:r w:rsidR="002548EC">
        <w:rPr>
          <w:rFonts w:eastAsia="楷体" w:hint="eastAsia"/>
          <w:noProof/>
          <w:szCs w:val="24"/>
        </w:rPr>
        <w:t>SA</w:t>
      </w:r>
      <w:r w:rsidR="003E0FF5">
        <w:rPr>
          <w:rFonts w:eastAsia="楷体"/>
          <w:noProof/>
          <w:szCs w:val="24"/>
        </w:rPr>
        <w:t>算法优化后</w:t>
      </w:r>
      <w:r w:rsidR="003E0FF5">
        <w:rPr>
          <w:rFonts w:eastAsia="楷体" w:hint="eastAsia"/>
          <w:noProof/>
          <w:szCs w:val="24"/>
        </w:rPr>
        <w:t>PMC</w:t>
      </w:r>
      <w:r w:rsidR="003E0FF5">
        <w:rPr>
          <w:rFonts w:eastAsia="楷体" w:hint="eastAsia"/>
          <w:noProof/>
          <w:szCs w:val="24"/>
        </w:rPr>
        <w:t>的最终</w:t>
      </w:r>
      <w:r w:rsidRPr="008926A5">
        <w:rPr>
          <w:rFonts w:eastAsia="楷体"/>
          <w:noProof/>
          <w:szCs w:val="24"/>
        </w:rPr>
        <w:t>透射谱</w:t>
      </w:r>
    </w:p>
    <w:p w14:paraId="5FCE503B" w14:textId="0B1E998E" w:rsidR="004F267F" w:rsidRPr="004F267F" w:rsidRDefault="004F267F" w:rsidP="004F267F">
      <w:pPr>
        <w:spacing w:line="400" w:lineRule="exact"/>
        <w:ind w:firstLineChars="200" w:firstLine="480"/>
        <w:rPr>
          <w:noProof/>
          <w:sz w:val="24"/>
          <w:szCs w:val="24"/>
        </w:rPr>
      </w:pPr>
      <w:r>
        <w:rPr>
          <w:rFonts w:hint="eastAsia"/>
          <w:noProof/>
          <w:sz w:val="24"/>
          <w:szCs w:val="24"/>
        </w:rPr>
        <w:t>初始</w:t>
      </w:r>
      <w:r>
        <w:rPr>
          <w:rFonts w:hint="eastAsia"/>
          <w:noProof/>
          <w:sz w:val="24"/>
          <w:szCs w:val="24"/>
        </w:rPr>
        <w:t>SCM</w:t>
      </w:r>
      <w:r w:rsidR="00094F26">
        <w:rPr>
          <w:noProof/>
          <w:sz w:val="24"/>
          <w:szCs w:val="24"/>
        </w:rPr>
        <w:t>的电场</w:t>
      </w:r>
      <w:r w:rsidR="00094F26">
        <w:rPr>
          <w:rFonts w:hint="eastAsia"/>
          <w:noProof/>
          <w:sz w:val="24"/>
          <w:szCs w:val="24"/>
        </w:rPr>
        <w:t>分布</w:t>
      </w:r>
      <w:r w:rsidR="00094F26">
        <w:rPr>
          <w:noProof/>
          <w:sz w:val="24"/>
          <w:szCs w:val="24"/>
        </w:rPr>
        <w:t>与</w:t>
      </w:r>
      <w:r w:rsidR="00094F26">
        <w:rPr>
          <w:rFonts w:hint="eastAsia"/>
          <w:noProof/>
          <w:sz w:val="24"/>
          <w:szCs w:val="24"/>
        </w:rPr>
        <w:t>经过</w:t>
      </w:r>
      <w:r>
        <w:rPr>
          <w:rFonts w:hint="eastAsia"/>
          <w:noProof/>
          <w:sz w:val="24"/>
          <w:szCs w:val="24"/>
        </w:rPr>
        <w:t>SA</w:t>
      </w:r>
      <w:r>
        <w:rPr>
          <w:rFonts w:hint="eastAsia"/>
          <w:noProof/>
          <w:sz w:val="24"/>
          <w:szCs w:val="24"/>
        </w:rPr>
        <w:t>算法</w:t>
      </w:r>
      <w:r w:rsidR="00094F26">
        <w:rPr>
          <w:rFonts w:hint="eastAsia"/>
          <w:noProof/>
          <w:sz w:val="24"/>
          <w:szCs w:val="24"/>
        </w:rPr>
        <w:t>优化</w:t>
      </w:r>
      <w:r w:rsidR="00094F26">
        <w:rPr>
          <w:noProof/>
          <w:sz w:val="24"/>
          <w:szCs w:val="24"/>
        </w:rPr>
        <w:t>后的</w:t>
      </w:r>
      <w:r>
        <w:rPr>
          <w:rFonts w:hint="eastAsia"/>
          <w:noProof/>
          <w:sz w:val="24"/>
          <w:szCs w:val="24"/>
        </w:rPr>
        <w:t>SCM</w:t>
      </w:r>
      <w:r>
        <w:rPr>
          <w:noProof/>
          <w:sz w:val="24"/>
          <w:szCs w:val="24"/>
        </w:rPr>
        <w:t>结构的</w:t>
      </w:r>
      <w:r w:rsidR="00094F26">
        <w:rPr>
          <w:noProof/>
          <w:sz w:val="24"/>
          <w:szCs w:val="24"/>
        </w:rPr>
        <w:t>电场</w:t>
      </w:r>
      <w:r w:rsidR="00094F26">
        <w:rPr>
          <w:rFonts w:hint="eastAsia"/>
          <w:noProof/>
          <w:sz w:val="24"/>
          <w:szCs w:val="24"/>
        </w:rPr>
        <w:t>分布</w:t>
      </w:r>
      <w:r w:rsidR="00094F26">
        <w:rPr>
          <w:noProof/>
          <w:sz w:val="24"/>
          <w:szCs w:val="24"/>
        </w:rPr>
        <w:t>分别如</w:t>
      </w:r>
      <w:r w:rsidR="00094F26">
        <w:rPr>
          <w:rFonts w:hint="eastAsia"/>
          <w:noProof/>
          <w:sz w:val="24"/>
          <w:szCs w:val="24"/>
        </w:rPr>
        <w:t>图</w:t>
      </w:r>
      <w:r w:rsidR="00094F26">
        <w:rPr>
          <w:rFonts w:hint="eastAsia"/>
          <w:noProof/>
          <w:sz w:val="24"/>
          <w:szCs w:val="24"/>
        </w:rPr>
        <w:t>3</w:t>
      </w:r>
      <w:r w:rsidR="00031E66">
        <w:rPr>
          <w:noProof/>
          <w:sz w:val="24"/>
          <w:szCs w:val="24"/>
        </w:rPr>
        <w:t>-17</w:t>
      </w:r>
      <w:r w:rsidR="00094F26">
        <w:rPr>
          <w:rFonts w:hint="eastAsia"/>
          <w:noProof/>
          <w:sz w:val="24"/>
          <w:szCs w:val="24"/>
        </w:rPr>
        <w:t>中</w:t>
      </w:r>
      <w:r w:rsidR="00094F26">
        <w:rPr>
          <w:noProof/>
          <w:sz w:val="24"/>
          <w:szCs w:val="24"/>
        </w:rPr>
        <w:t>（</w:t>
      </w:r>
      <w:r w:rsidR="00094F26">
        <w:rPr>
          <w:rFonts w:hint="eastAsia"/>
          <w:noProof/>
          <w:sz w:val="24"/>
          <w:szCs w:val="24"/>
        </w:rPr>
        <w:t>a</w:t>
      </w:r>
      <w:r w:rsidR="00094F26">
        <w:rPr>
          <w:noProof/>
          <w:sz w:val="24"/>
          <w:szCs w:val="24"/>
        </w:rPr>
        <w:t>）</w:t>
      </w:r>
      <w:r w:rsidR="00094F26">
        <w:rPr>
          <w:rFonts w:hint="eastAsia"/>
          <w:noProof/>
          <w:sz w:val="24"/>
          <w:szCs w:val="24"/>
        </w:rPr>
        <w:t>和</w:t>
      </w:r>
      <w:r w:rsidR="00094F26">
        <w:rPr>
          <w:noProof/>
          <w:sz w:val="24"/>
          <w:szCs w:val="24"/>
        </w:rPr>
        <w:t>（</w:t>
      </w:r>
      <w:r w:rsidR="00094F26">
        <w:rPr>
          <w:rFonts w:hint="eastAsia"/>
          <w:noProof/>
          <w:sz w:val="24"/>
          <w:szCs w:val="24"/>
        </w:rPr>
        <w:t>b</w:t>
      </w:r>
      <w:r w:rsidR="00094F26">
        <w:rPr>
          <w:noProof/>
          <w:sz w:val="24"/>
          <w:szCs w:val="24"/>
        </w:rPr>
        <w:t>）</w:t>
      </w:r>
      <w:r w:rsidR="00094F26">
        <w:rPr>
          <w:rFonts w:hint="eastAsia"/>
          <w:noProof/>
          <w:sz w:val="24"/>
          <w:szCs w:val="24"/>
        </w:rPr>
        <w:t>所示</w:t>
      </w:r>
      <w:r w:rsidR="00094F26">
        <w:rPr>
          <w:noProof/>
          <w:sz w:val="24"/>
          <w:szCs w:val="24"/>
        </w:rPr>
        <w:t>，</w:t>
      </w:r>
      <w:r>
        <w:rPr>
          <w:rFonts w:hint="eastAsia"/>
          <w:noProof/>
          <w:sz w:val="24"/>
          <w:szCs w:val="24"/>
        </w:rPr>
        <w:t>两</w:t>
      </w:r>
      <w:r>
        <w:rPr>
          <w:noProof/>
          <w:sz w:val="24"/>
          <w:szCs w:val="24"/>
        </w:rPr>
        <w:t>图中的图例</w:t>
      </w:r>
      <w:r>
        <w:rPr>
          <w:rFonts w:hint="eastAsia"/>
          <w:noProof/>
          <w:sz w:val="24"/>
          <w:szCs w:val="24"/>
        </w:rPr>
        <w:t>尺度相同。</w:t>
      </w:r>
      <w:r>
        <w:rPr>
          <w:noProof/>
          <w:sz w:val="24"/>
          <w:szCs w:val="24"/>
        </w:rPr>
        <w:t>将</w:t>
      </w:r>
      <w:r>
        <w:rPr>
          <w:rFonts w:hint="eastAsia"/>
          <w:noProof/>
          <w:sz w:val="24"/>
          <w:szCs w:val="24"/>
        </w:rPr>
        <w:t>二者进行</w:t>
      </w:r>
      <w:r>
        <w:rPr>
          <w:noProof/>
          <w:sz w:val="24"/>
          <w:szCs w:val="24"/>
        </w:rPr>
        <w:t>对比可知，</w:t>
      </w:r>
      <w:r>
        <w:rPr>
          <w:rFonts w:hint="eastAsia"/>
          <w:noProof/>
          <w:sz w:val="24"/>
          <w:szCs w:val="24"/>
        </w:rPr>
        <w:t>图</w:t>
      </w:r>
      <w:r>
        <w:rPr>
          <w:rFonts w:hint="eastAsia"/>
          <w:noProof/>
          <w:sz w:val="24"/>
          <w:szCs w:val="24"/>
        </w:rPr>
        <w:t>3</w:t>
      </w:r>
      <w:r>
        <w:rPr>
          <w:noProof/>
          <w:sz w:val="24"/>
          <w:szCs w:val="24"/>
        </w:rPr>
        <w:t>-17</w:t>
      </w:r>
      <w:r>
        <w:rPr>
          <w:noProof/>
          <w:sz w:val="24"/>
          <w:szCs w:val="24"/>
        </w:rPr>
        <w:t>（</w:t>
      </w:r>
      <w:r>
        <w:rPr>
          <w:rFonts w:hint="eastAsia"/>
          <w:noProof/>
          <w:sz w:val="24"/>
          <w:szCs w:val="24"/>
        </w:rPr>
        <w:t>a</w:t>
      </w:r>
      <w:r>
        <w:rPr>
          <w:noProof/>
          <w:sz w:val="24"/>
          <w:szCs w:val="24"/>
        </w:rPr>
        <w:t>）</w:t>
      </w:r>
      <w:r>
        <w:rPr>
          <w:rFonts w:hint="eastAsia"/>
          <w:noProof/>
          <w:sz w:val="24"/>
          <w:szCs w:val="24"/>
        </w:rPr>
        <w:t>中</w:t>
      </w:r>
      <w:r>
        <w:rPr>
          <w:noProof/>
          <w:sz w:val="24"/>
          <w:szCs w:val="24"/>
        </w:rPr>
        <w:t>SCM</w:t>
      </w:r>
      <w:r>
        <w:rPr>
          <w:rFonts w:hint="eastAsia"/>
          <w:noProof/>
          <w:sz w:val="24"/>
          <w:szCs w:val="24"/>
        </w:rPr>
        <w:t>结构右侧</w:t>
      </w:r>
      <w:r>
        <w:rPr>
          <w:noProof/>
          <w:sz w:val="24"/>
          <w:szCs w:val="24"/>
        </w:rPr>
        <w:t>的金属狭缝</w:t>
      </w:r>
      <w:r>
        <w:rPr>
          <w:rFonts w:hint="eastAsia"/>
          <w:noProof/>
          <w:sz w:val="24"/>
          <w:szCs w:val="24"/>
        </w:rPr>
        <w:t>几乎没有光通过</w:t>
      </w:r>
      <w:r>
        <w:rPr>
          <w:noProof/>
          <w:sz w:val="24"/>
          <w:szCs w:val="24"/>
        </w:rPr>
        <w:t>；</w:t>
      </w:r>
      <w:r>
        <w:rPr>
          <w:rFonts w:hint="eastAsia"/>
          <w:noProof/>
          <w:sz w:val="24"/>
          <w:szCs w:val="24"/>
        </w:rPr>
        <w:t>而图</w:t>
      </w:r>
      <w:r>
        <w:rPr>
          <w:rFonts w:hint="eastAsia"/>
          <w:noProof/>
          <w:sz w:val="24"/>
          <w:szCs w:val="24"/>
        </w:rPr>
        <w:t>3</w:t>
      </w:r>
      <w:r>
        <w:rPr>
          <w:noProof/>
          <w:sz w:val="24"/>
          <w:szCs w:val="24"/>
        </w:rPr>
        <w:t>-17</w:t>
      </w:r>
      <w:r>
        <w:rPr>
          <w:noProof/>
          <w:sz w:val="24"/>
          <w:szCs w:val="24"/>
        </w:rPr>
        <w:t>（</w:t>
      </w:r>
      <w:r>
        <w:rPr>
          <w:noProof/>
          <w:sz w:val="24"/>
          <w:szCs w:val="24"/>
        </w:rPr>
        <w:t>b</w:t>
      </w:r>
      <w:r>
        <w:rPr>
          <w:noProof/>
          <w:sz w:val="24"/>
          <w:szCs w:val="24"/>
        </w:rPr>
        <w:t>）</w:t>
      </w:r>
      <w:r>
        <w:rPr>
          <w:rFonts w:hint="eastAsia"/>
          <w:noProof/>
          <w:sz w:val="24"/>
          <w:szCs w:val="24"/>
        </w:rPr>
        <w:t>中</w:t>
      </w:r>
      <w:r>
        <w:rPr>
          <w:noProof/>
          <w:sz w:val="24"/>
          <w:szCs w:val="24"/>
        </w:rPr>
        <w:t>SCM</w:t>
      </w:r>
      <w:r>
        <w:rPr>
          <w:rFonts w:hint="eastAsia"/>
          <w:noProof/>
          <w:sz w:val="24"/>
          <w:szCs w:val="24"/>
        </w:rPr>
        <w:t>结构右侧</w:t>
      </w:r>
      <w:r>
        <w:rPr>
          <w:noProof/>
          <w:sz w:val="24"/>
          <w:szCs w:val="24"/>
        </w:rPr>
        <w:t>的金属狭缝</w:t>
      </w:r>
      <w:r>
        <w:rPr>
          <w:rFonts w:hint="eastAsia"/>
          <w:noProof/>
          <w:sz w:val="24"/>
          <w:szCs w:val="24"/>
        </w:rPr>
        <w:t>在</w:t>
      </w:r>
      <w:r>
        <w:rPr>
          <w:noProof/>
          <w:sz w:val="24"/>
          <w:szCs w:val="24"/>
        </w:rPr>
        <w:t>则可</w:t>
      </w:r>
      <w:r>
        <w:rPr>
          <w:rFonts w:hint="eastAsia"/>
          <w:noProof/>
          <w:sz w:val="24"/>
          <w:szCs w:val="24"/>
        </w:rPr>
        <w:t>明显</w:t>
      </w:r>
      <w:r>
        <w:rPr>
          <w:noProof/>
          <w:sz w:val="24"/>
          <w:szCs w:val="24"/>
        </w:rPr>
        <w:t>看出</w:t>
      </w:r>
      <w:r>
        <w:rPr>
          <w:rFonts w:hint="eastAsia"/>
          <w:noProof/>
          <w:sz w:val="24"/>
          <w:szCs w:val="24"/>
        </w:rPr>
        <w:t>有</w:t>
      </w:r>
      <w:r>
        <w:rPr>
          <w:noProof/>
          <w:sz w:val="24"/>
          <w:szCs w:val="24"/>
        </w:rPr>
        <w:t>光通过，</w:t>
      </w:r>
      <w:r>
        <w:rPr>
          <w:rFonts w:hint="eastAsia"/>
          <w:noProof/>
          <w:sz w:val="24"/>
          <w:szCs w:val="24"/>
        </w:rPr>
        <w:t>进一步证明</w:t>
      </w:r>
      <w:r>
        <w:rPr>
          <w:noProof/>
          <w:sz w:val="24"/>
          <w:szCs w:val="24"/>
        </w:rPr>
        <w:t>了</w:t>
      </w:r>
      <w:r>
        <w:rPr>
          <w:noProof/>
          <w:sz w:val="24"/>
          <w:szCs w:val="24"/>
        </w:rPr>
        <w:t>SA</w:t>
      </w:r>
      <w:r>
        <w:rPr>
          <w:rFonts w:hint="eastAsia"/>
          <w:noProof/>
          <w:sz w:val="24"/>
          <w:szCs w:val="24"/>
        </w:rPr>
        <w:t>算法具有</w:t>
      </w:r>
      <w:r>
        <w:rPr>
          <w:noProof/>
          <w:sz w:val="24"/>
          <w:szCs w:val="24"/>
        </w:rPr>
        <w:t>良好的优化效果。</w:t>
      </w:r>
    </w:p>
    <w:p w14:paraId="7905F0CD" w14:textId="06F3F8EF" w:rsidR="00094F26" w:rsidRDefault="00527EAE" w:rsidP="00031E66">
      <w:pPr>
        <w:jc w:val="center"/>
        <w:rPr>
          <w:noProof/>
          <w:sz w:val="24"/>
          <w:szCs w:val="24"/>
        </w:rPr>
      </w:pPr>
      <w:r>
        <w:rPr>
          <w:noProof/>
          <w:sz w:val="24"/>
          <w:szCs w:val="24"/>
        </w:rPr>
        <w:drawing>
          <wp:inline distT="0" distB="0" distL="0" distR="0" wp14:anchorId="58A19BED" wp14:editId="326AE017">
            <wp:extent cx="5278120" cy="21202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8120" cy="2120265"/>
                    </a:xfrm>
                    <a:prstGeom prst="rect">
                      <a:avLst/>
                    </a:prstGeom>
                  </pic:spPr>
                </pic:pic>
              </a:graphicData>
            </a:graphic>
          </wp:inline>
        </w:drawing>
      </w:r>
    </w:p>
    <w:p w14:paraId="1C938566" w14:textId="031CFA42" w:rsidR="0052213E" w:rsidRPr="0052213E" w:rsidRDefault="00094F26" w:rsidP="0052213E">
      <w:pPr>
        <w:jc w:val="center"/>
        <w:rPr>
          <w:rFonts w:eastAsia="楷体"/>
          <w:noProof/>
          <w:szCs w:val="24"/>
        </w:rPr>
      </w:pPr>
      <w:r w:rsidRPr="0032106F">
        <w:rPr>
          <w:rFonts w:eastAsia="楷体" w:hint="eastAsia"/>
          <w:noProof/>
          <w:szCs w:val="24"/>
        </w:rPr>
        <w:t>图</w:t>
      </w:r>
      <w:r w:rsidRPr="0032106F">
        <w:rPr>
          <w:rFonts w:eastAsia="楷体" w:hint="eastAsia"/>
          <w:noProof/>
          <w:szCs w:val="24"/>
        </w:rPr>
        <w:t>3</w:t>
      </w:r>
      <w:r w:rsidR="00031E66">
        <w:rPr>
          <w:rFonts w:eastAsia="楷体"/>
          <w:noProof/>
          <w:szCs w:val="24"/>
        </w:rPr>
        <w:t>-17</w:t>
      </w:r>
      <w:r w:rsidRPr="0032106F">
        <w:rPr>
          <w:rFonts w:eastAsia="楷体"/>
          <w:noProof/>
          <w:szCs w:val="24"/>
        </w:rPr>
        <w:t xml:space="preserve"> </w:t>
      </w:r>
      <w:r w:rsidR="0052213E">
        <w:rPr>
          <w:rFonts w:eastAsia="楷体" w:hint="eastAsia"/>
          <w:noProof/>
          <w:szCs w:val="24"/>
        </w:rPr>
        <w:t>SCM</w:t>
      </w:r>
      <w:r w:rsidR="0052213E">
        <w:rPr>
          <w:rFonts w:eastAsia="楷体" w:hint="eastAsia"/>
          <w:noProof/>
          <w:szCs w:val="24"/>
        </w:rPr>
        <w:t>结构的电场分布图</w:t>
      </w:r>
      <w:r w:rsidR="004F267F" w:rsidRPr="0032106F">
        <w:rPr>
          <w:rFonts w:eastAsia="楷体" w:hint="eastAsia"/>
          <w:noProof/>
          <w:szCs w:val="24"/>
        </w:rPr>
        <w:t>（</w:t>
      </w:r>
      <w:r w:rsidR="004F267F" w:rsidRPr="0032106F">
        <w:rPr>
          <w:rFonts w:eastAsia="楷体" w:hint="eastAsia"/>
          <w:noProof/>
          <w:szCs w:val="24"/>
        </w:rPr>
        <w:t>a</w:t>
      </w:r>
      <w:r w:rsidR="004F267F" w:rsidRPr="0032106F">
        <w:rPr>
          <w:rFonts w:eastAsia="楷体" w:hint="eastAsia"/>
          <w:noProof/>
          <w:szCs w:val="24"/>
        </w:rPr>
        <w:t>）</w:t>
      </w:r>
      <w:r w:rsidR="004F267F">
        <w:rPr>
          <w:rFonts w:eastAsia="楷体" w:hint="eastAsia"/>
          <w:noProof/>
          <w:szCs w:val="24"/>
        </w:rPr>
        <w:t>初始</w:t>
      </w:r>
      <w:r w:rsidR="009C5009">
        <w:rPr>
          <w:rFonts w:eastAsia="楷体" w:hint="eastAsia"/>
          <w:noProof/>
          <w:szCs w:val="24"/>
        </w:rPr>
        <w:t>电</w:t>
      </w:r>
      <w:r w:rsidR="004F267F" w:rsidRPr="0032106F">
        <w:rPr>
          <w:rFonts w:eastAsia="楷体"/>
          <w:noProof/>
          <w:szCs w:val="24"/>
        </w:rPr>
        <w:t>场分布图；（</w:t>
      </w:r>
      <w:r w:rsidR="004F267F" w:rsidRPr="0032106F">
        <w:rPr>
          <w:rFonts w:eastAsia="楷体"/>
          <w:noProof/>
          <w:szCs w:val="24"/>
        </w:rPr>
        <w:t>b</w:t>
      </w:r>
      <w:r w:rsidR="004F267F" w:rsidRPr="0032106F">
        <w:rPr>
          <w:rFonts w:eastAsia="楷体"/>
          <w:noProof/>
          <w:szCs w:val="24"/>
        </w:rPr>
        <w:t>）</w:t>
      </w:r>
      <w:r w:rsidR="004F267F">
        <w:rPr>
          <w:rFonts w:eastAsia="楷体" w:hint="eastAsia"/>
          <w:noProof/>
          <w:szCs w:val="24"/>
        </w:rPr>
        <w:t>经过</w:t>
      </w:r>
      <w:r w:rsidR="004F267F">
        <w:rPr>
          <w:rFonts w:eastAsia="楷体"/>
          <w:noProof/>
          <w:szCs w:val="24"/>
        </w:rPr>
        <w:t>SA</w:t>
      </w:r>
      <w:r w:rsidR="004F267F">
        <w:rPr>
          <w:rFonts w:eastAsia="楷体" w:hint="eastAsia"/>
          <w:noProof/>
          <w:szCs w:val="24"/>
        </w:rPr>
        <w:t>算法</w:t>
      </w:r>
      <w:r w:rsidR="004F267F" w:rsidRPr="0032106F">
        <w:rPr>
          <w:rFonts w:eastAsia="楷体" w:hint="eastAsia"/>
          <w:noProof/>
          <w:szCs w:val="24"/>
        </w:rPr>
        <w:t>优化</w:t>
      </w:r>
      <w:r w:rsidR="004F267F">
        <w:rPr>
          <w:rFonts w:eastAsia="楷体" w:hint="eastAsia"/>
          <w:noProof/>
          <w:szCs w:val="24"/>
        </w:rPr>
        <w:t>后的</w:t>
      </w:r>
      <w:r w:rsidR="009C5009">
        <w:rPr>
          <w:rFonts w:eastAsia="楷体" w:hint="eastAsia"/>
          <w:noProof/>
          <w:szCs w:val="24"/>
        </w:rPr>
        <w:t>电</w:t>
      </w:r>
      <w:r w:rsidR="004F267F" w:rsidRPr="0032106F">
        <w:rPr>
          <w:rFonts w:eastAsia="楷体"/>
          <w:noProof/>
          <w:szCs w:val="24"/>
        </w:rPr>
        <w:t>场分布图</w:t>
      </w:r>
    </w:p>
    <w:p w14:paraId="59458166" w14:textId="6503B06A" w:rsidR="00D126A8" w:rsidRPr="00FB2ECC" w:rsidRDefault="00240CE9" w:rsidP="00FB2ECC">
      <w:pPr>
        <w:pStyle w:val="af1"/>
        <w:spacing w:before="0" w:beforeAutospacing="0" w:after="0" w:afterAutospacing="0" w:line="400" w:lineRule="exact"/>
        <w:ind w:firstLineChars="200" w:firstLine="480"/>
        <w:jc w:val="both"/>
        <w:rPr>
          <w:rFonts w:ascii="Times New Roman" w:hAnsi="Times New Roman"/>
          <w:noProof/>
        </w:rPr>
      </w:pPr>
      <w:r w:rsidRPr="008926A5">
        <w:rPr>
          <w:rFonts w:ascii="Times New Roman" w:hAnsi="Times New Roman" w:hint="eastAsia"/>
        </w:rPr>
        <w:t>如图</w:t>
      </w:r>
      <w:r w:rsidRPr="008926A5">
        <w:rPr>
          <w:rFonts w:ascii="Times New Roman" w:hAnsi="Times New Roman" w:hint="eastAsia"/>
        </w:rPr>
        <w:t>3</w:t>
      </w:r>
      <w:r w:rsidRPr="008926A5">
        <w:rPr>
          <w:rFonts w:ascii="Times New Roman" w:hAnsi="Times New Roman"/>
        </w:rPr>
        <w:t>-1</w:t>
      </w:r>
      <w:r w:rsidR="00031E66">
        <w:rPr>
          <w:rFonts w:ascii="Times New Roman" w:hAnsi="Times New Roman"/>
        </w:rPr>
        <w:t>8</w:t>
      </w:r>
      <w:r w:rsidRPr="008926A5">
        <w:rPr>
          <w:rFonts w:ascii="Times New Roman" w:hAnsi="Times New Roman" w:hint="eastAsia"/>
        </w:rPr>
        <w:t>所示，</w:t>
      </w:r>
      <w:r w:rsidR="00D126A8" w:rsidRPr="008926A5">
        <w:rPr>
          <w:rFonts w:ascii="Times New Roman" w:hAnsi="Times New Roman" w:hint="eastAsia"/>
        </w:rPr>
        <w:t>为</w:t>
      </w:r>
      <w:r w:rsidR="00F6028A" w:rsidRPr="002F5A47">
        <w:rPr>
          <w:rFonts w:ascii="Times New Roman" w:hAnsi="Times New Roman" w:cs="Times New Roman"/>
          <w:i/>
          <w:noProof/>
        </w:rPr>
        <w:t>ObjV</w:t>
      </w:r>
      <w:r w:rsidR="00D126A8" w:rsidRPr="008926A5">
        <w:rPr>
          <w:rFonts w:ascii="Times New Roman" w:hAnsi="Times New Roman" w:hint="eastAsia"/>
          <w:noProof/>
        </w:rPr>
        <w:t>和</w:t>
      </w:r>
      <w:r w:rsidR="00D126A8" w:rsidRPr="008926A5">
        <w:rPr>
          <w:rFonts w:ascii="Times New Roman" w:hAnsi="Times New Roman"/>
          <w:noProof/>
        </w:rPr>
        <w:t>迭代次数的</w:t>
      </w:r>
      <w:r w:rsidR="00D126A8" w:rsidRPr="008926A5">
        <w:rPr>
          <w:rFonts w:ascii="Times New Roman" w:hAnsi="Times New Roman" w:hint="eastAsia"/>
          <w:noProof/>
        </w:rPr>
        <w:t>关系曲线</w:t>
      </w:r>
      <w:r w:rsidR="00D126A8" w:rsidRPr="008926A5">
        <w:rPr>
          <w:rFonts w:ascii="Times New Roman" w:hAnsi="Times New Roman"/>
          <w:noProof/>
        </w:rPr>
        <w:t>图</w:t>
      </w:r>
      <w:r w:rsidR="00D126A8" w:rsidRPr="008926A5">
        <w:rPr>
          <w:rFonts w:ascii="Times New Roman" w:hAnsi="Times New Roman" w:hint="eastAsia"/>
          <w:noProof/>
        </w:rPr>
        <w:t>，</w:t>
      </w:r>
      <w:r w:rsidR="004F267F">
        <w:rPr>
          <w:rFonts w:ascii="Times New Roman" w:hAnsi="Times New Roman" w:hint="eastAsia"/>
          <w:noProof/>
        </w:rPr>
        <w:t>其中</w:t>
      </w:r>
      <w:r w:rsidR="004F267F">
        <w:rPr>
          <w:rFonts w:ascii="Times New Roman" w:hAnsi="Times New Roman"/>
          <w:noProof/>
        </w:rPr>
        <w:t>，</w:t>
      </w:r>
      <w:r w:rsidR="00D126A8" w:rsidRPr="008926A5">
        <w:rPr>
          <w:rFonts w:ascii="Times New Roman" w:hAnsi="Times New Roman"/>
          <w:noProof/>
        </w:rPr>
        <w:t>A</w:t>
      </w:r>
      <w:r w:rsidR="00D126A8" w:rsidRPr="008926A5">
        <w:rPr>
          <w:rFonts w:ascii="Times New Roman" w:hAnsi="Times New Roman" w:hint="eastAsia"/>
          <w:noProof/>
        </w:rPr>
        <w:t>点</w:t>
      </w:r>
      <w:r w:rsidR="00D126A8" w:rsidRPr="008926A5">
        <w:rPr>
          <w:rFonts w:ascii="Times New Roman" w:hAnsi="Times New Roman"/>
          <w:noProof/>
        </w:rPr>
        <w:t>对应</w:t>
      </w:r>
      <w:r w:rsidR="008926A5" w:rsidRPr="008926A5">
        <w:rPr>
          <w:rFonts w:ascii="Times New Roman" w:hAnsi="Times New Roman"/>
          <w:noProof/>
        </w:rPr>
        <w:t>图</w:t>
      </w:r>
      <w:r w:rsidR="008926A5" w:rsidRPr="008926A5">
        <w:rPr>
          <w:rFonts w:ascii="Times New Roman" w:hAnsi="Times New Roman" w:hint="eastAsia"/>
          <w:noProof/>
        </w:rPr>
        <w:t>3</w:t>
      </w:r>
      <w:r w:rsidR="008926A5" w:rsidRPr="008926A5">
        <w:rPr>
          <w:rFonts w:ascii="Times New Roman" w:hAnsi="Times New Roman"/>
          <w:noProof/>
        </w:rPr>
        <w:t>-15</w:t>
      </w:r>
      <w:r w:rsidR="008926A5" w:rsidRPr="008926A5">
        <w:rPr>
          <w:rFonts w:ascii="Times New Roman" w:hAnsi="Times New Roman" w:hint="eastAsia"/>
          <w:noProof/>
        </w:rPr>
        <w:t>中</w:t>
      </w:r>
      <w:r w:rsidR="00D126A8" w:rsidRPr="008926A5">
        <w:rPr>
          <w:rFonts w:ascii="Times New Roman" w:hAnsi="Times New Roman"/>
          <w:noProof/>
        </w:rPr>
        <w:t>的</w:t>
      </w:r>
      <w:r w:rsidR="00B27F11">
        <w:rPr>
          <w:rFonts w:ascii="Times New Roman" w:hAnsi="Times New Roman" w:hint="eastAsia"/>
          <w:noProof/>
        </w:rPr>
        <w:t>初始</w:t>
      </w:r>
      <w:r w:rsidR="00D126A8" w:rsidRPr="008926A5">
        <w:rPr>
          <w:rFonts w:ascii="Times New Roman" w:hAnsi="Times New Roman"/>
          <w:noProof/>
        </w:rPr>
        <w:t>透射谱曲线</w:t>
      </w:r>
      <w:r w:rsidR="00D126A8" w:rsidRPr="008926A5">
        <w:rPr>
          <w:rFonts w:ascii="Times New Roman" w:hAnsi="Times New Roman" w:hint="eastAsia"/>
          <w:noProof/>
        </w:rPr>
        <w:t>，</w:t>
      </w:r>
      <w:r w:rsidR="00D126A8" w:rsidRPr="008926A5">
        <w:rPr>
          <w:rFonts w:ascii="Times New Roman" w:hAnsi="Times New Roman" w:hint="eastAsia"/>
          <w:noProof/>
        </w:rPr>
        <w:t>G</w:t>
      </w:r>
      <w:r w:rsidR="008926A5" w:rsidRPr="008926A5">
        <w:rPr>
          <w:rFonts w:ascii="Times New Roman" w:hAnsi="Times New Roman" w:hint="eastAsia"/>
          <w:noProof/>
        </w:rPr>
        <w:t>点</w:t>
      </w:r>
      <w:r w:rsidR="00D126A8" w:rsidRPr="008926A5">
        <w:rPr>
          <w:rFonts w:ascii="Times New Roman" w:hAnsi="Times New Roman"/>
          <w:noProof/>
        </w:rPr>
        <w:t>对应</w:t>
      </w:r>
      <w:r w:rsidR="008926A5" w:rsidRPr="008926A5">
        <w:rPr>
          <w:rFonts w:ascii="Times New Roman" w:hAnsi="Times New Roman"/>
          <w:noProof/>
        </w:rPr>
        <w:t>图</w:t>
      </w:r>
      <w:r w:rsidR="008926A5" w:rsidRPr="008926A5">
        <w:rPr>
          <w:rFonts w:ascii="Times New Roman" w:hAnsi="Times New Roman" w:hint="eastAsia"/>
          <w:noProof/>
        </w:rPr>
        <w:t>3</w:t>
      </w:r>
      <w:r w:rsidR="008926A5" w:rsidRPr="008926A5">
        <w:rPr>
          <w:rFonts w:ascii="Times New Roman" w:hAnsi="Times New Roman"/>
          <w:noProof/>
        </w:rPr>
        <w:t>-16</w:t>
      </w:r>
      <w:r w:rsidR="008926A5" w:rsidRPr="008926A5">
        <w:rPr>
          <w:rFonts w:ascii="Times New Roman" w:hAnsi="Times New Roman" w:hint="eastAsia"/>
          <w:noProof/>
        </w:rPr>
        <w:t>中</w:t>
      </w:r>
      <w:r w:rsidR="00D126A8" w:rsidRPr="008926A5">
        <w:rPr>
          <w:rFonts w:ascii="Times New Roman" w:hAnsi="Times New Roman"/>
          <w:noProof/>
        </w:rPr>
        <w:t>的</w:t>
      </w:r>
      <w:r w:rsidR="00B27F11">
        <w:rPr>
          <w:rFonts w:ascii="Times New Roman" w:hAnsi="Times New Roman" w:hint="eastAsia"/>
          <w:noProof/>
        </w:rPr>
        <w:t>最终</w:t>
      </w:r>
      <w:r w:rsidR="00D126A8" w:rsidRPr="008926A5">
        <w:rPr>
          <w:rFonts w:ascii="Times New Roman" w:hAnsi="Times New Roman"/>
          <w:noProof/>
        </w:rPr>
        <w:t>透射谱曲线</w:t>
      </w:r>
      <w:r w:rsidR="00D126A8" w:rsidRPr="008926A5">
        <w:rPr>
          <w:rFonts w:ascii="Times New Roman" w:hAnsi="Times New Roman" w:hint="eastAsia"/>
          <w:noProof/>
        </w:rPr>
        <w:t>，从</w:t>
      </w:r>
      <w:r w:rsidR="00D126A8" w:rsidRPr="008926A5">
        <w:rPr>
          <w:rFonts w:ascii="Times New Roman" w:hAnsi="Times New Roman" w:hint="eastAsia"/>
          <w:noProof/>
        </w:rPr>
        <w:t>A</w:t>
      </w:r>
      <w:r w:rsidR="00D126A8" w:rsidRPr="008926A5">
        <w:rPr>
          <w:rFonts w:ascii="Times New Roman" w:hAnsi="Times New Roman" w:hint="eastAsia"/>
          <w:noProof/>
        </w:rPr>
        <w:t>点</w:t>
      </w:r>
      <w:r w:rsidR="00D126A8" w:rsidRPr="008926A5">
        <w:rPr>
          <w:rFonts w:ascii="Times New Roman" w:hAnsi="Times New Roman"/>
          <w:noProof/>
        </w:rPr>
        <w:t>到</w:t>
      </w:r>
      <w:r w:rsidR="00D126A8" w:rsidRPr="008926A5">
        <w:rPr>
          <w:rFonts w:ascii="Times New Roman" w:hAnsi="Times New Roman" w:hint="eastAsia"/>
          <w:noProof/>
        </w:rPr>
        <w:t>F</w:t>
      </w:r>
      <w:r w:rsidR="00D126A8" w:rsidRPr="008926A5">
        <w:rPr>
          <w:rFonts w:ascii="Times New Roman" w:hAnsi="Times New Roman" w:hint="eastAsia"/>
          <w:noProof/>
        </w:rPr>
        <w:t>点</w:t>
      </w:r>
      <w:r w:rsidR="00D126A8" w:rsidRPr="008926A5">
        <w:rPr>
          <w:rFonts w:ascii="Times New Roman" w:hAnsi="Times New Roman"/>
          <w:noProof/>
        </w:rPr>
        <w:t>的</w:t>
      </w:r>
      <w:r w:rsidR="00D126A8" w:rsidRPr="008926A5">
        <w:rPr>
          <w:rFonts w:ascii="Times New Roman" w:hAnsi="Times New Roman" w:hint="eastAsia"/>
          <w:noProof/>
        </w:rPr>
        <w:t>横坐标</w:t>
      </w:r>
      <w:r w:rsidR="00D126A8" w:rsidRPr="008926A5">
        <w:rPr>
          <w:rFonts w:ascii="Times New Roman" w:hAnsi="Times New Roman"/>
          <w:noProof/>
        </w:rPr>
        <w:t>间距</w:t>
      </w:r>
      <w:r w:rsidR="00D126A8" w:rsidRPr="008926A5">
        <w:rPr>
          <w:rFonts w:ascii="Times New Roman" w:hAnsi="Times New Roman" w:hint="eastAsia"/>
          <w:noProof/>
        </w:rPr>
        <w:t>为</w:t>
      </w:r>
      <w:r w:rsidR="00C62D4F" w:rsidRPr="008926A5">
        <w:rPr>
          <w:rFonts w:ascii="Times New Roman" w:hAnsi="Times New Roman" w:hint="eastAsia"/>
          <w:noProof/>
        </w:rPr>
        <w:t>4</w:t>
      </w:r>
      <w:r w:rsidR="00D126A8" w:rsidRPr="008926A5">
        <w:rPr>
          <w:rFonts w:ascii="Times New Roman" w:hAnsi="Times New Roman" w:hint="eastAsia"/>
          <w:noProof/>
        </w:rPr>
        <w:t>00</w:t>
      </w:r>
      <w:r w:rsidR="00D126A8" w:rsidRPr="008926A5">
        <w:rPr>
          <w:rFonts w:ascii="Times New Roman" w:hAnsi="Times New Roman" w:hint="eastAsia"/>
          <w:noProof/>
        </w:rPr>
        <w:t>，</w:t>
      </w:r>
      <w:r w:rsidR="00C62D4F" w:rsidRPr="008926A5">
        <w:rPr>
          <w:rFonts w:ascii="Times New Roman" w:hAnsi="Times New Roman" w:hint="eastAsia"/>
          <w:noProof/>
        </w:rPr>
        <w:t>即</w:t>
      </w:r>
      <w:r w:rsidR="00C62D4F" w:rsidRPr="008926A5">
        <w:rPr>
          <w:rFonts w:ascii="Times New Roman" w:hAnsi="Times New Roman"/>
          <w:noProof/>
        </w:rPr>
        <w:t>每</w:t>
      </w:r>
      <w:r w:rsidR="004F267F">
        <w:rPr>
          <w:rFonts w:ascii="Times New Roman" w:hAnsi="Times New Roman" w:hint="eastAsia"/>
          <w:noProof/>
        </w:rPr>
        <w:t>隔</w:t>
      </w:r>
      <w:r w:rsidR="00C62D4F" w:rsidRPr="008926A5">
        <w:rPr>
          <w:rFonts w:ascii="Times New Roman" w:hAnsi="Times New Roman" w:hint="eastAsia"/>
          <w:noProof/>
        </w:rPr>
        <w:t>400</w:t>
      </w:r>
      <w:r w:rsidR="004F267F">
        <w:rPr>
          <w:rFonts w:ascii="Times New Roman" w:hAnsi="Times New Roman" w:hint="eastAsia"/>
          <w:noProof/>
        </w:rPr>
        <w:t>次</w:t>
      </w:r>
      <w:r w:rsidR="00C62D4F" w:rsidRPr="008926A5">
        <w:rPr>
          <w:rFonts w:ascii="Times New Roman" w:hAnsi="Times New Roman"/>
          <w:noProof/>
        </w:rPr>
        <w:t>迭代</w:t>
      </w:r>
      <w:r w:rsidR="004F267F">
        <w:rPr>
          <w:rFonts w:ascii="Times New Roman" w:hAnsi="Times New Roman" w:hint="eastAsia"/>
          <w:noProof/>
        </w:rPr>
        <w:t>取一点</w:t>
      </w:r>
      <w:r w:rsidR="00C62D4F" w:rsidRPr="008926A5">
        <w:rPr>
          <w:rFonts w:ascii="Times New Roman" w:hAnsi="Times New Roman"/>
          <w:noProof/>
        </w:rPr>
        <w:t>，</w:t>
      </w:r>
      <w:r w:rsidR="00C62D4F" w:rsidRPr="008926A5">
        <w:rPr>
          <w:rFonts w:ascii="Times New Roman" w:hAnsi="Times New Roman" w:hint="eastAsia"/>
          <w:noProof/>
        </w:rPr>
        <w:t>记录</w:t>
      </w:r>
      <w:r w:rsidR="00F6028A" w:rsidRPr="002F5A47">
        <w:rPr>
          <w:rFonts w:ascii="Times New Roman" w:hAnsi="Times New Roman" w:cs="Times New Roman"/>
          <w:i/>
          <w:noProof/>
        </w:rPr>
        <w:t>ObjV</w:t>
      </w:r>
      <w:r w:rsidR="004F267F">
        <w:rPr>
          <w:rFonts w:ascii="Times New Roman" w:hAnsi="Times New Roman" w:hint="eastAsia"/>
          <w:noProof/>
        </w:rPr>
        <w:t>的</w:t>
      </w:r>
      <w:r w:rsidR="00C62D4F" w:rsidRPr="008926A5">
        <w:rPr>
          <w:rFonts w:ascii="Times New Roman" w:hAnsi="Times New Roman" w:hint="eastAsia"/>
          <w:noProof/>
        </w:rPr>
        <w:t>数值</w:t>
      </w:r>
      <w:r w:rsidR="004F267F">
        <w:rPr>
          <w:rFonts w:ascii="Times New Roman" w:hAnsi="Times New Roman" w:hint="eastAsia"/>
          <w:noProof/>
        </w:rPr>
        <w:t>变化</w:t>
      </w:r>
      <w:r w:rsidR="00C62D4F" w:rsidRPr="008926A5">
        <w:rPr>
          <w:rFonts w:ascii="Times New Roman" w:hAnsi="Times New Roman" w:hint="eastAsia"/>
          <w:noProof/>
        </w:rPr>
        <w:t>情况</w:t>
      </w:r>
      <w:r w:rsidR="00C62D4F" w:rsidRPr="008926A5">
        <w:rPr>
          <w:rFonts w:ascii="Times New Roman" w:hAnsi="Times New Roman"/>
          <w:noProof/>
        </w:rPr>
        <w:t>；</w:t>
      </w:r>
      <w:r w:rsidR="00C62D4F" w:rsidRPr="008926A5">
        <w:rPr>
          <w:rFonts w:ascii="Times New Roman" w:hAnsi="Times New Roman" w:hint="eastAsia"/>
          <w:noProof/>
        </w:rPr>
        <w:t>G</w:t>
      </w:r>
      <w:r w:rsidR="00C62D4F" w:rsidRPr="008926A5">
        <w:rPr>
          <w:rFonts w:ascii="Times New Roman" w:hAnsi="Times New Roman" w:hint="eastAsia"/>
          <w:noProof/>
        </w:rPr>
        <w:t>点</w:t>
      </w:r>
      <w:r w:rsidR="00C62D4F" w:rsidRPr="008926A5">
        <w:rPr>
          <w:rFonts w:ascii="Times New Roman" w:hAnsi="Times New Roman"/>
          <w:noProof/>
        </w:rPr>
        <w:t>对应的</w:t>
      </w:r>
      <w:r w:rsidR="00C62D4F" w:rsidRPr="008926A5">
        <w:rPr>
          <w:rFonts w:ascii="Times New Roman" w:hAnsi="Times New Roman" w:hint="eastAsia"/>
          <w:noProof/>
        </w:rPr>
        <w:t>横坐标为</w:t>
      </w:r>
      <w:r w:rsidR="00C62D4F" w:rsidRPr="008926A5">
        <w:rPr>
          <w:rFonts w:ascii="Times New Roman" w:hAnsi="Times New Roman"/>
          <w:noProof/>
        </w:rPr>
        <w:t>2427</w:t>
      </w:r>
      <w:r w:rsidR="00C62D4F" w:rsidRPr="008926A5">
        <w:rPr>
          <w:rFonts w:ascii="Times New Roman" w:hAnsi="Times New Roman" w:hint="eastAsia"/>
          <w:noProof/>
        </w:rPr>
        <w:t>，</w:t>
      </w:r>
      <w:r w:rsidR="00FB2ECC">
        <w:rPr>
          <w:rFonts w:ascii="Times New Roman" w:hAnsi="Times New Roman" w:hint="eastAsia"/>
          <w:noProof/>
        </w:rPr>
        <w:t>对应</w:t>
      </w:r>
      <w:r w:rsidR="00C62D4F" w:rsidRPr="008926A5">
        <w:rPr>
          <w:rFonts w:ascii="Times New Roman" w:hAnsi="Times New Roman" w:hint="eastAsia"/>
          <w:noProof/>
        </w:rPr>
        <w:t>完成</w:t>
      </w:r>
      <w:r w:rsidR="00C62D4F" w:rsidRPr="008926A5">
        <w:rPr>
          <w:rFonts w:ascii="Times New Roman" w:hAnsi="Times New Roman"/>
          <w:noProof/>
        </w:rPr>
        <w:t>最后一次</w:t>
      </w:r>
      <w:r w:rsidR="00FB2ECC">
        <w:rPr>
          <w:rFonts w:ascii="Times New Roman" w:hAnsi="Times New Roman" w:hint="eastAsia"/>
          <w:noProof/>
        </w:rPr>
        <w:t>SA</w:t>
      </w:r>
      <w:r w:rsidR="00C62D4F" w:rsidRPr="008926A5">
        <w:rPr>
          <w:rFonts w:ascii="Times New Roman" w:hAnsi="Times New Roman" w:hint="eastAsia"/>
          <w:noProof/>
        </w:rPr>
        <w:t>算法</w:t>
      </w:r>
      <w:r w:rsidR="00FB2ECC">
        <w:rPr>
          <w:rFonts w:ascii="Times New Roman" w:hAnsi="Times New Roman" w:hint="eastAsia"/>
          <w:noProof/>
        </w:rPr>
        <w:t>的</w:t>
      </w:r>
      <w:r w:rsidR="00C62D4F" w:rsidRPr="008926A5">
        <w:rPr>
          <w:rFonts w:ascii="Times New Roman" w:hAnsi="Times New Roman"/>
          <w:noProof/>
        </w:rPr>
        <w:t>迭代</w:t>
      </w:r>
      <w:r w:rsidR="00FB2ECC">
        <w:rPr>
          <w:rFonts w:ascii="Times New Roman" w:hAnsi="Times New Roman" w:hint="eastAsia"/>
          <w:noProof/>
        </w:rPr>
        <w:t>次数</w:t>
      </w:r>
      <w:r w:rsidR="00C62D4F" w:rsidRPr="008926A5">
        <w:rPr>
          <w:rFonts w:ascii="Times New Roman" w:hAnsi="Times New Roman"/>
          <w:noProof/>
        </w:rPr>
        <w:t>。</w:t>
      </w:r>
      <w:r w:rsidR="00FB2ECC">
        <w:rPr>
          <w:rFonts w:ascii="Times New Roman" w:hAnsi="Times New Roman" w:hint="eastAsia"/>
          <w:noProof/>
        </w:rPr>
        <w:t>能够图中从</w:t>
      </w:r>
      <w:r w:rsidR="00C62D4F" w:rsidRPr="008926A5">
        <w:rPr>
          <w:rFonts w:ascii="Times New Roman" w:hAnsi="Times New Roman"/>
          <w:noProof/>
        </w:rPr>
        <w:t>看出，在</w:t>
      </w:r>
      <w:r w:rsidR="00FB2ECC">
        <w:rPr>
          <w:rFonts w:ascii="Times New Roman" w:hAnsi="Times New Roman" w:hint="eastAsia"/>
          <w:noProof/>
        </w:rPr>
        <w:t>SA</w:t>
      </w:r>
      <w:r w:rsidR="002274CF" w:rsidRPr="008926A5">
        <w:rPr>
          <w:rFonts w:ascii="Times New Roman" w:hAnsi="Times New Roman" w:hint="eastAsia"/>
          <w:noProof/>
        </w:rPr>
        <w:t>算法</w:t>
      </w:r>
      <w:r w:rsidR="00FB2ECC">
        <w:rPr>
          <w:rFonts w:ascii="Times New Roman" w:hAnsi="Times New Roman" w:hint="eastAsia"/>
          <w:noProof/>
        </w:rPr>
        <w:t>迭代</w:t>
      </w:r>
      <w:r w:rsidR="002274CF" w:rsidRPr="008926A5">
        <w:rPr>
          <w:rFonts w:ascii="Times New Roman" w:hAnsi="Times New Roman"/>
          <w:noProof/>
        </w:rPr>
        <w:t>前</w:t>
      </w:r>
      <w:r w:rsidR="002274CF" w:rsidRPr="008926A5">
        <w:rPr>
          <w:rFonts w:ascii="Times New Roman" w:hAnsi="Times New Roman" w:hint="eastAsia"/>
          <w:noProof/>
        </w:rPr>
        <w:t>期</w:t>
      </w:r>
      <w:r w:rsidR="002274CF" w:rsidRPr="008926A5">
        <w:rPr>
          <w:rFonts w:ascii="Times New Roman" w:hAnsi="Times New Roman"/>
          <w:noProof/>
        </w:rPr>
        <w:t>，即从</w:t>
      </w:r>
      <w:r w:rsidR="002274CF" w:rsidRPr="008926A5">
        <w:rPr>
          <w:rFonts w:ascii="Times New Roman" w:hAnsi="Times New Roman" w:hint="eastAsia"/>
          <w:noProof/>
        </w:rPr>
        <w:t>A</w:t>
      </w:r>
      <w:r w:rsidR="002274CF" w:rsidRPr="008926A5">
        <w:rPr>
          <w:rFonts w:ascii="Times New Roman" w:hAnsi="Times New Roman" w:hint="eastAsia"/>
          <w:noProof/>
        </w:rPr>
        <w:t>点</w:t>
      </w:r>
      <w:r w:rsidR="002274CF" w:rsidRPr="008926A5">
        <w:rPr>
          <w:rFonts w:ascii="Times New Roman" w:hAnsi="Times New Roman"/>
          <w:noProof/>
        </w:rPr>
        <w:t>到</w:t>
      </w:r>
      <w:r w:rsidR="002274CF" w:rsidRPr="008926A5">
        <w:rPr>
          <w:rFonts w:ascii="Times New Roman" w:hAnsi="Times New Roman" w:hint="eastAsia"/>
          <w:noProof/>
        </w:rPr>
        <w:t>B</w:t>
      </w:r>
      <w:r w:rsidR="002274CF" w:rsidRPr="008926A5">
        <w:rPr>
          <w:rFonts w:ascii="Times New Roman" w:hAnsi="Times New Roman" w:hint="eastAsia"/>
          <w:noProof/>
        </w:rPr>
        <w:t>点</w:t>
      </w:r>
      <w:r w:rsidR="002274CF" w:rsidRPr="008926A5">
        <w:rPr>
          <w:rFonts w:ascii="Times New Roman" w:hAnsi="Times New Roman"/>
          <w:noProof/>
        </w:rPr>
        <w:t>，</w:t>
      </w:r>
      <w:r w:rsidR="00F6028A" w:rsidRPr="002F5A47">
        <w:rPr>
          <w:rFonts w:ascii="Times New Roman" w:hAnsi="Times New Roman" w:cs="Times New Roman"/>
          <w:i/>
          <w:noProof/>
        </w:rPr>
        <w:t>ObjV</w:t>
      </w:r>
      <w:r w:rsidR="00FB2ECC" w:rsidRPr="008926A5">
        <w:rPr>
          <w:rFonts w:ascii="Times New Roman" w:hAnsi="Times New Roman" w:hint="eastAsia"/>
          <w:noProof/>
        </w:rPr>
        <w:t>数值</w:t>
      </w:r>
      <w:r w:rsidR="002274CF" w:rsidRPr="008926A5">
        <w:rPr>
          <w:rFonts w:ascii="Times New Roman" w:hAnsi="Times New Roman"/>
          <w:noProof/>
        </w:rPr>
        <w:t>迅速下降</w:t>
      </w:r>
      <w:r w:rsidR="00FB2ECC">
        <w:rPr>
          <w:rFonts w:ascii="Times New Roman" w:hAnsi="Times New Roman" w:hint="eastAsia"/>
          <w:noProof/>
        </w:rPr>
        <w:t>，优化效果非常明显</w:t>
      </w:r>
      <w:r w:rsidR="002274CF" w:rsidRPr="008926A5">
        <w:rPr>
          <w:rFonts w:ascii="Times New Roman" w:hAnsi="Times New Roman" w:hint="eastAsia"/>
          <w:noProof/>
        </w:rPr>
        <w:t>；随着温度</w:t>
      </w:r>
      <w:r w:rsidR="002274CF" w:rsidRPr="008926A5">
        <w:rPr>
          <w:rFonts w:ascii="Times New Roman" w:hAnsi="Times New Roman"/>
          <w:noProof/>
        </w:rPr>
        <w:t>的不断</w:t>
      </w:r>
      <w:r w:rsidR="002274CF" w:rsidRPr="008926A5">
        <w:rPr>
          <w:rFonts w:ascii="Times New Roman" w:hAnsi="Times New Roman" w:hint="eastAsia"/>
          <w:noProof/>
        </w:rPr>
        <w:t>降低</w:t>
      </w:r>
      <w:r w:rsidR="002274CF" w:rsidRPr="008926A5">
        <w:rPr>
          <w:rFonts w:ascii="Times New Roman" w:hAnsi="Times New Roman"/>
          <w:noProof/>
        </w:rPr>
        <w:t>，迭代次数逐步增加，算法趋于收敛，</w:t>
      </w:r>
      <w:r w:rsidR="00FB2ECC">
        <w:rPr>
          <w:rFonts w:ascii="Times New Roman" w:hAnsi="Times New Roman" w:hint="eastAsia"/>
          <w:noProof/>
        </w:rPr>
        <w:t>SA</w:t>
      </w:r>
      <w:r w:rsidR="00FB2ECC" w:rsidRPr="008926A5">
        <w:rPr>
          <w:rFonts w:ascii="Times New Roman" w:hAnsi="Times New Roman" w:hint="eastAsia"/>
          <w:noProof/>
        </w:rPr>
        <w:t>算法</w:t>
      </w:r>
      <w:r w:rsidR="002274CF" w:rsidRPr="008926A5">
        <w:rPr>
          <w:rFonts w:ascii="Times New Roman" w:hAnsi="Times New Roman"/>
          <w:noProof/>
        </w:rPr>
        <w:t>优化效果变得缓慢</w:t>
      </w:r>
      <w:r w:rsidR="002274CF" w:rsidRPr="008926A5">
        <w:rPr>
          <w:rFonts w:ascii="Times New Roman" w:hAnsi="Times New Roman" w:hint="eastAsia"/>
          <w:noProof/>
        </w:rPr>
        <w:t>。从</w:t>
      </w:r>
      <w:r w:rsidR="002274CF" w:rsidRPr="008926A5">
        <w:rPr>
          <w:rFonts w:ascii="Times New Roman" w:hAnsi="Times New Roman" w:hint="eastAsia"/>
          <w:noProof/>
        </w:rPr>
        <w:t>A</w:t>
      </w:r>
      <w:r w:rsidR="002274CF" w:rsidRPr="008926A5">
        <w:rPr>
          <w:rFonts w:ascii="Times New Roman" w:hAnsi="Times New Roman" w:hint="eastAsia"/>
          <w:noProof/>
        </w:rPr>
        <w:t>点到</w:t>
      </w:r>
      <w:r w:rsidR="002274CF" w:rsidRPr="008926A5">
        <w:rPr>
          <w:rFonts w:ascii="Times New Roman" w:hAnsi="Times New Roman" w:hint="eastAsia"/>
          <w:noProof/>
        </w:rPr>
        <w:t>G</w:t>
      </w:r>
      <w:r w:rsidR="002274CF" w:rsidRPr="008926A5">
        <w:rPr>
          <w:rFonts w:ascii="Times New Roman" w:hAnsi="Times New Roman" w:hint="eastAsia"/>
          <w:noProof/>
        </w:rPr>
        <w:t>点所</w:t>
      </w:r>
      <w:r w:rsidR="002274CF" w:rsidRPr="008926A5">
        <w:rPr>
          <w:rFonts w:ascii="Times New Roman" w:hAnsi="Times New Roman"/>
          <w:noProof/>
        </w:rPr>
        <w:t>对应的</w:t>
      </w:r>
      <w:r w:rsidR="00F6028A" w:rsidRPr="002F5A47">
        <w:rPr>
          <w:rFonts w:ascii="Times New Roman" w:hAnsi="Times New Roman" w:cs="Times New Roman"/>
          <w:i/>
          <w:noProof/>
        </w:rPr>
        <w:t>ObjV</w:t>
      </w:r>
      <w:r w:rsidR="00FB2ECC" w:rsidRPr="008926A5">
        <w:rPr>
          <w:rFonts w:ascii="Times New Roman" w:hAnsi="Times New Roman" w:hint="eastAsia"/>
          <w:noProof/>
        </w:rPr>
        <w:t>数值</w:t>
      </w:r>
      <w:r w:rsidR="002274CF" w:rsidRPr="008926A5">
        <w:rPr>
          <w:rFonts w:ascii="Times New Roman" w:hAnsi="Times New Roman" w:hint="eastAsia"/>
          <w:noProof/>
        </w:rPr>
        <w:t>依次为</w:t>
      </w:r>
      <w:r w:rsidR="002274CF" w:rsidRPr="008926A5">
        <w:rPr>
          <w:rFonts w:ascii="Times New Roman" w:hAnsi="Times New Roman"/>
          <w:noProof/>
        </w:rPr>
        <w:t>：</w:t>
      </w:r>
      <w:r w:rsidR="008926A5">
        <w:rPr>
          <w:rFonts w:ascii="Times New Roman" w:hAnsi="Times New Roman"/>
        </w:rPr>
        <w:t>81.5</w:t>
      </w:r>
      <w:r w:rsidR="00FB2ECC">
        <w:rPr>
          <w:rFonts w:ascii="Times New Roman" w:hAnsi="Times New Roman" w:hint="eastAsia"/>
        </w:rPr>
        <w:t>，</w:t>
      </w:r>
      <w:r w:rsidR="008926A5">
        <w:rPr>
          <w:rFonts w:ascii="Times New Roman" w:hAnsi="Times New Roman"/>
        </w:rPr>
        <w:t>51.7</w:t>
      </w:r>
      <w:r w:rsidR="008926A5">
        <w:rPr>
          <w:rFonts w:ascii="Times New Roman" w:hAnsi="Times New Roman" w:hint="eastAsia"/>
        </w:rPr>
        <w:t>，</w:t>
      </w:r>
      <w:r w:rsidR="008926A5">
        <w:rPr>
          <w:rFonts w:ascii="Times New Roman" w:hAnsi="Times New Roman"/>
        </w:rPr>
        <w:t>39.1</w:t>
      </w:r>
      <w:r w:rsidR="008926A5">
        <w:rPr>
          <w:rFonts w:ascii="Times New Roman" w:hAnsi="Times New Roman" w:hint="eastAsia"/>
        </w:rPr>
        <w:t>，</w:t>
      </w:r>
      <w:r w:rsidR="008926A5">
        <w:rPr>
          <w:rFonts w:ascii="Times New Roman" w:hAnsi="Times New Roman"/>
        </w:rPr>
        <w:t>34.0</w:t>
      </w:r>
      <w:r w:rsidR="008926A5">
        <w:rPr>
          <w:rFonts w:ascii="Times New Roman" w:hAnsi="Times New Roman" w:hint="eastAsia"/>
        </w:rPr>
        <w:t>，</w:t>
      </w:r>
      <w:r w:rsidR="008926A5">
        <w:rPr>
          <w:rFonts w:ascii="Times New Roman" w:hAnsi="Times New Roman"/>
        </w:rPr>
        <w:t>31.4</w:t>
      </w:r>
      <w:r w:rsidR="008926A5">
        <w:rPr>
          <w:rFonts w:ascii="Times New Roman" w:hAnsi="Times New Roman" w:hint="eastAsia"/>
        </w:rPr>
        <w:t>，</w:t>
      </w:r>
      <w:r w:rsidR="008926A5">
        <w:rPr>
          <w:rFonts w:ascii="Times New Roman" w:hAnsi="Times New Roman"/>
        </w:rPr>
        <w:t>30.3</w:t>
      </w:r>
      <w:r w:rsidR="008926A5">
        <w:rPr>
          <w:rFonts w:ascii="Times New Roman" w:hAnsi="Times New Roman" w:hint="eastAsia"/>
        </w:rPr>
        <w:t>，</w:t>
      </w:r>
      <w:r w:rsidR="002274CF" w:rsidRPr="008926A5">
        <w:rPr>
          <w:rFonts w:ascii="Times New Roman" w:hAnsi="Times New Roman"/>
        </w:rPr>
        <w:t>27</w:t>
      </w:r>
      <w:r w:rsidR="008926A5">
        <w:rPr>
          <w:rFonts w:ascii="Times New Roman" w:hAnsi="Times New Roman"/>
        </w:rPr>
        <w:t>.0</w:t>
      </w:r>
      <w:r w:rsidR="002274CF" w:rsidRPr="008926A5">
        <w:rPr>
          <w:rFonts w:ascii="Times New Roman" w:hAnsi="Times New Roman" w:hint="eastAsia"/>
        </w:rPr>
        <w:t>。</w:t>
      </w:r>
    </w:p>
    <w:p w14:paraId="2171BAB7" w14:textId="38B8C914" w:rsidR="00240CE9" w:rsidRDefault="00EC2DB2" w:rsidP="00240CE9">
      <w:pPr>
        <w:jc w:val="center"/>
        <w:rPr>
          <w:noProof/>
          <w:sz w:val="24"/>
          <w:szCs w:val="24"/>
        </w:rPr>
      </w:pPr>
      <w:r>
        <w:rPr>
          <w:noProof/>
          <w:sz w:val="24"/>
          <w:szCs w:val="24"/>
        </w:rPr>
        <w:lastRenderedPageBreak/>
        <w:drawing>
          <wp:inline distT="0" distB="0" distL="0" distR="0" wp14:anchorId="2406C9F3" wp14:editId="0E5A9A7D">
            <wp:extent cx="3678936" cy="232867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15SA的loss.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78936" cy="2328672"/>
                    </a:xfrm>
                    <a:prstGeom prst="rect">
                      <a:avLst/>
                    </a:prstGeom>
                  </pic:spPr>
                </pic:pic>
              </a:graphicData>
            </a:graphic>
          </wp:inline>
        </w:drawing>
      </w:r>
    </w:p>
    <w:p w14:paraId="05B6D4FC" w14:textId="301D3EFA" w:rsidR="001A2DEB" w:rsidRPr="008926A5" w:rsidRDefault="00240CE9" w:rsidP="002274CF">
      <w:pPr>
        <w:jc w:val="center"/>
        <w:rPr>
          <w:rFonts w:eastAsia="楷体"/>
          <w:noProof/>
          <w:szCs w:val="24"/>
        </w:rPr>
      </w:pPr>
      <w:r w:rsidRPr="008926A5">
        <w:rPr>
          <w:rFonts w:eastAsia="楷体" w:hint="eastAsia"/>
          <w:noProof/>
          <w:szCs w:val="24"/>
        </w:rPr>
        <w:t>图</w:t>
      </w:r>
      <w:r w:rsidRPr="008926A5">
        <w:rPr>
          <w:rFonts w:eastAsia="楷体" w:hint="eastAsia"/>
          <w:noProof/>
          <w:szCs w:val="24"/>
        </w:rPr>
        <w:t>3</w:t>
      </w:r>
      <w:r w:rsidR="00031E66">
        <w:rPr>
          <w:rFonts w:eastAsia="楷体"/>
          <w:noProof/>
          <w:szCs w:val="24"/>
        </w:rPr>
        <w:t xml:space="preserve">-18 </w:t>
      </w:r>
      <w:r w:rsidR="00031E66">
        <w:rPr>
          <w:rFonts w:eastAsia="楷体" w:hint="eastAsia"/>
          <w:noProof/>
          <w:szCs w:val="24"/>
        </w:rPr>
        <w:t>SA</w:t>
      </w:r>
      <w:r w:rsidRPr="008926A5">
        <w:rPr>
          <w:rFonts w:eastAsia="楷体"/>
          <w:noProof/>
          <w:szCs w:val="24"/>
        </w:rPr>
        <w:t>算法</w:t>
      </w:r>
      <w:r w:rsidRPr="008926A5">
        <w:rPr>
          <w:rFonts w:eastAsia="楷体" w:hint="eastAsia"/>
          <w:noProof/>
          <w:szCs w:val="24"/>
        </w:rPr>
        <w:t>迭代</w:t>
      </w:r>
      <w:r w:rsidR="00C62D4F" w:rsidRPr="008926A5">
        <w:rPr>
          <w:rFonts w:eastAsia="楷体"/>
          <w:noProof/>
          <w:szCs w:val="24"/>
        </w:rPr>
        <w:t>次数与</w:t>
      </w:r>
      <w:r w:rsidRPr="008926A5">
        <w:rPr>
          <w:rFonts w:eastAsia="楷体"/>
          <w:noProof/>
          <w:szCs w:val="24"/>
        </w:rPr>
        <w:t>目标差值</w:t>
      </w:r>
      <w:r w:rsidRPr="008926A5">
        <w:rPr>
          <w:rFonts w:eastAsia="楷体" w:hint="eastAsia"/>
          <w:noProof/>
          <w:szCs w:val="24"/>
        </w:rPr>
        <w:t>的</w:t>
      </w:r>
      <w:r w:rsidRPr="008926A5">
        <w:rPr>
          <w:rFonts w:eastAsia="楷体"/>
          <w:noProof/>
          <w:szCs w:val="24"/>
        </w:rPr>
        <w:t>关系曲线</w:t>
      </w:r>
    </w:p>
    <w:p w14:paraId="013D5330" w14:textId="4A98E60B" w:rsidR="004A47B4" w:rsidRDefault="00D605E1" w:rsidP="00D605E1">
      <w:pPr>
        <w:pStyle w:val="2"/>
        <w:spacing w:after="312"/>
        <w:rPr>
          <w:noProof/>
        </w:rPr>
      </w:pPr>
      <w:bookmarkStart w:id="80" w:name="_Toc38644614"/>
      <w:r>
        <w:rPr>
          <w:rFonts w:hint="eastAsia"/>
          <w:noProof/>
        </w:rPr>
        <w:t>3.</w:t>
      </w:r>
      <w:r w:rsidR="00353E51">
        <w:rPr>
          <w:rFonts w:hint="eastAsia"/>
          <w:noProof/>
        </w:rPr>
        <w:t>5</w:t>
      </w:r>
      <w:r w:rsidR="004A47B4">
        <w:rPr>
          <w:rFonts w:hint="eastAsia"/>
          <w:noProof/>
        </w:rPr>
        <w:t xml:space="preserve"> </w:t>
      </w:r>
      <w:r w:rsidR="004A47B4">
        <w:rPr>
          <w:rFonts w:hint="eastAsia"/>
          <w:noProof/>
        </w:rPr>
        <w:t>利用</w:t>
      </w:r>
      <w:r w:rsidR="003E6D8E">
        <w:rPr>
          <w:rFonts w:hint="eastAsia"/>
          <w:noProof/>
        </w:rPr>
        <w:t>M</w:t>
      </w:r>
      <w:r w:rsidR="003E6D8E">
        <w:rPr>
          <w:noProof/>
        </w:rPr>
        <w:t>DBS</w:t>
      </w:r>
      <w:r w:rsidR="003E6D8E">
        <w:rPr>
          <w:rFonts w:hint="eastAsia"/>
          <w:noProof/>
        </w:rPr>
        <w:t>算法</w:t>
      </w:r>
      <w:r w:rsidR="004A47B4">
        <w:rPr>
          <w:noProof/>
        </w:rPr>
        <w:t>对</w:t>
      </w:r>
      <w:r w:rsidR="003E6D8E">
        <w:rPr>
          <w:rFonts w:hint="eastAsia"/>
          <w:noProof/>
        </w:rPr>
        <w:t>P</w:t>
      </w:r>
      <w:r w:rsidR="003E6D8E">
        <w:rPr>
          <w:noProof/>
        </w:rPr>
        <w:t>MC</w:t>
      </w:r>
      <w:r w:rsidR="004A47B4">
        <w:rPr>
          <w:noProof/>
        </w:rPr>
        <w:t>进行</w:t>
      </w:r>
      <w:r w:rsidR="003E6D8E">
        <w:rPr>
          <w:rFonts w:hint="eastAsia"/>
          <w:noProof/>
        </w:rPr>
        <w:t>设计</w:t>
      </w:r>
      <w:bookmarkEnd w:id="80"/>
    </w:p>
    <w:p w14:paraId="46A9D635" w14:textId="2B197F75" w:rsidR="00BD1B5E" w:rsidRDefault="00EC2DB2" w:rsidP="00EC2DB2">
      <w:pPr>
        <w:spacing w:line="400" w:lineRule="exact"/>
        <w:ind w:firstLineChars="200" w:firstLine="480"/>
        <w:rPr>
          <w:noProof/>
          <w:sz w:val="24"/>
          <w:szCs w:val="24"/>
        </w:rPr>
      </w:pPr>
      <w:r>
        <w:rPr>
          <w:rFonts w:hint="eastAsia"/>
          <w:noProof/>
          <w:sz w:val="24"/>
          <w:szCs w:val="24"/>
        </w:rPr>
        <w:t>本节在</w:t>
      </w:r>
      <w:r>
        <w:rPr>
          <w:rFonts w:hint="eastAsia"/>
          <w:noProof/>
          <w:sz w:val="24"/>
          <w:szCs w:val="24"/>
        </w:rPr>
        <w:t>DBS</w:t>
      </w:r>
      <w:r>
        <w:rPr>
          <w:rFonts w:hint="eastAsia"/>
          <w:noProof/>
          <w:sz w:val="24"/>
          <w:szCs w:val="24"/>
        </w:rPr>
        <w:t>算法的</w:t>
      </w:r>
      <w:r>
        <w:rPr>
          <w:noProof/>
          <w:sz w:val="24"/>
          <w:szCs w:val="24"/>
        </w:rPr>
        <w:t>基础上，提出了一种基于多遍历的</w:t>
      </w:r>
      <w:r w:rsidRPr="00EB3BF0">
        <w:rPr>
          <w:rFonts w:hint="eastAsia"/>
          <w:noProof/>
          <w:sz w:val="24"/>
          <w:szCs w:val="24"/>
        </w:rPr>
        <w:t>MDBS</w:t>
      </w:r>
      <w:r>
        <w:rPr>
          <w:rFonts w:hint="eastAsia"/>
          <w:noProof/>
          <w:sz w:val="24"/>
          <w:szCs w:val="24"/>
        </w:rPr>
        <w:t>算法，它与</w:t>
      </w:r>
      <w:r>
        <w:rPr>
          <w:noProof/>
          <w:sz w:val="24"/>
          <w:szCs w:val="24"/>
        </w:rPr>
        <w:t>传统单</w:t>
      </w:r>
      <w:r>
        <w:rPr>
          <w:rFonts w:hint="eastAsia"/>
          <w:noProof/>
          <w:sz w:val="24"/>
          <w:szCs w:val="24"/>
        </w:rPr>
        <w:t>遍历</w:t>
      </w:r>
      <w:r>
        <w:rPr>
          <w:rFonts w:hint="eastAsia"/>
          <w:noProof/>
          <w:sz w:val="24"/>
          <w:szCs w:val="24"/>
        </w:rPr>
        <w:t>DBS</w:t>
      </w:r>
      <w:r>
        <w:rPr>
          <w:rFonts w:hint="eastAsia"/>
          <w:noProof/>
          <w:sz w:val="24"/>
          <w:szCs w:val="24"/>
        </w:rPr>
        <w:t>算法相比，</w:t>
      </w:r>
      <w:r>
        <w:rPr>
          <w:noProof/>
          <w:sz w:val="24"/>
          <w:szCs w:val="24"/>
        </w:rPr>
        <w:t>具有更加</w:t>
      </w:r>
      <w:r>
        <w:rPr>
          <w:rFonts w:hint="eastAsia"/>
          <w:noProof/>
          <w:sz w:val="24"/>
          <w:szCs w:val="24"/>
        </w:rPr>
        <w:t>良好</w:t>
      </w:r>
      <w:r>
        <w:rPr>
          <w:noProof/>
          <w:sz w:val="24"/>
          <w:szCs w:val="24"/>
        </w:rPr>
        <w:t>的优化效果。</w:t>
      </w:r>
      <w:r w:rsidR="00492E42" w:rsidRPr="00492E42">
        <w:rPr>
          <w:rFonts w:hint="eastAsia"/>
          <w:noProof/>
          <w:sz w:val="24"/>
          <w:szCs w:val="24"/>
        </w:rPr>
        <w:t>利用</w:t>
      </w:r>
      <w:r w:rsidR="0053307A" w:rsidRPr="00EB3BF0">
        <w:rPr>
          <w:rFonts w:hint="eastAsia"/>
          <w:noProof/>
          <w:sz w:val="24"/>
          <w:szCs w:val="24"/>
        </w:rPr>
        <w:t>MDBS</w:t>
      </w:r>
      <w:r>
        <w:rPr>
          <w:rFonts w:hint="eastAsia"/>
          <w:noProof/>
          <w:sz w:val="24"/>
          <w:szCs w:val="24"/>
        </w:rPr>
        <w:t>算法</w:t>
      </w:r>
      <w:r w:rsidR="0053307A" w:rsidRPr="00EB3BF0">
        <w:rPr>
          <w:rFonts w:hint="eastAsia"/>
          <w:noProof/>
          <w:sz w:val="24"/>
          <w:szCs w:val="24"/>
        </w:rPr>
        <w:t>来连续多次对</w:t>
      </w:r>
      <w:r w:rsidR="0053307A" w:rsidRPr="00EB3BF0">
        <w:rPr>
          <w:rFonts w:hint="eastAsia"/>
          <w:noProof/>
          <w:sz w:val="24"/>
          <w:szCs w:val="24"/>
        </w:rPr>
        <w:t>SCM</w:t>
      </w:r>
      <w:r w:rsidR="0053307A" w:rsidRPr="00EB3BF0">
        <w:rPr>
          <w:rFonts w:hint="eastAsia"/>
          <w:noProof/>
          <w:sz w:val="24"/>
          <w:szCs w:val="24"/>
        </w:rPr>
        <w:t>结构</w:t>
      </w:r>
      <w:r w:rsidR="0053307A" w:rsidRPr="00EB3BF0">
        <w:rPr>
          <w:noProof/>
          <w:sz w:val="24"/>
          <w:szCs w:val="24"/>
        </w:rPr>
        <w:t>进行遍历</w:t>
      </w:r>
      <w:r>
        <w:rPr>
          <w:rFonts w:hint="eastAsia"/>
          <w:noProof/>
          <w:sz w:val="24"/>
          <w:szCs w:val="24"/>
        </w:rPr>
        <w:t>，可以</w:t>
      </w:r>
      <w:r>
        <w:rPr>
          <w:noProof/>
          <w:sz w:val="24"/>
          <w:szCs w:val="24"/>
        </w:rPr>
        <w:t>实现更高性能的</w:t>
      </w:r>
      <w:r>
        <w:rPr>
          <w:rFonts w:hint="eastAsia"/>
          <w:noProof/>
          <w:sz w:val="24"/>
          <w:szCs w:val="24"/>
        </w:rPr>
        <w:t>PMC</w:t>
      </w:r>
      <w:r w:rsidR="0053307A">
        <w:rPr>
          <w:rFonts w:hint="eastAsia"/>
          <w:noProof/>
          <w:sz w:val="24"/>
          <w:szCs w:val="24"/>
        </w:rPr>
        <w:t>。</w:t>
      </w:r>
      <w:r w:rsidR="00FF7582" w:rsidRPr="00BD1B5E">
        <w:rPr>
          <w:noProof/>
          <w:sz w:val="24"/>
          <w:szCs w:val="24"/>
        </w:rPr>
        <w:t>共</w:t>
      </w:r>
      <w:r w:rsidR="0053307A" w:rsidRPr="00BD1B5E">
        <w:rPr>
          <w:rFonts w:hint="eastAsia"/>
          <w:noProof/>
          <w:sz w:val="24"/>
          <w:szCs w:val="24"/>
        </w:rPr>
        <w:t>设计</w:t>
      </w:r>
      <w:r w:rsidR="00FF7582" w:rsidRPr="00BD1B5E">
        <w:rPr>
          <w:noProof/>
          <w:sz w:val="24"/>
          <w:szCs w:val="24"/>
        </w:rPr>
        <w:t>了三种</w:t>
      </w:r>
      <w:r w:rsidR="004F0286" w:rsidRPr="00BD1B5E">
        <w:rPr>
          <w:rFonts w:hint="eastAsia"/>
          <w:noProof/>
          <w:sz w:val="24"/>
          <w:szCs w:val="24"/>
        </w:rPr>
        <w:t>密度</w:t>
      </w:r>
      <w:r w:rsidR="004F0286" w:rsidRPr="00BD1B5E">
        <w:rPr>
          <w:noProof/>
          <w:sz w:val="24"/>
          <w:szCs w:val="24"/>
        </w:rPr>
        <w:t>的</w:t>
      </w:r>
      <w:r w:rsidR="00FF7582" w:rsidRPr="00BD1B5E">
        <w:rPr>
          <w:rFonts w:hint="eastAsia"/>
          <w:noProof/>
          <w:sz w:val="24"/>
          <w:szCs w:val="24"/>
        </w:rPr>
        <w:t>SCM</w:t>
      </w:r>
      <w:r w:rsidR="00FF7582" w:rsidRPr="00BD1B5E">
        <w:rPr>
          <w:rFonts w:hint="eastAsia"/>
          <w:noProof/>
          <w:sz w:val="24"/>
          <w:szCs w:val="24"/>
        </w:rPr>
        <w:t>结构</w:t>
      </w:r>
      <w:r w:rsidR="00FF7582" w:rsidRPr="00BD1B5E">
        <w:rPr>
          <w:noProof/>
          <w:sz w:val="24"/>
          <w:szCs w:val="24"/>
        </w:rPr>
        <w:t>，分别为：</w:t>
      </w:r>
      <w:r w:rsidR="00FF7582" w:rsidRPr="00BD1B5E">
        <w:rPr>
          <w:rFonts w:hint="eastAsia"/>
          <w:noProof/>
          <w:sz w:val="24"/>
          <w:szCs w:val="24"/>
        </w:rPr>
        <w:t>20</w:t>
      </w:r>
      <m:oMath>
        <m:r>
          <m:rPr>
            <m:sty m:val="p"/>
          </m:rPr>
          <w:rPr>
            <w:rFonts w:ascii="Cambria Math" w:hAnsi="Cambria Math"/>
            <w:noProof/>
            <w:sz w:val="24"/>
            <w:szCs w:val="24"/>
          </w:rPr>
          <m:t>×</m:t>
        </m:r>
      </m:oMath>
      <w:r w:rsidR="00FF7582" w:rsidRPr="00BD1B5E">
        <w:rPr>
          <w:noProof/>
          <w:sz w:val="24"/>
          <w:szCs w:val="24"/>
        </w:rPr>
        <w:t>20</w:t>
      </w:r>
      <w:r w:rsidR="0053307A" w:rsidRPr="00BD1B5E">
        <w:rPr>
          <w:rFonts w:hint="eastAsia"/>
          <w:noProof/>
          <w:sz w:val="24"/>
          <w:szCs w:val="24"/>
        </w:rPr>
        <w:t>，</w:t>
      </w:r>
      <w:r w:rsidR="00FF7582" w:rsidRPr="00BD1B5E">
        <w:rPr>
          <w:rFonts w:hint="eastAsia"/>
          <w:noProof/>
          <w:sz w:val="24"/>
          <w:szCs w:val="24"/>
        </w:rPr>
        <w:t>30</w:t>
      </w:r>
      <m:oMath>
        <m:r>
          <m:rPr>
            <m:sty m:val="p"/>
          </m:rPr>
          <w:rPr>
            <w:rFonts w:ascii="Cambria Math" w:hAnsi="Cambria Math"/>
            <w:noProof/>
            <w:sz w:val="24"/>
            <w:szCs w:val="24"/>
          </w:rPr>
          <m:t>×</m:t>
        </m:r>
      </m:oMath>
      <w:r w:rsidR="00FF7582" w:rsidRPr="00BD1B5E">
        <w:rPr>
          <w:noProof/>
          <w:sz w:val="24"/>
          <w:szCs w:val="24"/>
        </w:rPr>
        <w:t>30</w:t>
      </w:r>
      <w:r w:rsidR="0053307A" w:rsidRPr="00BD1B5E">
        <w:rPr>
          <w:rFonts w:hint="eastAsia"/>
          <w:noProof/>
          <w:sz w:val="24"/>
          <w:szCs w:val="24"/>
        </w:rPr>
        <w:t>与</w:t>
      </w:r>
      <w:r w:rsidR="00FF7582" w:rsidRPr="00BD1B5E">
        <w:rPr>
          <w:rFonts w:hint="eastAsia"/>
          <w:noProof/>
          <w:sz w:val="24"/>
          <w:szCs w:val="24"/>
        </w:rPr>
        <w:t>40</w:t>
      </w:r>
      <m:oMath>
        <m:r>
          <m:rPr>
            <m:sty m:val="p"/>
          </m:rPr>
          <w:rPr>
            <w:rFonts w:ascii="Cambria Math" w:hAnsi="Cambria Math"/>
            <w:noProof/>
            <w:sz w:val="24"/>
            <w:szCs w:val="24"/>
          </w:rPr>
          <m:t>×</m:t>
        </m:r>
      </m:oMath>
      <w:r w:rsidR="00FF7582" w:rsidRPr="00BD1B5E">
        <w:rPr>
          <w:noProof/>
          <w:sz w:val="24"/>
          <w:szCs w:val="24"/>
        </w:rPr>
        <w:t>40</w:t>
      </w:r>
      <w:r w:rsidR="00FF7582" w:rsidRPr="00BD1B5E">
        <w:rPr>
          <w:noProof/>
          <w:sz w:val="24"/>
          <w:szCs w:val="24"/>
        </w:rPr>
        <w:t>。</w:t>
      </w:r>
      <w:r w:rsidR="0009206F" w:rsidRPr="00BD1B5E">
        <w:rPr>
          <w:noProof/>
          <w:sz w:val="24"/>
          <w:szCs w:val="24"/>
        </w:rPr>
        <w:t>利用</w:t>
      </w:r>
      <w:r w:rsidR="0053307A" w:rsidRPr="00BD1B5E">
        <w:rPr>
          <w:rFonts w:hint="eastAsia"/>
          <w:noProof/>
          <w:sz w:val="24"/>
          <w:szCs w:val="24"/>
        </w:rPr>
        <w:t>M</w:t>
      </w:r>
      <w:r w:rsidR="0009206F" w:rsidRPr="00BD1B5E">
        <w:rPr>
          <w:rFonts w:hint="eastAsia"/>
          <w:noProof/>
          <w:sz w:val="24"/>
          <w:szCs w:val="24"/>
        </w:rPr>
        <w:t>DBS</w:t>
      </w:r>
      <w:r w:rsidR="0009206F" w:rsidRPr="00BD1B5E">
        <w:rPr>
          <w:rFonts w:hint="eastAsia"/>
          <w:noProof/>
          <w:sz w:val="24"/>
          <w:szCs w:val="24"/>
        </w:rPr>
        <w:t>算法</w:t>
      </w:r>
      <w:r w:rsidR="00BD1B5E">
        <w:rPr>
          <w:rFonts w:hint="eastAsia"/>
          <w:noProof/>
          <w:sz w:val="24"/>
          <w:szCs w:val="24"/>
        </w:rPr>
        <w:t>对</w:t>
      </w:r>
      <w:r w:rsidR="0009206F" w:rsidRPr="00BD1B5E">
        <w:rPr>
          <w:noProof/>
          <w:sz w:val="24"/>
          <w:szCs w:val="24"/>
        </w:rPr>
        <w:t>进行</w:t>
      </w:r>
      <w:r w:rsidR="00BD1B5E">
        <w:rPr>
          <w:rFonts w:hint="eastAsia"/>
          <w:noProof/>
          <w:sz w:val="24"/>
          <w:szCs w:val="24"/>
        </w:rPr>
        <w:t>优化</w:t>
      </w:r>
      <w:r w:rsidR="00F96991" w:rsidRPr="00BD1B5E">
        <w:rPr>
          <w:noProof/>
          <w:sz w:val="24"/>
          <w:szCs w:val="24"/>
        </w:rPr>
        <w:t>，需要先</w:t>
      </w:r>
      <w:r w:rsidR="00F96991" w:rsidRPr="00BD1B5E">
        <w:rPr>
          <w:rFonts w:hint="eastAsia"/>
          <w:noProof/>
          <w:sz w:val="24"/>
          <w:szCs w:val="24"/>
        </w:rPr>
        <w:t>对</w:t>
      </w:r>
      <w:r w:rsidR="00F96991" w:rsidRPr="00BD1B5E">
        <w:rPr>
          <w:rFonts w:hint="eastAsia"/>
          <w:noProof/>
          <w:sz w:val="24"/>
          <w:szCs w:val="24"/>
        </w:rPr>
        <w:t>SCM</w:t>
      </w:r>
      <w:r w:rsidR="00F96991" w:rsidRPr="00BD1B5E">
        <w:rPr>
          <w:rFonts w:hint="eastAsia"/>
          <w:noProof/>
          <w:sz w:val="24"/>
          <w:szCs w:val="24"/>
        </w:rPr>
        <w:t>结构进行</w:t>
      </w:r>
      <w:r w:rsidR="00F96991" w:rsidRPr="00BD1B5E">
        <w:rPr>
          <w:noProof/>
          <w:sz w:val="24"/>
          <w:szCs w:val="24"/>
        </w:rPr>
        <w:t>初始化，然后</w:t>
      </w:r>
      <w:r w:rsidR="00F96991" w:rsidRPr="00BD1B5E">
        <w:rPr>
          <w:rFonts w:hint="eastAsia"/>
          <w:noProof/>
          <w:sz w:val="24"/>
          <w:szCs w:val="24"/>
        </w:rPr>
        <w:t>计算其</w:t>
      </w:r>
      <w:r w:rsidR="00F96991" w:rsidRPr="00BD1B5E">
        <w:rPr>
          <w:noProof/>
          <w:sz w:val="24"/>
          <w:szCs w:val="24"/>
        </w:rPr>
        <w:t>透射谱与</w:t>
      </w:r>
      <w:r w:rsidR="00F96991" w:rsidRPr="00BD1B5E">
        <w:rPr>
          <w:rFonts w:hint="eastAsia"/>
          <w:noProof/>
          <w:sz w:val="24"/>
          <w:szCs w:val="24"/>
        </w:rPr>
        <w:t>目标</w:t>
      </w:r>
      <w:r w:rsidR="00BD1B5E" w:rsidRPr="00BD1B5E">
        <w:rPr>
          <w:noProof/>
          <w:sz w:val="24"/>
          <w:szCs w:val="24"/>
        </w:rPr>
        <w:t>透射谱</w:t>
      </w:r>
      <w:r w:rsidR="00BD1B5E" w:rsidRPr="00BD1B5E">
        <w:rPr>
          <w:rFonts w:hint="eastAsia"/>
          <w:noProof/>
          <w:sz w:val="24"/>
          <w:szCs w:val="24"/>
        </w:rPr>
        <w:t>间</w:t>
      </w:r>
      <w:r w:rsidR="00F96991" w:rsidRPr="00BD1B5E">
        <w:rPr>
          <w:noProof/>
          <w:sz w:val="24"/>
          <w:szCs w:val="24"/>
        </w:rPr>
        <w:t>的差值，记为</w:t>
      </w:r>
      <w:r w:rsidR="00F6028A" w:rsidRPr="002F5A47">
        <w:rPr>
          <w:rFonts w:cs="Times New Roman"/>
          <w:i/>
          <w:noProof/>
          <w:sz w:val="24"/>
          <w:szCs w:val="24"/>
        </w:rPr>
        <w:t>ObjV</w:t>
      </w:r>
      <w:r w:rsidR="00F6028A" w:rsidRPr="00F6028A">
        <w:rPr>
          <w:rFonts w:cs="Times New Roman"/>
          <w:i/>
          <w:noProof/>
          <w:sz w:val="24"/>
          <w:szCs w:val="24"/>
          <w:vertAlign w:val="subscript"/>
        </w:rPr>
        <w:t>1</w:t>
      </w:r>
      <w:r w:rsidR="00F96991" w:rsidRPr="00BD1B5E">
        <w:rPr>
          <w:rFonts w:hint="eastAsia"/>
          <w:noProof/>
          <w:sz w:val="24"/>
          <w:szCs w:val="24"/>
        </w:rPr>
        <w:t>；</w:t>
      </w:r>
      <w:r w:rsidR="0053307A" w:rsidRPr="00BD1B5E">
        <w:rPr>
          <w:rFonts w:hint="eastAsia"/>
          <w:noProof/>
          <w:sz w:val="24"/>
          <w:szCs w:val="24"/>
        </w:rPr>
        <w:t>接着</w:t>
      </w:r>
      <w:r w:rsidR="00F96991" w:rsidRPr="00BD1B5E">
        <w:rPr>
          <w:noProof/>
          <w:sz w:val="24"/>
          <w:szCs w:val="24"/>
        </w:rPr>
        <w:t>改变</w:t>
      </w:r>
      <w:r w:rsidR="00F96991" w:rsidRPr="00BD1B5E">
        <w:rPr>
          <w:rFonts w:hint="eastAsia"/>
          <w:noProof/>
          <w:sz w:val="24"/>
          <w:szCs w:val="24"/>
        </w:rPr>
        <w:t>SCM</w:t>
      </w:r>
      <w:r w:rsidR="00BD1B5E">
        <w:rPr>
          <w:rFonts w:hint="eastAsia"/>
          <w:noProof/>
          <w:sz w:val="24"/>
          <w:szCs w:val="24"/>
        </w:rPr>
        <w:t>结构</w:t>
      </w:r>
      <w:r w:rsidR="00BD1B5E">
        <w:rPr>
          <w:noProof/>
          <w:sz w:val="24"/>
          <w:szCs w:val="24"/>
        </w:rPr>
        <w:t>矩阵</w:t>
      </w:r>
      <w:r w:rsidR="00F96991" w:rsidRPr="00BD1B5E">
        <w:rPr>
          <w:rFonts w:hint="eastAsia"/>
          <w:noProof/>
          <w:sz w:val="24"/>
          <w:szCs w:val="24"/>
        </w:rPr>
        <w:t>第一行</w:t>
      </w:r>
      <w:r w:rsidR="00F96991" w:rsidRPr="00BD1B5E">
        <w:rPr>
          <w:noProof/>
          <w:sz w:val="24"/>
          <w:szCs w:val="24"/>
        </w:rPr>
        <w:t>第一列的数值</w:t>
      </w:r>
      <w:r w:rsidR="00F96991" w:rsidRPr="00BD1B5E">
        <w:rPr>
          <w:rFonts w:hint="eastAsia"/>
          <w:noProof/>
          <w:sz w:val="24"/>
          <w:szCs w:val="24"/>
        </w:rPr>
        <w:t>，</w:t>
      </w:r>
      <w:r w:rsidR="009041EB" w:rsidRPr="00BD1B5E">
        <w:rPr>
          <w:rFonts w:hint="eastAsia"/>
          <w:noProof/>
          <w:sz w:val="24"/>
          <w:szCs w:val="24"/>
        </w:rPr>
        <w:t>对其</w:t>
      </w:r>
      <w:r w:rsidR="009041EB" w:rsidRPr="00BD1B5E">
        <w:rPr>
          <w:noProof/>
          <w:sz w:val="24"/>
          <w:szCs w:val="24"/>
        </w:rPr>
        <w:t>进行数值翻转，</w:t>
      </w:r>
      <w:r w:rsidR="00F96991" w:rsidRPr="00BD1B5E">
        <w:rPr>
          <w:rFonts w:hint="eastAsia"/>
          <w:noProof/>
          <w:sz w:val="24"/>
          <w:szCs w:val="24"/>
        </w:rPr>
        <w:t>如果之前此位置的值为“</w:t>
      </w:r>
      <w:r w:rsidR="00F96991" w:rsidRPr="00BD1B5E">
        <w:rPr>
          <w:rFonts w:hint="eastAsia"/>
          <w:noProof/>
          <w:sz w:val="24"/>
          <w:szCs w:val="24"/>
        </w:rPr>
        <w:t>0</w:t>
      </w:r>
      <w:r w:rsidR="00F96991" w:rsidRPr="00BD1B5E">
        <w:rPr>
          <w:rFonts w:hint="eastAsia"/>
          <w:noProof/>
          <w:sz w:val="24"/>
          <w:szCs w:val="24"/>
        </w:rPr>
        <w:t>”，那么就将它替换成“</w:t>
      </w:r>
      <w:r w:rsidR="00F96991" w:rsidRPr="00BD1B5E">
        <w:rPr>
          <w:rFonts w:hint="eastAsia"/>
          <w:noProof/>
          <w:sz w:val="24"/>
          <w:szCs w:val="24"/>
        </w:rPr>
        <w:t>1</w:t>
      </w:r>
      <w:r w:rsidR="00F96991" w:rsidRPr="00BD1B5E">
        <w:rPr>
          <w:rFonts w:hint="eastAsia"/>
          <w:noProof/>
          <w:sz w:val="24"/>
          <w:szCs w:val="24"/>
        </w:rPr>
        <w:t>”；反之亦然，</w:t>
      </w:r>
      <w:r w:rsidR="00F96991" w:rsidRPr="00BD1B5E">
        <w:rPr>
          <w:noProof/>
          <w:sz w:val="24"/>
          <w:szCs w:val="24"/>
        </w:rPr>
        <w:t>计算</w:t>
      </w:r>
      <w:r w:rsidR="00F96991" w:rsidRPr="00BD1B5E">
        <w:rPr>
          <w:rFonts w:hint="eastAsia"/>
          <w:noProof/>
          <w:sz w:val="24"/>
          <w:szCs w:val="24"/>
        </w:rPr>
        <w:t>此时</w:t>
      </w:r>
      <w:r w:rsidR="00F96991" w:rsidRPr="00BD1B5E">
        <w:rPr>
          <w:noProof/>
          <w:sz w:val="24"/>
          <w:szCs w:val="24"/>
        </w:rPr>
        <w:t>的目标差值，记为</w:t>
      </w:r>
      <w:r w:rsidR="00F6028A" w:rsidRPr="002F5A47">
        <w:rPr>
          <w:rFonts w:cs="Times New Roman"/>
          <w:i/>
          <w:noProof/>
          <w:sz w:val="24"/>
          <w:szCs w:val="24"/>
        </w:rPr>
        <w:t>ObjV</w:t>
      </w:r>
      <w:r w:rsidR="00F6028A" w:rsidRPr="00F6028A">
        <w:rPr>
          <w:rFonts w:cs="Times New Roman"/>
          <w:i/>
          <w:noProof/>
          <w:sz w:val="24"/>
          <w:szCs w:val="24"/>
          <w:vertAlign w:val="subscript"/>
        </w:rPr>
        <w:t>2</w:t>
      </w:r>
      <w:r w:rsidR="009041EB" w:rsidRPr="00BD1B5E">
        <w:rPr>
          <w:rFonts w:hint="eastAsia"/>
          <w:noProof/>
          <w:sz w:val="24"/>
          <w:szCs w:val="24"/>
        </w:rPr>
        <w:t>。</w:t>
      </w:r>
      <w:r w:rsidR="00F96991" w:rsidRPr="00BD1B5E">
        <w:rPr>
          <w:rFonts w:hint="eastAsia"/>
          <w:noProof/>
          <w:sz w:val="24"/>
          <w:szCs w:val="24"/>
        </w:rPr>
        <w:t>如果</w:t>
      </w:r>
      <w:r w:rsidR="00F6028A" w:rsidRPr="002F5A47">
        <w:rPr>
          <w:rFonts w:cs="Times New Roman"/>
          <w:i/>
          <w:noProof/>
          <w:sz w:val="24"/>
          <w:szCs w:val="24"/>
        </w:rPr>
        <w:t>ObjV</w:t>
      </w:r>
      <w:r w:rsidR="00F6028A" w:rsidRPr="00F6028A">
        <w:rPr>
          <w:rFonts w:cs="Times New Roman"/>
          <w:i/>
          <w:noProof/>
          <w:sz w:val="24"/>
          <w:szCs w:val="24"/>
          <w:vertAlign w:val="subscript"/>
        </w:rPr>
        <w:t>1</w:t>
      </w:r>
      <w:r w:rsidR="00F96991" w:rsidRPr="00BD1B5E">
        <w:rPr>
          <w:rFonts w:hint="eastAsia"/>
          <w:noProof/>
          <w:sz w:val="24"/>
          <w:szCs w:val="24"/>
        </w:rPr>
        <w:t>大于</w:t>
      </w:r>
      <w:r w:rsidR="00054DB1" w:rsidRPr="002F5A47">
        <w:rPr>
          <w:rFonts w:cs="Times New Roman"/>
          <w:i/>
          <w:noProof/>
          <w:sz w:val="24"/>
          <w:szCs w:val="24"/>
        </w:rPr>
        <w:t>ObjV</w:t>
      </w:r>
      <w:r w:rsidR="00054DB1" w:rsidRPr="00F6028A">
        <w:rPr>
          <w:rFonts w:cs="Times New Roman"/>
          <w:i/>
          <w:noProof/>
          <w:sz w:val="24"/>
          <w:szCs w:val="24"/>
          <w:vertAlign w:val="subscript"/>
        </w:rPr>
        <w:t>2</w:t>
      </w:r>
      <w:r w:rsidR="00F96991" w:rsidRPr="00BD1B5E">
        <w:rPr>
          <w:rFonts w:hint="eastAsia"/>
          <w:noProof/>
          <w:sz w:val="24"/>
          <w:szCs w:val="24"/>
        </w:rPr>
        <w:t>，则接受</w:t>
      </w:r>
      <w:r w:rsidR="00BD1B5E">
        <w:rPr>
          <w:rFonts w:hint="eastAsia"/>
          <w:noProof/>
          <w:sz w:val="24"/>
          <w:szCs w:val="24"/>
        </w:rPr>
        <w:t>新结构矩阵</w:t>
      </w:r>
      <w:r w:rsidR="00F96991" w:rsidRPr="00BD1B5E">
        <w:rPr>
          <w:rFonts w:hint="eastAsia"/>
          <w:noProof/>
          <w:sz w:val="24"/>
          <w:szCs w:val="24"/>
        </w:rPr>
        <w:t>；</w:t>
      </w:r>
      <w:r w:rsidR="00F96991" w:rsidRPr="00BD1B5E">
        <w:rPr>
          <w:noProof/>
          <w:sz w:val="24"/>
          <w:szCs w:val="24"/>
        </w:rPr>
        <w:t>否则</w:t>
      </w:r>
      <w:r w:rsidR="00F96991" w:rsidRPr="00BD1B5E">
        <w:rPr>
          <w:rFonts w:hint="eastAsia"/>
          <w:noProof/>
          <w:sz w:val="24"/>
          <w:szCs w:val="24"/>
        </w:rPr>
        <w:t>保持</w:t>
      </w:r>
      <w:r w:rsidR="00F96991" w:rsidRPr="00BD1B5E">
        <w:rPr>
          <w:noProof/>
          <w:sz w:val="24"/>
          <w:szCs w:val="24"/>
        </w:rPr>
        <w:t>原有的</w:t>
      </w:r>
      <w:r w:rsidR="00F96991" w:rsidRPr="00BD1B5E">
        <w:rPr>
          <w:rFonts w:hint="eastAsia"/>
          <w:noProof/>
          <w:sz w:val="24"/>
          <w:szCs w:val="24"/>
        </w:rPr>
        <w:t>SCM</w:t>
      </w:r>
      <w:r w:rsidR="00F96991" w:rsidRPr="00BD1B5E">
        <w:rPr>
          <w:noProof/>
          <w:sz w:val="24"/>
          <w:szCs w:val="24"/>
        </w:rPr>
        <w:t>矩阵</w:t>
      </w:r>
      <w:r w:rsidR="00F96991" w:rsidRPr="00BD1B5E">
        <w:rPr>
          <w:rFonts w:hint="eastAsia"/>
          <w:noProof/>
          <w:sz w:val="24"/>
          <w:szCs w:val="24"/>
        </w:rPr>
        <w:t>不变</w:t>
      </w:r>
      <w:r w:rsidR="00F96991" w:rsidRPr="00BD1B5E">
        <w:rPr>
          <w:noProof/>
          <w:sz w:val="24"/>
          <w:szCs w:val="24"/>
        </w:rPr>
        <w:t>。按照</w:t>
      </w:r>
      <w:r w:rsidR="009041EB" w:rsidRPr="00BD1B5E">
        <w:rPr>
          <w:rFonts w:hint="eastAsia"/>
          <w:noProof/>
          <w:sz w:val="24"/>
          <w:szCs w:val="24"/>
        </w:rPr>
        <w:t>顺序</w:t>
      </w:r>
      <w:r w:rsidR="00F96991" w:rsidRPr="00BD1B5E">
        <w:rPr>
          <w:rFonts w:hint="eastAsia"/>
          <w:noProof/>
          <w:sz w:val="24"/>
          <w:szCs w:val="24"/>
        </w:rPr>
        <w:t>依次对</w:t>
      </w:r>
      <w:r w:rsidR="00BD1B5E">
        <w:rPr>
          <w:rFonts w:hint="eastAsia"/>
          <w:noProof/>
          <w:sz w:val="24"/>
          <w:szCs w:val="24"/>
        </w:rPr>
        <w:t>SCM</w:t>
      </w:r>
      <w:r w:rsidR="00BD1B5E">
        <w:rPr>
          <w:rFonts w:hint="eastAsia"/>
          <w:noProof/>
          <w:sz w:val="24"/>
          <w:szCs w:val="24"/>
        </w:rPr>
        <w:t>结构</w:t>
      </w:r>
      <w:r w:rsidR="00F96991" w:rsidRPr="00BD1B5E">
        <w:rPr>
          <w:rFonts w:hint="eastAsia"/>
          <w:noProof/>
          <w:sz w:val="24"/>
          <w:szCs w:val="24"/>
        </w:rPr>
        <w:t>矩阵</w:t>
      </w:r>
      <w:r w:rsidR="00BD1B5E">
        <w:rPr>
          <w:rFonts w:hint="eastAsia"/>
          <w:noProof/>
          <w:sz w:val="24"/>
          <w:szCs w:val="24"/>
        </w:rPr>
        <w:t>中</w:t>
      </w:r>
      <w:r w:rsidR="004F0286" w:rsidRPr="00BD1B5E">
        <w:rPr>
          <w:rFonts w:hint="eastAsia"/>
          <w:noProof/>
          <w:sz w:val="24"/>
          <w:szCs w:val="24"/>
        </w:rPr>
        <w:t>的每一行</w:t>
      </w:r>
      <w:r w:rsidR="004F0286" w:rsidRPr="00BD1B5E">
        <w:rPr>
          <w:noProof/>
          <w:sz w:val="24"/>
          <w:szCs w:val="24"/>
        </w:rPr>
        <w:t>与每一</w:t>
      </w:r>
      <w:r w:rsidR="004F0286" w:rsidRPr="00BD1B5E">
        <w:rPr>
          <w:rFonts w:hint="eastAsia"/>
          <w:noProof/>
          <w:sz w:val="24"/>
          <w:szCs w:val="24"/>
        </w:rPr>
        <w:t>列</w:t>
      </w:r>
      <w:r w:rsidR="00BD1B5E">
        <w:rPr>
          <w:rFonts w:hint="eastAsia"/>
          <w:noProof/>
          <w:sz w:val="24"/>
          <w:szCs w:val="24"/>
        </w:rPr>
        <w:t>进行改变，</w:t>
      </w:r>
      <w:r w:rsidR="00BD1B5E">
        <w:rPr>
          <w:noProof/>
          <w:sz w:val="24"/>
          <w:szCs w:val="24"/>
        </w:rPr>
        <w:t>翻转次数与</w:t>
      </w:r>
      <w:r w:rsidR="004F0286" w:rsidRPr="00492E42">
        <w:rPr>
          <w:rFonts w:hint="eastAsia"/>
          <w:noProof/>
          <w:sz w:val="24"/>
          <w:szCs w:val="24"/>
        </w:rPr>
        <w:t>SCM</w:t>
      </w:r>
      <w:r w:rsidR="004F0286">
        <w:rPr>
          <w:rFonts w:hint="eastAsia"/>
          <w:noProof/>
          <w:sz w:val="24"/>
          <w:szCs w:val="24"/>
        </w:rPr>
        <w:t>的</w:t>
      </w:r>
      <w:r w:rsidR="004F0286" w:rsidRPr="00492E42">
        <w:rPr>
          <w:rFonts w:hint="eastAsia"/>
          <w:noProof/>
          <w:sz w:val="24"/>
          <w:szCs w:val="24"/>
        </w:rPr>
        <w:t>结构</w:t>
      </w:r>
      <w:r w:rsidR="00BD1B5E">
        <w:rPr>
          <w:rFonts w:hint="eastAsia"/>
          <w:noProof/>
          <w:sz w:val="24"/>
          <w:szCs w:val="24"/>
        </w:rPr>
        <w:t>有关；</w:t>
      </w:r>
      <w:r w:rsidR="004F0286">
        <w:rPr>
          <w:noProof/>
          <w:sz w:val="24"/>
          <w:szCs w:val="24"/>
        </w:rPr>
        <w:t>对于</w:t>
      </w:r>
      <w:r w:rsidR="004F0286">
        <w:rPr>
          <w:rFonts w:hint="eastAsia"/>
          <w:noProof/>
          <w:sz w:val="24"/>
          <w:szCs w:val="24"/>
        </w:rPr>
        <w:t>20</w:t>
      </w:r>
      <m:oMath>
        <m:r>
          <m:rPr>
            <m:sty m:val="p"/>
          </m:rPr>
          <w:rPr>
            <w:rFonts w:ascii="Cambria Math" w:hAnsi="Cambria Math"/>
            <w:noProof/>
            <w:sz w:val="24"/>
            <w:szCs w:val="24"/>
          </w:rPr>
          <m:t>×</m:t>
        </m:r>
      </m:oMath>
      <w:r w:rsidR="004F0286">
        <w:rPr>
          <w:noProof/>
          <w:sz w:val="24"/>
          <w:szCs w:val="24"/>
        </w:rPr>
        <w:t>20</w:t>
      </w:r>
      <w:r w:rsidR="0053307A">
        <w:rPr>
          <w:rFonts w:hint="eastAsia"/>
          <w:noProof/>
          <w:sz w:val="24"/>
          <w:szCs w:val="24"/>
        </w:rPr>
        <w:t>栅格</w:t>
      </w:r>
      <w:r w:rsidR="004F0286">
        <w:rPr>
          <w:rFonts w:hint="eastAsia"/>
          <w:noProof/>
          <w:sz w:val="24"/>
          <w:szCs w:val="24"/>
        </w:rPr>
        <w:t>的</w:t>
      </w:r>
      <w:r w:rsidR="004F0286" w:rsidRPr="00492E42">
        <w:rPr>
          <w:rFonts w:hint="eastAsia"/>
          <w:noProof/>
          <w:sz w:val="24"/>
          <w:szCs w:val="24"/>
        </w:rPr>
        <w:t>SCM</w:t>
      </w:r>
      <w:r w:rsidR="004F0286" w:rsidRPr="00492E42">
        <w:rPr>
          <w:rFonts w:hint="eastAsia"/>
          <w:noProof/>
          <w:sz w:val="24"/>
          <w:szCs w:val="24"/>
        </w:rPr>
        <w:t>结构</w:t>
      </w:r>
      <w:r w:rsidR="004F0286">
        <w:rPr>
          <w:rFonts w:hint="eastAsia"/>
          <w:noProof/>
          <w:sz w:val="24"/>
          <w:szCs w:val="24"/>
        </w:rPr>
        <w:t>，</w:t>
      </w:r>
      <w:r w:rsidR="00BD1B5E">
        <w:rPr>
          <w:rFonts w:hint="eastAsia"/>
          <w:noProof/>
          <w:sz w:val="24"/>
          <w:szCs w:val="24"/>
        </w:rPr>
        <w:t>共</w:t>
      </w:r>
      <w:r w:rsidR="00BD1B5E">
        <w:rPr>
          <w:noProof/>
          <w:sz w:val="24"/>
          <w:szCs w:val="24"/>
        </w:rPr>
        <w:t>执行</w:t>
      </w:r>
      <w:r w:rsidR="00BD1B5E">
        <w:rPr>
          <w:rFonts w:hint="eastAsia"/>
          <w:noProof/>
          <w:sz w:val="24"/>
          <w:szCs w:val="24"/>
        </w:rPr>
        <w:t>400</w:t>
      </w:r>
      <w:r w:rsidR="00BD1B5E">
        <w:rPr>
          <w:rFonts w:hint="eastAsia"/>
          <w:noProof/>
          <w:sz w:val="24"/>
          <w:szCs w:val="24"/>
        </w:rPr>
        <w:t>次数值翻转；</w:t>
      </w:r>
      <w:r w:rsidR="00BD1B5E">
        <w:rPr>
          <w:noProof/>
          <w:sz w:val="24"/>
          <w:szCs w:val="24"/>
        </w:rPr>
        <w:t>对于</w:t>
      </w:r>
      <w:r w:rsidR="00BD1B5E">
        <w:rPr>
          <w:rFonts w:hint="eastAsia"/>
          <w:noProof/>
          <w:sz w:val="24"/>
          <w:szCs w:val="24"/>
        </w:rPr>
        <w:t>30</w:t>
      </w:r>
      <m:oMath>
        <m:r>
          <m:rPr>
            <m:sty m:val="p"/>
          </m:rPr>
          <w:rPr>
            <w:rFonts w:ascii="Cambria Math" w:hAnsi="Cambria Math"/>
            <w:noProof/>
            <w:sz w:val="24"/>
            <w:szCs w:val="24"/>
          </w:rPr>
          <m:t>×</m:t>
        </m:r>
      </m:oMath>
      <w:r w:rsidR="00BD1B5E">
        <w:rPr>
          <w:noProof/>
          <w:sz w:val="24"/>
          <w:szCs w:val="24"/>
        </w:rPr>
        <w:t>30</w:t>
      </w:r>
      <w:r w:rsidR="00BD1B5E">
        <w:rPr>
          <w:rFonts w:hint="eastAsia"/>
          <w:noProof/>
          <w:sz w:val="24"/>
          <w:szCs w:val="24"/>
        </w:rPr>
        <w:t>栅格的</w:t>
      </w:r>
      <w:r w:rsidR="00BD1B5E" w:rsidRPr="00492E42">
        <w:rPr>
          <w:rFonts w:hint="eastAsia"/>
          <w:noProof/>
          <w:sz w:val="24"/>
          <w:szCs w:val="24"/>
        </w:rPr>
        <w:t>SCM</w:t>
      </w:r>
      <w:r w:rsidR="00BD1B5E" w:rsidRPr="00492E42">
        <w:rPr>
          <w:rFonts w:hint="eastAsia"/>
          <w:noProof/>
          <w:sz w:val="24"/>
          <w:szCs w:val="24"/>
        </w:rPr>
        <w:t>结构</w:t>
      </w:r>
      <w:r w:rsidR="00BD1B5E">
        <w:rPr>
          <w:rFonts w:hint="eastAsia"/>
          <w:noProof/>
          <w:sz w:val="24"/>
          <w:szCs w:val="24"/>
        </w:rPr>
        <w:t>，共</w:t>
      </w:r>
      <w:r w:rsidR="00BD1B5E">
        <w:rPr>
          <w:noProof/>
          <w:sz w:val="24"/>
          <w:szCs w:val="24"/>
        </w:rPr>
        <w:t>执行</w:t>
      </w:r>
      <w:r w:rsidR="00BD1B5E">
        <w:rPr>
          <w:rFonts w:hint="eastAsia"/>
          <w:noProof/>
          <w:sz w:val="24"/>
          <w:szCs w:val="24"/>
        </w:rPr>
        <w:t>900</w:t>
      </w:r>
      <w:r w:rsidR="00BD1B5E">
        <w:rPr>
          <w:rFonts w:hint="eastAsia"/>
          <w:noProof/>
          <w:sz w:val="24"/>
          <w:szCs w:val="24"/>
        </w:rPr>
        <w:t>次数值翻转；</w:t>
      </w:r>
      <w:r w:rsidR="00BD1B5E">
        <w:rPr>
          <w:noProof/>
          <w:sz w:val="24"/>
          <w:szCs w:val="24"/>
        </w:rPr>
        <w:t>对于</w:t>
      </w:r>
      <w:r w:rsidR="00BD1B5E">
        <w:rPr>
          <w:rFonts w:hint="eastAsia"/>
          <w:noProof/>
          <w:sz w:val="24"/>
          <w:szCs w:val="24"/>
        </w:rPr>
        <w:t>40</w:t>
      </w:r>
      <m:oMath>
        <m:r>
          <m:rPr>
            <m:sty m:val="p"/>
          </m:rPr>
          <w:rPr>
            <w:rFonts w:ascii="Cambria Math" w:hAnsi="Cambria Math"/>
            <w:noProof/>
            <w:sz w:val="24"/>
            <w:szCs w:val="24"/>
          </w:rPr>
          <m:t>×</m:t>
        </m:r>
      </m:oMath>
      <w:r w:rsidR="00BD1B5E">
        <w:rPr>
          <w:noProof/>
          <w:sz w:val="24"/>
          <w:szCs w:val="24"/>
        </w:rPr>
        <w:t>40</w:t>
      </w:r>
      <w:r w:rsidR="00BD1B5E">
        <w:rPr>
          <w:rFonts w:hint="eastAsia"/>
          <w:noProof/>
          <w:sz w:val="24"/>
          <w:szCs w:val="24"/>
        </w:rPr>
        <w:t>栅格的</w:t>
      </w:r>
      <w:r w:rsidR="00BD1B5E" w:rsidRPr="00492E42">
        <w:rPr>
          <w:rFonts w:hint="eastAsia"/>
          <w:noProof/>
          <w:sz w:val="24"/>
          <w:szCs w:val="24"/>
        </w:rPr>
        <w:t>SCM</w:t>
      </w:r>
      <w:r w:rsidR="00BD1B5E" w:rsidRPr="00492E42">
        <w:rPr>
          <w:rFonts w:hint="eastAsia"/>
          <w:noProof/>
          <w:sz w:val="24"/>
          <w:szCs w:val="24"/>
        </w:rPr>
        <w:t>结构</w:t>
      </w:r>
      <w:r w:rsidR="00BD1B5E">
        <w:rPr>
          <w:rFonts w:hint="eastAsia"/>
          <w:noProof/>
          <w:sz w:val="24"/>
          <w:szCs w:val="24"/>
        </w:rPr>
        <w:t>，共</w:t>
      </w:r>
      <w:r w:rsidR="00BD1B5E">
        <w:rPr>
          <w:noProof/>
          <w:sz w:val="24"/>
          <w:szCs w:val="24"/>
        </w:rPr>
        <w:t>执行</w:t>
      </w:r>
      <w:r w:rsidR="00BD1B5E">
        <w:rPr>
          <w:rFonts w:hint="eastAsia"/>
          <w:noProof/>
          <w:sz w:val="24"/>
          <w:szCs w:val="24"/>
        </w:rPr>
        <w:t>1600</w:t>
      </w:r>
      <w:r w:rsidR="00BD1B5E">
        <w:rPr>
          <w:rFonts w:hint="eastAsia"/>
          <w:noProof/>
          <w:sz w:val="24"/>
          <w:szCs w:val="24"/>
        </w:rPr>
        <w:t>次数值翻转。</w:t>
      </w:r>
    </w:p>
    <w:p w14:paraId="678891ED" w14:textId="5D352842" w:rsidR="0053307A" w:rsidRDefault="00B355B2" w:rsidP="0053307A">
      <w:pPr>
        <w:spacing w:line="400" w:lineRule="exact"/>
        <w:ind w:firstLineChars="200" w:firstLine="480"/>
        <w:rPr>
          <w:noProof/>
          <w:sz w:val="24"/>
          <w:szCs w:val="24"/>
        </w:rPr>
      </w:pPr>
      <w:r>
        <w:rPr>
          <w:rFonts w:hint="eastAsia"/>
          <w:noProof/>
          <w:sz w:val="24"/>
          <w:szCs w:val="24"/>
        </w:rPr>
        <w:t>利于</w:t>
      </w:r>
      <w:r w:rsidRPr="00EB3BF0">
        <w:rPr>
          <w:rFonts w:hint="eastAsia"/>
          <w:noProof/>
          <w:sz w:val="24"/>
          <w:szCs w:val="24"/>
        </w:rPr>
        <w:t>MDBS</w:t>
      </w:r>
      <w:r>
        <w:rPr>
          <w:rFonts w:hint="eastAsia"/>
          <w:noProof/>
          <w:sz w:val="24"/>
          <w:szCs w:val="24"/>
        </w:rPr>
        <w:t>算法</w:t>
      </w:r>
      <w:r w:rsidR="00DE7D07">
        <w:rPr>
          <w:rFonts w:hint="eastAsia"/>
          <w:noProof/>
          <w:sz w:val="24"/>
          <w:szCs w:val="24"/>
        </w:rPr>
        <w:t>，</w:t>
      </w:r>
      <w:r w:rsidR="00DE7D07">
        <w:rPr>
          <w:noProof/>
          <w:sz w:val="24"/>
          <w:szCs w:val="24"/>
        </w:rPr>
        <w:t>对</w:t>
      </w:r>
      <w:r w:rsidR="0053307A">
        <w:rPr>
          <w:noProof/>
          <w:sz w:val="24"/>
          <w:szCs w:val="24"/>
        </w:rPr>
        <w:t>每一种密度</w:t>
      </w:r>
      <w:r w:rsidR="0053307A">
        <w:rPr>
          <w:rFonts w:hint="eastAsia"/>
          <w:noProof/>
          <w:sz w:val="24"/>
          <w:szCs w:val="24"/>
        </w:rPr>
        <w:t>的</w:t>
      </w:r>
      <w:r w:rsidR="0053307A">
        <w:rPr>
          <w:rFonts w:hint="eastAsia"/>
          <w:noProof/>
          <w:sz w:val="24"/>
          <w:szCs w:val="24"/>
        </w:rPr>
        <w:t>SCM</w:t>
      </w:r>
      <w:r w:rsidR="0053307A">
        <w:rPr>
          <w:rFonts w:hint="eastAsia"/>
          <w:noProof/>
          <w:sz w:val="24"/>
          <w:szCs w:val="24"/>
        </w:rPr>
        <w:t>结构</w:t>
      </w:r>
      <w:r>
        <w:rPr>
          <w:noProof/>
          <w:sz w:val="24"/>
          <w:szCs w:val="24"/>
        </w:rPr>
        <w:t>都对进行</w:t>
      </w:r>
      <w:r w:rsidR="0053307A">
        <w:rPr>
          <w:rFonts w:hint="eastAsia"/>
          <w:noProof/>
          <w:sz w:val="24"/>
          <w:szCs w:val="24"/>
        </w:rPr>
        <w:t>5</w:t>
      </w:r>
      <w:r w:rsidR="0053307A">
        <w:rPr>
          <w:rFonts w:hint="eastAsia"/>
          <w:noProof/>
          <w:sz w:val="24"/>
          <w:szCs w:val="24"/>
        </w:rPr>
        <w:t>次遍历</w:t>
      </w:r>
      <w:r w:rsidR="0053307A">
        <w:rPr>
          <w:noProof/>
          <w:sz w:val="24"/>
          <w:szCs w:val="24"/>
        </w:rPr>
        <w:t>，</w:t>
      </w:r>
      <w:r w:rsidR="0053307A">
        <w:rPr>
          <w:rFonts w:hint="eastAsia"/>
          <w:noProof/>
          <w:sz w:val="24"/>
          <w:szCs w:val="24"/>
        </w:rPr>
        <w:t>比如</w:t>
      </w:r>
      <w:r w:rsidR="0053307A">
        <w:rPr>
          <w:noProof/>
          <w:sz w:val="24"/>
          <w:szCs w:val="24"/>
        </w:rPr>
        <w:t>对于</w:t>
      </w:r>
      <w:r w:rsidR="0053307A">
        <w:rPr>
          <w:rFonts w:hint="eastAsia"/>
          <w:noProof/>
          <w:sz w:val="24"/>
          <w:szCs w:val="24"/>
        </w:rPr>
        <w:t>40</w:t>
      </w:r>
      <m:oMath>
        <m:r>
          <m:rPr>
            <m:sty m:val="p"/>
          </m:rPr>
          <w:rPr>
            <w:rFonts w:ascii="Cambria Math" w:hAnsi="Cambria Math"/>
            <w:noProof/>
            <w:sz w:val="24"/>
            <w:szCs w:val="24"/>
          </w:rPr>
          <m:t>×</m:t>
        </m:r>
      </m:oMath>
      <w:r w:rsidR="0053307A">
        <w:rPr>
          <w:noProof/>
          <w:sz w:val="24"/>
          <w:szCs w:val="24"/>
        </w:rPr>
        <w:t>40</w:t>
      </w:r>
      <w:r w:rsidR="0053307A">
        <w:rPr>
          <w:rFonts w:hint="eastAsia"/>
          <w:noProof/>
          <w:sz w:val="24"/>
          <w:szCs w:val="24"/>
        </w:rPr>
        <w:t>栅格</w:t>
      </w:r>
      <w:r w:rsidR="0053307A">
        <w:rPr>
          <w:noProof/>
          <w:sz w:val="24"/>
          <w:szCs w:val="24"/>
        </w:rPr>
        <w:t>的</w:t>
      </w:r>
      <w:r w:rsidR="00DE7D07">
        <w:rPr>
          <w:rFonts w:hint="eastAsia"/>
          <w:noProof/>
          <w:sz w:val="24"/>
          <w:szCs w:val="24"/>
        </w:rPr>
        <w:t>P</w:t>
      </w:r>
      <w:r w:rsidR="00DE7D07">
        <w:rPr>
          <w:noProof/>
          <w:sz w:val="24"/>
          <w:szCs w:val="24"/>
        </w:rPr>
        <w:t>MC</w:t>
      </w:r>
      <w:r w:rsidR="0053307A">
        <w:rPr>
          <w:rFonts w:hint="eastAsia"/>
          <w:noProof/>
          <w:sz w:val="24"/>
          <w:szCs w:val="24"/>
        </w:rPr>
        <w:t>，</w:t>
      </w:r>
      <w:r w:rsidR="0053307A">
        <w:rPr>
          <w:noProof/>
          <w:sz w:val="24"/>
          <w:szCs w:val="24"/>
        </w:rPr>
        <w:t>一次遍历需要的迭代次数为</w:t>
      </w:r>
      <w:r w:rsidR="0053307A">
        <w:rPr>
          <w:rFonts w:hint="eastAsia"/>
          <w:noProof/>
          <w:sz w:val="24"/>
          <w:szCs w:val="24"/>
        </w:rPr>
        <w:t>1600</w:t>
      </w:r>
      <w:r w:rsidR="0053307A">
        <w:rPr>
          <w:noProof/>
          <w:sz w:val="24"/>
          <w:szCs w:val="24"/>
        </w:rPr>
        <w:t>，在经过一次遍历后，继续利用</w:t>
      </w:r>
      <w:r w:rsidR="0053307A" w:rsidRPr="00EB3BF0">
        <w:rPr>
          <w:rFonts w:hint="eastAsia"/>
          <w:noProof/>
          <w:sz w:val="24"/>
          <w:szCs w:val="24"/>
        </w:rPr>
        <w:t>MDBS</w:t>
      </w:r>
      <w:r w:rsidR="0053307A">
        <w:rPr>
          <w:rFonts w:hint="eastAsia"/>
          <w:noProof/>
          <w:sz w:val="24"/>
          <w:szCs w:val="24"/>
        </w:rPr>
        <w:t>算法对其</w:t>
      </w:r>
      <w:r w:rsidR="0053307A">
        <w:rPr>
          <w:noProof/>
          <w:sz w:val="24"/>
          <w:szCs w:val="24"/>
        </w:rPr>
        <w:t>进行优化，因此在算法结束时，</w:t>
      </w:r>
      <w:r w:rsidR="00DE7D07">
        <w:rPr>
          <w:rFonts w:hint="eastAsia"/>
          <w:noProof/>
          <w:sz w:val="24"/>
          <w:szCs w:val="24"/>
        </w:rPr>
        <w:t>共</w:t>
      </w:r>
      <w:r w:rsidR="00DE7D07">
        <w:rPr>
          <w:noProof/>
          <w:sz w:val="24"/>
          <w:szCs w:val="24"/>
        </w:rPr>
        <w:t>进行了</w:t>
      </w:r>
      <w:r w:rsidR="00DE7D07">
        <w:rPr>
          <w:rFonts w:hint="eastAsia"/>
          <w:noProof/>
          <w:sz w:val="24"/>
          <w:szCs w:val="24"/>
        </w:rPr>
        <w:t>8000</w:t>
      </w:r>
      <w:r w:rsidR="00DE7D07">
        <w:rPr>
          <w:rFonts w:hint="eastAsia"/>
          <w:noProof/>
          <w:sz w:val="24"/>
          <w:szCs w:val="24"/>
        </w:rPr>
        <w:t>次</w:t>
      </w:r>
      <w:r w:rsidR="00DE7D07">
        <w:rPr>
          <w:noProof/>
          <w:sz w:val="24"/>
          <w:szCs w:val="24"/>
        </w:rPr>
        <w:t>迭代。</w:t>
      </w:r>
    </w:p>
    <w:p w14:paraId="4B331AFE" w14:textId="77777777" w:rsidR="00527EAE" w:rsidRDefault="00527EAE" w:rsidP="00527EAE">
      <w:pPr>
        <w:spacing w:line="400" w:lineRule="exact"/>
        <w:ind w:firstLineChars="200" w:firstLine="480"/>
        <w:rPr>
          <w:noProof/>
          <w:sz w:val="24"/>
          <w:szCs w:val="24"/>
        </w:rPr>
      </w:pPr>
      <w:r>
        <w:rPr>
          <w:rFonts w:hint="eastAsia"/>
          <w:noProof/>
          <w:sz w:val="24"/>
          <w:szCs w:val="24"/>
        </w:rPr>
        <w:t>如图</w:t>
      </w:r>
      <w:r>
        <w:rPr>
          <w:rFonts w:hint="eastAsia"/>
          <w:noProof/>
          <w:sz w:val="24"/>
          <w:szCs w:val="24"/>
        </w:rPr>
        <w:t>3</w:t>
      </w:r>
      <w:r>
        <w:rPr>
          <w:noProof/>
          <w:sz w:val="24"/>
          <w:szCs w:val="24"/>
        </w:rPr>
        <w:t>-19</w:t>
      </w:r>
      <w:r>
        <w:rPr>
          <w:rFonts w:hint="eastAsia"/>
          <w:noProof/>
          <w:sz w:val="24"/>
          <w:szCs w:val="24"/>
        </w:rPr>
        <w:t>所示</w:t>
      </w:r>
      <w:r>
        <w:rPr>
          <w:noProof/>
          <w:sz w:val="24"/>
          <w:szCs w:val="24"/>
        </w:rPr>
        <w:t>，为</w:t>
      </w:r>
      <w:r>
        <w:rPr>
          <w:rFonts w:hint="eastAsia"/>
          <w:noProof/>
          <w:sz w:val="24"/>
          <w:szCs w:val="24"/>
        </w:rPr>
        <w:t>三种</w:t>
      </w:r>
      <w:r>
        <w:rPr>
          <w:noProof/>
          <w:sz w:val="24"/>
          <w:szCs w:val="24"/>
        </w:rPr>
        <w:t>不同密度的</w:t>
      </w:r>
      <w:r>
        <w:rPr>
          <w:rFonts w:hint="eastAsia"/>
          <w:noProof/>
          <w:sz w:val="24"/>
          <w:szCs w:val="24"/>
        </w:rPr>
        <w:t>SCM</w:t>
      </w:r>
      <w:r>
        <w:rPr>
          <w:rFonts w:hint="eastAsia"/>
          <w:noProof/>
          <w:sz w:val="24"/>
          <w:szCs w:val="24"/>
        </w:rPr>
        <w:t>结构</w:t>
      </w:r>
      <w:r>
        <w:rPr>
          <w:noProof/>
          <w:sz w:val="24"/>
          <w:szCs w:val="24"/>
        </w:rPr>
        <w:t>的初始透射谱，</w:t>
      </w:r>
      <w:r>
        <w:rPr>
          <w:rFonts w:hint="eastAsia"/>
          <w:noProof/>
          <w:sz w:val="24"/>
          <w:szCs w:val="24"/>
        </w:rPr>
        <w:t>此时</w:t>
      </w:r>
      <w:r>
        <w:rPr>
          <w:noProof/>
          <w:sz w:val="24"/>
          <w:szCs w:val="24"/>
        </w:rPr>
        <w:t>的</w:t>
      </w:r>
      <w:r>
        <w:rPr>
          <w:rFonts w:hint="eastAsia"/>
          <w:noProof/>
          <w:sz w:val="24"/>
          <w:szCs w:val="24"/>
        </w:rPr>
        <w:t>SCM</w:t>
      </w:r>
      <w:r>
        <w:rPr>
          <w:rFonts w:hint="eastAsia"/>
          <w:noProof/>
          <w:sz w:val="24"/>
          <w:szCs w:val="24"/>
        </w:rPr>
        <w:t>结构未经算法</w:t>
      </w:r>
      <w:r>
        <w:rPr>
          <w:noProof/>
          <w:sz w:val="24"/>
          <w:szCs w:val="24"/>
        </w:rPr>
        <w:t>优化</w:t>
      </w:r>
      <w:r>
        <w:rPr>
          <w:rFonts w:hint="eastAsia"/>
          <w:noProof/>
          <w:sz w:val="24"/>
          <w:szCs w:val="24"/>
        </w:rPr>
        <w:t>，从图中</w:t>
      </w:r>
      <w:r>
        <w:rPr>
          <w:noProof/>
          <w:sz w:val="24"/>
          <w:szCs w:val="24"/>
        </w:rPr>
        <w:t>可知</w:t>
      </w:r>
      <w:r>
        <w:rPr>
          <w:rFonts w:hint="eastAsia"/>
          <w:noProof/>
          <w:sz w:val="24"/>
          <w:szCs w:val="24"/>
        </w:rPr>
        <w:t>，三种</w:t>
      </w:r>
      <w:r>
        <w:rPr>
          <w:noProof/>
          <w:sz w:val="24"/>
          <w:szCs w:val="24"/>
        </w:rPr>
        <w:t>结构</w:t>
      </w:r>
      <w:r>
        <w:rPr>
          <w:rFonts w:hint="eastAsia"/>
          <w:noProof/>
          <w:sz w:val="24"/>
          <w:szCs w:val="24"/>
        </w:rPr>
        <w:t>对</w:t>
      </w:r>
      <w:r>
        <w:rPr>
          <w:noProof/>
          <w:sz w:val="24"/>
          <w:szCs w:val="24"/>
        </w:rPr>
        <w:t>光信号的</w:t>
      </w:r>
      <w:r>
        <w:rPr>
          <w:rFonts w:hint="eastAsia"/>
          <w:noProof/>
          <w:sz w:val="24"/>
          <w:szCs w:val="24"/>
        </w:rPr>
        <w:t>透射</w:t>
      </w:r>
      <w:r>
        <w:rPr>
          <w:noProof/>
          <w:sz w:val="24"/>
          <w:szCs w:val="24"/>
        </w:rPr>
        <w:t>效率都很低</w:t>
      </w:r>
      <w:r>
        <w:rPr>
          <w:rFonts w:hint="eastAsia"/>
          <w:noProof/>
          <w:sz w:val="24"/>
          <w:szCs w:val="24"/>
        </w:rPr>
        <w:t>。</w:t>
      </w:r>
    </w:p>
    <w:p w14:paraId="7918E5C1" w14:textId="4C995FE6" w:rsidR="00527EAE" w:rsidRPr="00527EAE" w:rsidRDefault="00527EAE" w:rsidP="00527EAE">
      <w:pPr>
        <w:spacing w:line="400" w:lineRule="exact"/>
        <w:ind w:firstLineChars="200" w:firstLine="480"/>
        <w:rPr>
          <w:noProof/>
          <w:sz w:val="24"/>
          <w:szCs w:val="24"/>
        </w:rPr>
      </w:pPr>
      <w:r>
        <w:rPr>
          <w:rFonts w:hint="eastAsia"/>
          <w:noProof/>
          <w:sz w:val="24"/>
          <w:szCs w:val="24"/>
        </w:rPr>
        <w:t>图中</w:t>
      </w:r>
      <w:r>
        <w:rPr>
          <w:rFonts w:hint="eastAsia"/>
          <w:noProof/>
          <w:sz w:val="24"/>
          <w:szCs w:val="24"/>
        </w:rPr>
        <w:t>20</w:t>
      </w:r>
      <m:oMath>
        <m:r>
          <m:rPr>
            <m:sty m:val="p"/>
          </m:rPr>
          <w:rPr>
            <w:rFonts w:ascii="Cambria Math" w:hAnsi="Cambria Math"/>
            <w:noProof/>
            <w:sz w:val="24"/>
            <w:szCs w:val="24"/>
          </w:rPr>
          <m:t>×</m:t>
        </m:r>
      </m:oMath>
      <w:r>
        <w:rPr>
          <w:noProof/>
          <w:sz w:val="24"/>
          <w:szCs w:val="24"/>
        </w:rPr>
        <w:t>20</w:t>
      </w:r>
      <w:r>
        <w:rPr>
          <w:rFonts w:hint="eastAsia"/>
          <w:noProof/>
          <w:sz w:val="24"/>
          <w:szCs w:val="24"/>
        </w:rPr>
        <w:t>栅格结构的</w:t>
      </w:r>
      <w:r>
        <w:rPr>
          <w:rFonts w:hint="eastAsia"/>
          <w:noProof/>
          <w:sz w:val="24"/>
          <w:szCs w:val="24"/>
        </w:rPr>
        <w:t>PMC</w:t>
      </w:r>
      <w:r>
        <w:rPr>
          <w:noProof/>
          <w:sz w:val="24"/>
          <w:szCs w:val="24"/>
        </w:rPr>
        <w:t>透射谱</w:t>
      </w:r>
      <w:r>
        <w:rPr>
          <w:rFonts w:hint="eastAsia"/>
          <w:noProof/>
          <w:sz w:val="24"/>
          <w:szCs w:val="24"/>
        </w:rPr>
        <w:t>（红色曲线）对应</w:t>
      </w:r>
      <w:r>
        <w:rPr>
          <w:noProof/>
          <w:sz w:val="24"/>
          <w:szCs w:val="24"/>
        </w:rPr>
        <w:t>的</w:t>
      </w:r>
      <w:r>
        <w:rPr>
          <w:rFonts w:hint="eastAsia"/>
          <w:noProof/>
          <w:sz w:val="24"/>
          <w:szCs w:val="24"/>
        </w:rPr>
        <w:t>透射谱</w:t>
      </w:r>
      <w:r>
        <w:rPr>
          <w:noProof/>
          <w:sz w:val="24"/>
          <w:szCs w:val="24"/>
        </w:rPr>
        <w:t>最高</w:t>
      </w:r>
      <w:r>
        <w:rPr>
          <w:rFonts w:hint="eastAsia"/>
          <w:noProof/>
          <w:sz w:val="24"/>
          <w:szCs w:val="24"/>
        </w:rPr>
        <w:t>值</w:t>
      </w:r>
      <w:r>
        <w:rPr>
          <w:noProof/>
          <w:sz w:val="24"/>
          <w:szCs w:val="24"/>
        </w:rPr>
        <w:t>（</w:t>
      </w:r>
      <w:r>
        <w:rPr>
          <w:rFonts w:hint="eastAsia"/>
          <w:noProof/>
          <w:sz w:val="24"/>
          <w:szCs w:val="24"/>
        </w:rPr>
        <w:t>E</w:t>
      </w:r>
      <w:r>
        <w:rPr>
          <w:rFonts w:hint="eastAsia"/>
          <w:noProof/>
          <w:sz w:val="24"/>
          <w:szCs w:val="24"/>
        </w:rPr>
        <w:t>点</w:t>
      </w:r>
      <w:r>
        <w:rPr>
          <w:noProof/>
          <w:sz w:val="24"/>
          <w:szCs w:val="24"/>
        </w:rPr>
        <w:t>）</w:t>
      </w:r>
      <w:r>
        <w:rPr>
          <w:rFonts w:hint="eastAsia"/>
          <w:noProof/>
          <w:sz w:val="24"/>
          <w:szCs w:val="24"/>
        </w:rPr>
        <w:t>为</w:t>
      </w:r>
      <w:r w:rsidRPr="008C1331">
        <w:rPr>
          <w:noProof/>
          <w:sz w:val="24"/>
          <w:szCs w:val="24"/>
        </w:rPr>
        <w:t>0.014</w:t>
      </w:r>
      <w:r>
        <w:rPr>
          <w:rFonts w:hint="eastAsia"/>
          <w:noProof/>
          <w:sz w:val="24"/>
          <w:szCs w:val="24"/>
        </w:rPr>
        <w:t>，</w:t>
      </w:r>
      <w:r>
        <w:rPr>
          <w:noProof/>
          <w:sz w:val="24"/>
          <w:szCs w:val="24"/>
        </w:rPr>
        <w:t>最低值</w:t>
      </w:r>
      <w:r>
        <w:rPr>
          <w:rFonts w:hint="eastAsia"/>
          <w:noProof/>
          <w:sz w:val="24"/>
          <w:szCs w:val="24"/>
        </w:rPr>
        <w:t>（</w:t>
      </w:r>
      <w:r>
        <w:rPr>
          <w:rFonts w:hint="eastAsia"/>
          <w:noProof/>
          <w:sz w:val="24"/>
          <w:szCs w:val="24"/>
        </w:rPr>
        <w:t>F</w:t>
      </w:r>
      <w:r>
        <w:rPr>
          <w:rFonts w:hint="eastAsia"/>
          <w:noProof/>
          <w:sz w:val="24"/>
          <w:szCs w:val="24"/>
        </w:rPr>
        <w:t>点）为</w:t>
      </w:r>
      <w:r w:rsidRPr="008C1331">
        <w:rPr>
          <w:noProof/>
          <w:sz w:val="24"/>
          <w:szCs w:val="24"/>
        </w:rPr>
        <w:t>0.00457</w:t>
      </w:r>
      <w:r>
        <w:rPr>
          <w:rFonts w:hint="eastAsia"/>
          <w:noProof/>
          <w:sz w:val="24"/>
          <w:szCs w:val="24"/>
        </w:rPr>
        <w:t>；</w:t>
      </w:r>
      <w:r>
        <w:rPr>
          <w:rFonts w:hint="eastAsia"/>
          <w:noProof/>
          <w:sz w:val="24"/>
          <w:szCs w:val="24"/>
        </w:rPr>
        <w:t>30</w:t>
      </w:r>
      <m:oMath>
        <m:r>
          <m:rPr>
            <m:sty m:val="p"/>
          </m:rPr>
          <w:rPr>
            <w:rFonts w:ascii="Cambria Math" w:hAnsi="Cambria Math"/>
            <w:noProof/>
            <w:sz w:val="24"/>
            <w:szCs w:val="24"/>
          </w:rPr>
          <m:t>×</m:t>
        </m:r>
      </m:oMath>
      <w:r>
        <w:rPr>
          <w:noProof/>
          <w:sz w:val="24"/>
          <w:szCs w:val="24"/>
        </w:rPr>
        <w:t>30</w:t>
      </w:r>
      <w:r>
        <w:rPr>
          <w:rFonts w:hint="eastAsia"/>
          <w:noProof/>
          <w:sz w:val="24"/>
          <w:szCs w:val="24"/>
        </w:rPr>
        <w:t>栅格结构的</w:t>
      </w:r>
      <w:r>
        <w:rPr>
          <w:rFonts w:hint="eastAsia"/>
          <w:noProof/>
          <w:sz w:val="24"/>
          <w:szCs w:val="24"/>
        </w:rPr>
        <w:t>PMC</w:t>
      </w:r>
      <w:r>
        <w:rPr>
          <w:noProof/>
          <w:sz w:val="24"/>
          <w:szCs w:val="24"/>
        </w:rPr>
        <w:t>透射谱</w:t>
      </w:r>
      <w:r>
        <w:rPr>
          <w:rFonts w:hint="eastAsia"/>
          <w:noProof/>
          <w:sz w:val="24"/>
          <w:szCs w:val="24"/>
        </w:rPr>
        <w:t>（绿色曲线）对应</w:t>
      </w:r>
      <w:r>
        <w:rPr>
          <w:noProof/>
          <w:sz w:val="24"/>
          <w:szCs w:val="24"/>
        </w:rPr>
        <w:t>的</w:t>
      </w:r>
      <w:r>
        <w:rPr>
          <w:rFonts w:hint="eastAsia"/>
          <w:noProof/>
          <w:sz w:val="24"/>
          <w:szCs w:val="24"/>
        </w:rPr>
        <w:t>透射谱</w:t>
      </w:r>
      <w:r>
        <w:rPr>
          <w:noProof/>
          <w:sz w:val="24"/>
          <w:szCs w:val="24"/>
        </w:rPr>
        <w:t>最高</w:t>
      </w:r>
      <w:r>
        <w:rPr>
          <w:rFonts w:hint="eastAsia"/>
          <w:noProof/>
          <w:sz w:val="24"/>
          <w:szCs w:val="24"/>
        </w:rPr>
        <w:t>值</w:t>
      </w:r>
      <w:r>
        <w:rPr>
          <w:noProof/>
          <w:sz w:val="24"/>
          <w:szCs w:val="24"/>
        </w:rPr>
        <w:t>（</w:t>
      </w:r>
      <w:r>
        <w:rPr>
          <w:rFonts w:hint="eastAsia"/>
          <w:noProof/>
          <w:sz w:val="24"/>
          <w:szCs w:val="24"/>
        </w:rPr>
        <w:t>D</w:t>
      </w:r>
      <w:r>
        <w:rPr>
          <w:rFonts w:hint="eastAsia"/>
          <w:noProof/>
          <w:sz w:val="24"/>
          <w:szCs w:val="24"/>
        </w:rPr>
        <w:t>点</w:t>
      </w:r>
      <w:r>
        <w:rPr>
          <w:noProof/>
          <w:sz w:val="24"/>
          <w:szCs w:val="24"/>
        </w:rPr>
        <w:t>）</w:t>
      </w:r>
      <w:r>
        <w:rPr>
          <w:rFonts w:hint="eastAsia"/>
          <w:noProof/>
          <w:sz w:val="24"/>
          <w:szCs w:val="24"/>
        </w:rPr>
        <w:t>为</w:t>
      </w:r>
      <w:r w:rsidRPr="008C1331">
        <w:rPr>
          <w:noProof/>
          <w:sz w:val="24"/>
          <w:szCs w:val="24"/>
        </w:rPr>
        <w:t>0.0775</w:t>
      </w:r>
      <w:r>
        <w:rPr>
          <w:rFonts w:hint="eastAsia"/>
          <w:noProof/>
          <w:sz w:val="24"/>
          <w:szCs w:val="24"/>
        </w:rPr>
        <w:t>，</w:t>
      </w:r>
      <w:r>
        <w:rPr>
          <w:noProof/>
          <w:sz w:val="24"/>
          <w:szCs w:val="24"/>
        </w:rPr>
        <w:t>最低值</w:t>
      </w:r>
      <w:r>
        <w:rPr>
          <w:rFonts w:hint="eastAsia"/>
          <w:noProof/>
          <w:sz w:val="24"/>
          <w:szCs w:val="24"/>
        </w:rPr>
        <w:t>（</w:t>
      </w:r>
      <w:r>
        <w:rPr>
          <w:rFonts w:hint="eastAsia"/>
          <w:noProof/>
          <w:sz w:val="24"/>
          <w:szCs w:val="24"/>
        </w:rPr>
        <w:t>C</w:t>
      </w:r>
      <w:r>
        <w:rPr>
          <w:rFonts w:hint="eastAsia"/>
          <w:noProof/>
          <w:sz w:val="24"/>
          <w:szCs w:val="24"/>
        </w:rPr>
        <w:t>点）为</w:t>
      </w:r>
      <w:r w:rsidRPr="008C1331">
        <w:rPr>
          <w:noProof/>
          <w:sz w:val="24"/>
          <w:szCs w:val="24"/>
        </w:rPr>
        <w:t>0.0324</w:t>
      </w:r>
      <w:r>
        <w:rPr>
          <w:rFonts w:hint="eastAsia"/>
          <w:noProof/>
          <w:sz w:val="24"/>
          <w:szCs w:val="24"/>
        </w:rPr>
        <w:t>；</w:t>
      </w:r>
      <w:r>
        <w:rPr>
          <w:rFonts w:hint="eastAsia"/>
          <w:noProof/>
          <w:sz w:val="24"/>
          <w:szCs w:val="24"/>
        </w:rPr>
        <w:t>40</w:t>
      </w:r>
      <m:oMath>
        <m:r>
          <m:rPr>
            <m:sty m:val="p"/>
          </m:rPr>
          <w:rPr>
            <w:rFonts w:ascii="Cambria Math" w:hAnsi="Cambria Math"/>
            <w:noProof/>
            <w:sz w:val="24"/>
            <w:szCs w:val="24"/>
          </w:rPr>
          <m:t>×</m:t>
        </m:r>
      </m:oMath>
      <w:r>
        <w:rPr>
          <w:noProof/>
          <w:sz w:val="24"/>
          <w:szCs w:val="24"/>
        </w:rPr>
        <w:t>40</w:t>
      </w:r>
      <w:r>
        <w:rPr>
          <w:rFonts w:hint="eastAsia"/>
          <w:noProof/>
          <w:sz w:val="24"/>
          <w:szCs w:val="24"/>
        </w:rPr>
        <w:t>栅格结构的</w:t>
      </w:r>
      <w:r>
        <w:rPr>
          <w:rFonts w:hint="eastAsia"/>
          <w:noProof/>
          <w:sz w:val="24"/>
          <w:szCs w:val="24"/>
        </w:rPr>
        <w:t>PMC</w:t>
      </w:r>
      <w:r>
        <w:rPr>
          <w:noProof/>
          <w:sz w:val="24"/>
          <w:szCs w:val="24"/>
        </w:rPr>
        <w:t>透射谱</w:t>
      </w:r>
      <w:r>
        <w:rPr>
          <w:rFonts w:hint="eastAsia"/>
          <w:noProof/>
          <w:sz w:val="24"/>
          <w:szCs w:val="24"/>
        </w:rPr>
        <w:t>（蓝色曲线）对应</w:t>
      </w:r>
      <w:r>
        <w:rPr>
          <w:noProof/>
          <w:sz w:val="24"/>
          <w:szCs w:val="24"/>
        </w:rPr>
        <w:t>的</w:t>
      </w:r>
      <w:r>
        <w:rPr>
          <w:rFonts w:hint="eastAsia"/>
          <w:noProof/>
          <w:sz w:val="24"/>
          <w:szCs w:val="24"/>
        </w:rPr>
        <w:t>透射谱</w:t>
      </w:r>
      <w:r>
        <w:rPr>
          <w:noProof/>
          <w:sz w:val="24"/>
          <w:szCs w:val="24"/>
        </w:rPr>
        <w:t>最高</w:t>
      </w:r>
      <w:r>
        <w:rPr>
          <w:rFonts w:hint="eastAsia"/>
          <w:noProof/>
          <w:sz w:val="24"/>
          <w:szCs w:val="24"/>
        </w:rPr>
        <w:t>值</w:t>
      </w:r>
      <w:r>
        <w:rPr>
          <w:noProof/>
          <w:sz w:val="24"/>
          <w:szCs w:val="24"/>
        </w:rPr>
        <w:t>（</w:t>
      </w:r>
      <w:r>
        <w:rPr>
          <w:rFonts w:hint="eastAsia"/>
          <w:noProof/>
          <w:sz w:val="24"/>
          <w:szCs w:val="24"/>
        </w:rPr>
        <w:t>B</w:t>
      </w:r>
      <w:r>
        <w:rPr>
          <w:rFonts w:hint="eastAsia"/>
          <w:noProof/>
          <w:sz w:val="24"/>
          <w:szCs w:val="24"/>
        </w:rPr>
        <w:t>点</w:t>
      </w:r>
      <w:r>
        <w:rPr>
          <w:noProof/>
          <w:sz w:val="24"/>
          <w:szCs w:val="24"/>
        </w:rPr>
        <w:t>）</w:t>
      </w:r>
      <w:r>
        <w:rPr>
          <w:rFonts w:hint="eastAsia"/>
          <w:noProof/>
          <w:sz w:val="24"/>
          <w:szCs w:val="24"/>
        </w:rPr>
        <w:t>为</w:t>
      </w:r>
      <w:r>
        <w:rPr>
          <w:noProof/>
          <w:sz w:val="24"/>
          <w:szCs w:val="24"/>
        </w:rPr>
        <w:t>0.198</w:t>
      </w:r>
      <w:r>
        <w:rPr>
          <w:rFonts w:hint="eastAsia"/>
          <w:noProof/>
          <w:sz w:val="24"/>
          <w:szCs w:val="24"/>
        </w:rPr>
        <w:t>，</w:t>
      </w:r>
      <w:r>
        <w:rPr>
          <w:noProof/>
          <w:sz w:val="24"/>
          <w:szCs w:val="24"/>
        </w:rPr>
        <w:t>最低值</w:t>
      </w:r>
      <w:r>
        <w:rPr>
          <w:rFonts w:hint="eastAsia"/>
          <w:noProof/>
          <w:sz w:val="24"/>
          <w:szCs w:val="24"/>
        </w:rPr>
        <w:t>（</w:t>
      </w:r>
      <w:r>
        <w:rPr>
          <w:rFonts w:hint="eastAsia"/>
          <w:noProof/>
          <w:sz w:val="24"/>
          <w:szCs w:val="24"/>
        </w:rPr>
        <w:t>A</w:t>
      </w:r>
      <w:r>
        <w:rPr>
          <w:rFonts w:hint="eastAsia"/>
          <w:noProof/>
          <w:sz w:val="24"/>
          <w:szCs w:val="24"/>
        </w:rPr>
        <w:t>点）为</w:t>
      </w:r>
      <w:r w:rsidRPr="00851E57">
        <w:rPr>
          <w:noProof/>
          <w:sz w:val="24"/>
          <w:szCs w:val="24"/>
        </w:rPr>
        <w:t>0.125</w:t>
      </w:r>
      <w:r>
        <w:rPr>
          <w:rFonts w:hint="eastAsia"/>
          <w:noProof/>
          <w:sz w:val="24"/>
          <w:szCs w:val="24"/>
        </w:rPr>
        <w:t>。</w:t>
      </w:r>
    </w:p>
    <w:p w14:paraId="77D9F803" w14:textId="77777777" w:rsidR="0043323D" w:rsidRDefault="0043323D" w:rsidP="0043323D">
      <w:pPr>
        <w:jc w:val="center"/>
      </w:pPr>
      <w:r>
        <w:rPr>
          <w:noProof/>
        </w:rPr>
        <w:lastRenderedPageBreak/>
        <w:drawing>
          <wp:inline distT="0" distB="0" distL="0" distR="0" wp14:anchorId="78E754FE" wp14:editId="3EF35467">
            <wp:extent cx="3627120" cy="228904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16DBS初始透射谱.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27120" cy="2289048"/>
                    </a:xfrm>
                    <a:prstGeom prst="rect">
                      <a:avLst/>
                    </a:prstGeom>
                  </pic:spPr>
                </pic:pic>
              </a:graphicData>
            </a:graphic>
          </wp:inline>
        </w:drawing>
      </w:r>
    </w:p>
    <w:p w14:paraId="207306D6" w14:textId="5B566270" w:rsidR="0043323D" w:rsidRDefault="0043323D" w:rsidP="0043323D">
      <w:pPr>
        <w:jc w:val="center"/>
        <w:rPr>
          <w:rFonts w:eastAsia="楷体"/>
          <w:noProof/>
          <w:szCs w:val="24"/>
        </w:rPr>
      </w:pPr>
      <w:r w:rsidRPr="009C5F86">
        <w:rPr>
          <w:rFonts w:eastAsia="楷体" w:hint="eastAsia"/>
          <w:noProof/>
          <w:szCs w:val="24"/>
        </w:rPr>
        <w:t>图</w:t>
      </w:r>
      <w:r w:rsidRPr="009C5F86">
        <w:rPr>
          <w:rFonts w:eastAsia="楷体" w:hint="eastAsia"/>
          <w:noProof/>
          <w:szCs w:val="24"/>
        </w:rPr>
        <w:t>3</w:t>
      </w:r>
      <w:r w:rsidR="009C5F86" w:rsidRPr="009C5F86">
        <w:rPr>
          <w:rFonts w:eastAsia="楷体"/>
          <w:noProof/>
          <w:szCs w:val="24"/>
        </w:rPr>
        <w:t xml:space="preserve">-19 </w:t>
      </w:r>
      <w:r w:rsidRPr="009C5F86">
        <w:rPr>
          <w:rFonts w:eastAsia="楷体" w:hint="eastAsia"/>
          <w:noProof/>
          <w:szCs w:val="24"/>
        </w:rPr>
        <w:t>未经</w:t>
      </w:r>
      <w:r w:rsidR="009C5F86" w:rsidRPr="009C5F86">
        <w:rPr>
          <w:rFonts w:eastAsia="楷体" w:hint="eastAsia"/>
          <w:noProof/>
          <w:szCs w:val="24"/>
        </w:rPr>
        <w:t>M</w:t>
      </w:r>
      <w:r w:rsidR="009C5F86" w:rsidRPr="009C5F86">
        <w:rPr>
          <w:rFonts w:eastAsia="楷体"/>
          <w:noProof/>
          <w:szCs w:val="24"/>
        </w:rPr>
        <w:t>DBS</w:t>
      </w:r>
      <w:r w:rsidRPr="009C5F86">
        <w:rPr>
          <w:rFonts w:eastAsia="楷体" w:hint="eastAsia"/>
          <w:noProof/>
          <w:szCs w:val="24"/>
        </w:rPr>
        <w:t>算法优化</w:t>
      </w:r>
      <w:r w:rsidR="00DE7D07">
        <w:rPr>
          <w:rFonts w:eastAsia="楷体" w:hint="eastAsia"/>
          <w:noProof/>
          <w:szCs w:val="24"/>
        </w:rPr>
        <w:t>PMC</w:t>
      </w:r>
      <w:r w:rsidRPr="009C5F86">
        <w:rPr>
          <w:rFonts w:eastAsia="楷体"/>
          <w:noProof/>
          <w:szCs w:val="24"/>
        </w:rPr>
        <w:t>的初始结构透射谱</w:t>
      </w:r>
    </w:p>
    <w:p w14:paraId="1A836D4F" w14:textId="447397E3" w:rsidR="00527EAE" w:rsidRDefault="00527EAE" w:rsidP="00527EAE">
      <w:pPr>
        <w:spacing w:line="400" w:lineRule="exact"/>
        <w:ind w:firstLineChars="200" w:firstLine="480"/>
        <w:rPr>
          <w:noProof/>
          <w:sz w:val="24"/>
          <w:szCs w:val="24"/>
        </w:rPr>
      </w:pPr>
      <w:r>
        <w:rPr>
          <w:rFonts w:hint="eastAsia"/>
          <w:noProof/>
          <w:sz w:val="24"/>
          <w:szCs w:val="24"/>
        </w:rPr>
        <w:t>三种</w:t>
      </w:r>
      <w:r>
        <w:rPr>
          <w:noProof/>
          <w:sz w:val="24"/>
          <w:szCs w:val="24"/>
        </w:rPr>
        <w:t>密度的</w:t>
      </w:r>
      <w:r>
        <w:rPr>
          <w:rFonts w:hint="eastAsia"/>
          <w:noProof/>
          <w:sz w:val="24"/>
          <w:szCs w:val="24"/>
        </w:rPr>
        <w:t>SCM</w:t>
      </w:r>
      <w:r>
        <w:rPr>
          <w:rFonts w:hint="eastAsia"/>
          <w:noProof/>
          <w:sz w:val="24"/>
          <w:szCs w:val="24"/>
        </w:rPr>
        <w:t>结构</w:t>
      </w:r>
      <w:r w:rsidRPr="00BE581E">
        <w:rPr>
          <w:rFonts w:hint="eastAsia"/>
          <w:noProof/>
          <w:sz w:val="24"/>
          <w:szCs w:val="24"/>
        </w:rPr>
        <w:t>经过</w:t>
      </w:r>
      <w:r w:rsidRPr="00BE581E">
        <w:rPr>
          <w:rFonts w:hint="eastAsia"/>
          <w:noProof/>
          <w:sz w:val="24"/>
          <w:szCs w:val="24"/>
        </w:rPr>
        <w:t>MDBS</w:t>
      </w:r>
      <w:r w:rsidRPr="00BE581E">
        <w:rPr>
          <w:rFonts w:hint="eastAsia"/>
          <w:noProof/>
          <w:sz w:val="24"/>
          <w:szCs w:val="24"/>
        </w:rPr>
        <w:t>算法</w:t>
      </w:r>
      <w:r>
        <w:rPr>
          <w:noProof/>
          <w:sz w:val="24"/>
          <w:szCs w:val="24"/>
        </w:rPr>
        <w:t>五次遍历</w:t>
      </w:r>
      <w:r w:rsidRPr="00BE581E">
        <w:rPr>
          <w:noProof/>
          <w:sz w:val="24"/>
          <w:szCs w:val="24"/>
        </w:rPr>
        <w:t>后，</w:t>
      </w:r>
      <w:r>
        <w:rPr>
          <w:rFonts w:hint="eastAsia"/>
          <w:noProof/>
          <w:sz w:val="24"/>
          <w:szCs w:val="24"/>
        </w:rPr>
        <w:t>分别</w:t>
      </w:r>
      <w:r w:rsidRPr="00BE581E">
        <w:rPr>
          <w:noProof/>
          <w:sz w:val="24"/>
          <w:szCs w:val="24"/>
        </w:rPr>
        <w:t>得到</w:t>
      </w:r>
      <w:r>
        <w:rPr>
          <w:rFonts w:hint="eastAsia"/>
          <w:noProof/>
          <w:sz w:val="24"/>
          <w:szCs w:val="24"/>
        </w:rPr>
        <w:t>对应的</w:t>
      </w:r>
      <w:r>
        <w:rPr>
          <w:noProof/>
          <w:sz w:val="24"/>
          <w:szCs w:val="24"/>
        </w:rPr>
        <w:t>PMC</w:t>
      </w:r>
      <w:r w:rsidRPr="00BE581E">
        <w:rPr>
          <w:noProof/>
          <w:sz w:val="24"/>
          <w:szCs w:val="24"/>
        </w:rPr>
        <w:t>最终</w:t>
      </w:r>
      <w:r>
        <w:rPr>
          <w:rFonts w:hint="eastAsia"/>
          <w:noProof/>
          <w:sz w:val="24"/>
          <w:szCs w:val="24"/>
        </w:rPr>
        <w:t>透射谱，</w:t>
      </w:r>
      <w:r w:rsidRPr="00BE581E">
        <w:rPr>
          <w:noProof/>
          <w:sz w:val="24"/>
          <w:szCs w:val="24"/>
        </w:rPr>
        <w:t>如图</w:t>
      </w:r>
      <w:r w:rsidRPr="00BE581E">
        <w:rPr>
          <w:rFonts w:hint="eastAsia"/>
          <w:noProof/>
          <w:sz w:val="24"/>
          <w:szCs w:val="24"/>
        </w:rPr>
        <w:t>3</w:t>
      </w:r>
      <w:r>
        <w:rPr>
          <w:noProof/>
          <w:sz w:val="24"/>
          <w:szCs w:val="24"/>
        </w:rPr>
        <w:t>-20</w:t>
      </w:r>
      <w:r w:rsidRPr="00BE581E">
        <w:rPr>
          <w:rFonts w:hint="eastAsia"/>
          <w:noProof/>
          <w:sz w:val="24"/>
          <w:szCs w:val="24"/>
        </w:rPr>
        <w:t>所示</w:t>
      </w:r>
      <w:r w:rsidRPr="00BE581E">
        <w:rPr>
          <w:noProof/>
          <w:sz w:val="24"/>
          <w:szCs w:val="24"/>
        </w:rPr>
        <w:t>。</w:t>
      </w:r>
      <w:r>
        <w:rPr>
          <w:noProof/>
          <w:sz w:val="24"/>
          <w:szCs w:val="24"/>
        </w:rPr>
        <w:t>与</w:t>
      </w:r>
      <w:r>
        <w:rPr>
          <w:rFonts w:hint="eastAsia"/>
          <w:noProof/>
          <w:sz w:val="24"/>
          <w:szCs w:val="24"/>
        </w:rPr>
        <w:t>初始</w:t>
      </w:r>
      <w:r>
        <w:rPr>
          <w:noProof/>
          <w:sz w:val="24"/>
          <w:szCs w:val="24"/>
        </w:rPr>
        <w:t>透射谱</w:t>
      </w:r>
      <w:r>
        <w:rPr>
          <w:rFonts w:hint="eastAsia"/>
          <w:noProof/>
          <w:sz w:val="24"/>
          <w:szCs w:val="24"/>
        </w:rPr>
        <w:t>相比，最终</w:t>
      </w:r>
      <w:r>
        <w:rPr>
          <w:noProof/>
          <w:sz w:val="24"/>
          <w:szCs w:val="24"/>
        </w:rPr>
        <w:t>透射谱具有</w:t>
      </w:r>
      <w:r>
        <w:rPr>
          <w:rFonts w:hint="eastAsia"/>
          <w:noProof/>
          <w:sz w:val="24"/>
          <w:szCs w:val="24"/>
        </w:rPr>
        <w:t>显著</w:t>
      </w:r>
      <w:r>
        <w:rPr>
          <w:noProof/>
          <w:sz w:val="24"/>
          <w:szCs w:val="24"/>
        </w:rPr>
        <w:t>的效率提升</w:t>
      </w:r>
      <w:r>
        <w:rPr>
          <w:rFonts w:hint="eastAsia"/>
          <w:noProof/>
          <w:sz w:val="24"/>
          <w:szCs w:val="24"/>
        </w:rPr>
        <w:t>，表明</w:t>
      </w:r>
      <w:r w:rsidRPr="00BE581E">
        <w:rPr>
          <w:rFonts w:hint="eastAsia"/>
          <w:noProof/>
          <w:sz w:val="24"/>
          <w:szCs w:val="24"/>
        </w:rPr>
        <w:t>MDBS</w:t>
      </w:r>
      <w:r w:rsidRPr="00BE581E">
        <w:rPr>
          <w:rFonts w:hint="eastAsia"/>
          <w:noProof/>
          <w:sz w:val="24"/>
          <w:szCs w:val="24"/>
        </w:rPr>
        <w:t>算法</w:t>
      </w:r>
      <w:r>
        <w:rPr>
          <w:rFonts w:hint="eastAsia"/>
          <w:noProof/>
          <w:sz w:val="24"/>
          <w:szCs w:val="24"/>
        </w:rPr>
        <w:t>有效且</w:t>
      </w:r>
      <w:r>
        <w:rPr>
          <w:noProof/>
          <w:sz w:val="24"/>
          <w:szCs w:val="24"/>
        </w:rPr>
        <w:t>收敛。</w:t>
      </w:r>
      <w:r>
        <w:rPr>
          <w:rFonts w:hint="eastAsia"/>
          <w:noProof/>
          <w:sz w:val="24"/>
          <w:szCs w:val="24"/>
        </w:rPr>
        <w:t>在</w:t>
      </w:r>
      <w:r>
        <w:rPr>
          <w:noProof/>
          <w:sz w:val="24"/>
          <w:szCs w:val="24"/>
        </w:rPr>
        <w:t>1.45 μm</w:t>
      </w:r>
      <w:r>
        <w:rPr>
          <w:noProof/>
          <w:sz w:val="24"/>
          <w:szCs w:val="24"/>
        </w:rPr>
        <w:t>至</w:t>
      </w:r>
      <w:r>
        <w:rPr>
          <w:rFonts w:hint="eastAsia"/>
          <w:noProof/>
          <w:sz w:val="24"/>
          <w:szCs w:val="24"/>
        </w:rPr>
        <w:t>1.65</w:t>
      </w:r>
      <w:r>
        <w:rPr>
          <w:noProof/>
          <w:sz w:val="24"/>
          <w:szCs w:val="24"/>
        </w:rPr>
        <w:t xml:space="preserve"> </w:t>
      </w:r>
      <w:r w:rsidRPr="00D9761C">
        <w:rPr>
          <w:rFonts w:cs="Times New Roman"/>
          <w:noProof/>
          <w:sz w:val="24"/>
          <w:szCs w:val="24"/>
        </w:rPr>
        <w:t>μm</w:t>
      </w:r>
      <w:r>
        <w:rPr>
          <w:noProof/>
          <w:sz w:val="24"/>
          <w:szCs w:val="24"/>
        </w:rPr>
        <w:t>波长范围</w:t>
      </w:r>
      <w:r>
        <w:rPr>
          <w:rFonts w:hint="eastAsia"/>
          <w:noProof/>
          <w:sz w:val="24"/>
          <w:szCs w:val="24"/>
        </w:rPr>
        <w:t>内，</w:t>
      </w:r>
      <w:r>
        <w:rPr>
          <w:rFonts w:hint="eastAsia"/>
          <w:noProof/>
          <w:sz w:val="24"/>
          <w:szCs w:val="24"/>
        </w:rPr>
        <w:t>20</w:t>
      </w:r>
      <m:oMath>
        <m:r>
          <m:rPr>
            <m:sty m:val="p"/>
          </m:rPr>
          <w:rPr>
            <w:rFonts w:ascii="Cambria Math" w:hAnsi="Cambria Math"/>
            <w:noProof/>
            <w:sz w:val="24"/>
            <w:szCs w:val="24"/>
          </w:rPr>
          <m:t>×</m:t>
        </m:r>
      </m:oMath>
      <w:r>
        <w:rPr>
          <w:noProof/>
          <w:sz w:val="24"/>
          <w:szCs w:val="24"/>
        </w:rPr>
        <w:t>20</w:t>
      </w:r>
      <w:r>
        <w:rPr>
          <w:rFonts w:hint="eastAsia"/>
          <w:noProof/>
          <w:sz w:val="24"/>
          <w:szCs w:val="24"/>
        </w:rPr>
        <w:t>栅格</w:t>
      </w:r>
      <w:r>
        <w:rPr>
          <w:rFonts w:hint="eastAsia"/>
          <w:noProof/>
          <w:sz w:val="24"/>
          <w:szCs w:val="24"/>
        </w:rPr>
        <w:t>P</w:t>
      </w:r>
      <w:r>
        <w:rPr>
          <w:noProof/>
          <w:sz w:val="24"/>
          <w:szCs w:val="24"/>
        </w:rPr>
        <w:t>MC</w:t>
      </w:r>
      <w:r>
        <w:rPr>
          <w:rFonts w:hint="eastAsia"/>
          <w:noProof/>
          <w:sz w:val="24"/>
          <w:szCs w:val="24"/>
        </w:rPr>
        <w:t>的</w:t>
      </w:r>
      <w:r>
        <w:rPr>
          <w:noProof/>
          <w:sz w:val="24"/>
          <w:szCs w:val="24"/>
        </w:rPr>
        <w:t>透射谱效率在</w:t>
      </w:r>
      <w:r w:rsidRPr="000B0080">
        <w:rPr>
          <w:noProof/>
          <w:sz w:val="24"/>
          <w:szCs w:val="24"/>
        </w:rPr>
        <w:t>75</w:t>
      </w:r>
      <w:r>
        <w:rPr>
          <w:rFonts w:hint="eastAsia"/>
          <w:noProof/>
          <w:sz w:val="24"/>
          <w:szCs w:val="24"/>
        </w:rPr>
        <w:t>.</w:t>
      </w:r>
      <w:r w:rsidRPr="000B0080">
        <w:rPr>
          <w:noProof/>
          <w:sz w:val="24"/>
          <w:szCs w:val="24"/>
        </w:rPr>
        <w:t>5</w:t>
      </w:r>
      <w:r>
        <w:rPr>
          <w:noProof/>
          <w:sz w:val="24"/>
          <w:szCs w:val="24"/>
        </w:rPr>
        <w:t>6%</w:t>
      </w:r>
      <w:r>
        <w:rPr>
          <w:rFonts w:hint="eastAsia"/>
          <w:noProof/>
          <w:sz w:val="24"/>
          <w:szCs w:val="24"/>
        </w:rPr>
        <w:t>以上（</w:t>
      </w:r>
      <w:r>
        <w:rPr>
          <w:rFonts w:hint="eastAsia"/>
          <w:noProof/>
          <w:sz w:val="24"/>
          <w:szCs w:val="24"/>
        </w:rPr>
        <w:t>B</w:t>
      </w:r>
      <w:r>
        <w:rPr>
          <w:rFonts w:hint="eastAsia"/>
          <w:noProof/>
          <w:sz w:val="24"/>
          <w:szCs w:val="24"/>
        </w:rPr>
        <w:t>点）</w:t>
      </w:r>
      <w:r>
        <w:rPr>
          <w:noProof/>
          <w:sz w:val="24"/>
          <w:szCs w:val="24"/>
        </w:rPr>
        <w:t>，其中在</w:t>
      </w:r>
      <w:r>
        <w:rPr>
          <w:rFonts w:hint="eastAsia"/>
          <w:noProof/>
          <w:sz w:val="24"/>
          <w:szCs w:val="24"/>
        </w:rPr>
        <w:t>A</w:t>
      </w:r>
      <w:r>
        <w:rPr>
          <w:rFonts w:hint="eastAsia"/>
          <w:noProof/>
          <w:sz w:val="24"/>
          <w:szCs w:val="24"/>
        </w:rPr>
        <w:t>点波长</w:t>
      </w:r>
      <w:r>
        <w:rPr>
          <w:noProof/>
          <w:sz w:val="24"/>
          <w:szCs w:val="24"/>
        </w:rPr>
        <w:t>为</w:t>
      </w:r>
      <w:r>
        <w:rPr>
          <w:noProof/>
          <w:sz w:val="24"/>
          <w:szCs w:val="24"/>
        </w:rPr>
        <w:t xml:space="preserve">1.618 </w:t>
      </w:r>
      <w:r w:rsidRPr="00D9761C">
        <w:rPr>
          <w:rFonts w:cs="Times New Roman"/>
          <w:noProof/>
          <w:sz w:val="24"/>
          <w:szCs w:val="24"/>
        </w:rPr>
        <w:t>μm</w:t>
      </w:r>
      <w:r>
        <w:rPr>
          <w:rFonts w:hint="eastAsia"/>
          <w:noProof/>
          <w:sz w:val="24"/>
          <w:szCs w:val="24"/>
        </w:rPr>
        <w:t>处其</w:t>
      </w:r>
      <w:r>
        <w:rPr>
          <w:noProof/>
          <w:sz w:val="24"/>
          <w:szCs w:val="24"/>
        </w:rPr>
        <w:t>效率可达</w:t>
      </w:r>
      <w:r>
        <w:rPr>
          <w:rFonts w:hint="eastAsia"/>
          <w:noProof/>
          <w:sz w:val="24"/>
          <w:szCs w:val="24"/>
        </w:rPr>
        <w:t>，为</w:t>
      </w:r>
      <w:r>
        <w:rPr>
          <w:noProof/>
          <w:sz w:val="24"/>
          <w:szCs w:val="24"/>
        </w:rPr>
        <w:t>最高值</w:t>
      </w:r>
      <w:r>
        <w:rPr>
          <w:rFonts w:hint="eastAsia"/>
          <w:noProof/>
          <w:sz w:val="24"/>
          <w:szCs w:val="24"/>
        </w:rPr>
        <w:t>；</w:t>
      </w:r>
      <w:r>
        <w:rPr>
          <w:rFonts w:hint="eastAsia"/>
          <w:noProof/>
          <w:sz w:val="24"/>
          <w:szCs w:val="24"/>
        </w:rPr>
        <w:t>30</w:t>
      </w:r>
      <m:oMath>
        <m:r>
          <m:rPr>
            <m:sty m:val="p"/>
          </m:rPr>
          <w:rPr>
            <w:rFonts w:ascii="Cambria Math" w:hAnsi="Cambria Math"/>
            <w:noProof/>
            <w:sz w:val="24"/>
            <w:szCs w:val="24"/>
          </w:rPr>
          <m:t>×</m:t>
        </m:r>
      </m:oMath>
      <w:r>
        <w:rPr>
          <w:noProof/>
          <w:sz w:val="24"/>
          <w:szCs w:val="24"/>
        </w:rPr>
        <w:t>30</w:t>
      </w:r>
      <w:r>
        <w:rPr>
          <w:rFonts w:hint="eastAsia"/>
          <w:noProof/>
          <w:sz w:val="24"/>
          <w:szCs w:val="24"/>
        </w:rPr>
        <w:t>栅格</w:t>
      </w:r>
      <w:r>
        <w:rPr>
          <w:rFonts w:hint="eastAsia"/>
          <w:noProof/>
          <w:sz w:val="24"/>
          <w:szCs w:val="24"/>
        </w:rPr>
        <w:t>P</w:t>
      </w:r>
      <w:r>
        <w:rPr>
          <w:noProof/>
          <w:sz w:val="24"/>
          <w:szCs w:val="24"/>
        </w:rPr>
        <w:t>MC</w:t>
      </w:r>
      <w:r>
        <w:rPr>
          <w:rFonts w:hint="eastAsia"/>
          <w:noProof/>
          <w:sz w:val="24"/>
          <w:szCs w:val="24"/>
        </w:rPr>
        <w:t>的</w:t>
      </w:r>
      <w:r>
        <w:rPr>
          <w:noProof/>
          <w:sz w:val="24"/>
          <w:szCs w:val="24"/>
        </w:rPr>
        <w:t>透射谱曲线为绿色，其效率在</w:t>
      </w:r>
      <w:r>
        <w:rPr>
          <w:rFonts w:hint="eastAsia"/>
          <w:noProof/>
          <w:sz w:val="24"/>
          <w:szCs w:val="24"/>
        </w:rPr>
        <w:t>92.3</w:t>
      </w:r>
      <w:r>
        <w:rPr>
          <w:noProof/>
          <w:sz w:val="24"/>
          <w:szCs w:val="24"/>
        </w:rPr>
        <w:t>%</w:t>
      </w:r>
      <w:r>
        <w:rPr>
          <w:noProof/>
          <w:sz w:val="24"/>
          <w:szCs w:val="24"/>
        </w:rPr>
        <w:t>以上，</w:t>
      </w:r>
      <w:r>
        <w:rPr>
          <w:rFonts w:hint="eastAsia"/>
          <w:noProof/>
          <w:sz w:val="24"/>
          <w:szCs w:val="24"/>
        </w:rPr>
        <w:t>在</w:t>
      </w:r>
      <w:r>
        <w:rPr>
          <w:rFonts w:hint="eastAsia"/>
          <w:noProof/>
          <w:sz w:val="24"/>
          <w:szCs w:val="24"/>
        </w:rPr>
        <w:t>1.57</w:t>
      </w:r>
      <w:r>
        <w:rPr>
          <w:noProof/>
          <w:sz w:val="24"/>
          <w:szCs w:val="24"/>
        </w:rPr>
        <w:t xml:space="preserve">7 </w:t>
      </w:r>
      <w:r w:rsidRPr="00D9761C">
        <w:rPr>
          <w:rFonts w:cs="Times New Roman"/>
          <w:noProof/>
          <w:sz w:val="24"/>
          <w:szCs w:val="24"/>
        </w:rPr>
        <w:t>μm</w:t>
      </w:r>
      <w:r>
        <w:rPr>
          <w:rFonts w:cs="Times New Roman" w:hint="eastAsia"/>
          <w:noProof/>
          <w:sz w:val="24"/>
          <w:szCs w:val="24"/>
        </w:rPr>
        <w:t>波长</w:t>
      </w:r>
      <w:r>
        <w:rPr>
          <w:rFonts w:hint="eastAsia"/>
          <w:noProof/>
          <w:sz w:val="24"/>
          <w:szCs w:val="24"/>
        </w:rPr>
        <w:t>处效率可高达</w:t>
      </w:r>
      <w:r>
        <w:rPr>
          <w:rFonts w:hint="eastAsia"/>
          <w:noProof/>
          <w:sz w:val="24"/>
          <w:szCs w:val="24"/>
        </w:rPr>
        <w:t>94.</w:t>
      </w:r>
      <w:r>
        <w:rPr>
          <w:noProof/>
          <w:sz w:val="24"/>
          <w:szCs w:val="24"/>
        </w:rPr>
        <w:t>7</w:t>
      </w:r>
      <w:r>
        <w:rPr>
          <w:rFonts w:hint="eastAsia"/>
          <w:noProof/>
          <w:sz w:val="24"/>
          <w:szCs w:val="24"/>
        </w:rPr>
        <w:t>%</w:t>
      </w:r>
      <w:r>
        <w:rPr>
          <w:rFonts w:hint="eastAsia"/>
          <w:noProof/>
          <w:sz w:val="24"/>
          <w:szCs w:val="24"/>
        </w:rPr>
        <w:t>；</w:t>
      </w:r>
      <w:r>
        <w:rPr>
          <w:rFonts w:hint="eastAsia"/>
          <w:noProof/>
          <w:sz w:val="24"/>
          <w:szCs w:val="24"/>
        </w:rPr>
        <w:t>40</w:t>
      </w:r>
      <m:oMath>
        <m:r>
          <m:rPr>
            <m:sty m:val="p"/>
          </m:rPr>
          <w:rPr>
            <w:rFonts w:ascii="Cambria Math" w:hAnsi="Cambria Math"/>
            <w:noProof/>
            <w:sz w:val="24"/>
            <w:szCs w:val="24"/>
          </w:rPr>
          <m:t>×</m:t>
        </m:r>
      </m:oMath>
      <w:r>
        <w:rPr>
          <w:noProof/>
          <w:sz w:val="24"/>
          <w:szCs w:val="24"/>
        </w:rPr>
        <w:t>40</w:t>
      </w:r>
      <w:r>
        <w:rPr>
          <w:rFonts w:hint="eastAsia"/>
          <w:noProof/>
          <w:sz w:val="24"/>
          <w:szCs w:val="24"/>
        </w:rPr>
        <w:t>栅格</w:t>
      </w:r>
      <w:r>
        <w:rPr>
          <w:rFonts w:hint="eastAsia"/>
          <w:noProof/>
          <w:sz w:val="24"/>
          <w:szCs w:val="24"/>
        </w:rPr>
        <w:t>P</w:t>
      </w:r>
      <w:r>
        <w:rPr>
          <w:noProof/>
          <w:sz w:val="24"/>
          <w:szCs w:val="24"/>
        </w:rPr>
        <w:t>MC</w:t>
      </w:r>
      <w:r>
        <w:rPr>
          <w:rFonts w:hint="eastAsia"/>
          <w:noProof/>
          <w:sz w:val="24"/>
          <w:szCs w:val="24"/>
        </w:rPr>
        <w:t>的透射谱（蓝色）</w:t>
      </w:r>
      <w:r>
        <w:rPr>
          <w:noProof/>
          <w:sz w:val="24"/>
          <w:szCs w:val="24"/>
        </w:rPr>
        <w:t>在</w:t>
      </w:r>
      <w:r>
        <w:rPr>
          <w:rFonts w:hint="eastAsia"/>
          <w:noProof/>
          <w:sz w:val="24"/>
          <w:szCs w:val="24"/>
        </w:rPr>
        <w:t>93</w:t>
      </w:r>
      <w:r>
        <w:rPr>
          <w:noProof/>
          <w:sz w:val="24"/>
          <w:szCs w:val="24"/>
        </w:rPr>
        <w:t>%</w:t>
      </w:r>
      <w:r>
        <w:rPr>
          <w:noProof/>
          <w:sz w:val="24"/>
          <w:szCs w:val="24"/>
        </w:rPr>
        <w:t>以上，最高点</w:t>
      </w:r>
      <w:r>
        <w:rPr>
          <w:rFonts w:hint="eastAsia"/>
          <w:noProof/>
          <w:sz w:val="24"/>
          <w:szCs w:val="24"/>
        </w:rPr>
        <w:t>1.57</w:t>
      </w:r>
      <w:r>
        <w:rPr>
          <w:noProof/>
          <w:sz w:val="24"/>
          <w:szCs w:val="24"/>
        </w:rPr>
        <w:t xml:space="preserve">9 </w:t>
      </w:r>
      <w:r w:rsidRPr="00D9761C">
        <w:rPr>
          <w:rFonts w:cs="Times New Roman"/>
          <w:noProof/>
          <w:sz w:val="24"/>
          <w:szCs w:val="24"/>
        </w:rPr>
        <w:t>μm</w:t>
      </w:r>
      <w:r>
        <w:rPr>
          <w:rFonts w:hint="eastAsia"/>
          <w:noProof/>
          <w:sz w:val="24"/>
          <w:szCs w:val="24"/>
        </w:rPr>
        <w:t>处效率可高达</w:t>
      </w:r>
      <w:r>
        <w:rPr>
          <w:rFonts w:hint="eastAsia"/>
          <w:noProof/>
          <w:sz w:val="24"/>
          <w:szCs w:val="24"/>
        </w:rPr>
        <w:t>94.</w:t>
      </w:r>
      <w:r>
        <w:rPr>
          <w:noProof/>
          <w:sz w:val="24"/>
          <w:szCs w:val="24"/>
        </w:rPr>
        <w:t>7</w:t>
      </w:r>
      <w:r>
        <w:rPr>
          <w:rFonts w:hint="eastAsia"/>
          <w:noProof/>
          <w:sz w:val="24"/>
          <w:szCs w:val="24"/>
        </w:rPr>
        <w:t>%</w:t>
      </w:r>
      <w:r>
        <w:rPr>
          <w:rFonts w:hint="eastAsia"/>
          <w:noProof/>
          <w:sz w:val="24"/>
          <w:szCs w:val="24"/>
        </w:rPr>
        <w:t>，</w:t>
      </w:r>
      <w:r>
        <w:rPr>
          <w:noProof/>
          <w:sz w:val="24"/>
          <w:szCs w:val="24"/>
        </w:rPr>
        <w:t>这与目标透射谱</w:t>
      </w:r>
      <w:r>
        <w:rPr>
          <w:rFonts w:hint="eastAsia"/>
          <w:noProof/>
          <w:sz w:val="24"/>
          <w:szCs w:val="24"/>
        </w:rPr>
        <w:t>十分</w:t>
      </w:r>
      <w:r>
        <w:rPr>
          <w:noProof/>
          <w:sz w:val="24"/>
          <w:szCs w:val="24"/>
        </w:rPr>
        <w:t>接近</w:t>
      </w:r>
      <w:r>
        <w:rPr>
          <w:rFonts w:hint="eastAsia"/>
          <w:noProof/>
          <w:sz w:val="24"/>
          <w:szCs w:val="24"/>
        </w:rPr>
        <w:t>。</w:t>
      </w:r>
    </w:p>
    <w:p w14:paraId="07EDE615" w14:textId="7779E6F2" w:rsidR="0043323D" w:rsidRDefault="0043323D" w:rsidP="0043323D">
      <w:pPr>
        <w:jc w:val="center"/>
        <w:rPr>
          <w:noProof/>
          <w:sz w:val="24"/>
          <w:szCs w:val="24"/>
        </w:rPr>
      </w:pPr>
      <w:r>
        <w:rPr>
          <w:noProof/>
          <w:sz w:val="24"/>
          <w:szCs w:val="24"/>
        </w:rPr>
        <w:drawing>
          <wp:inline distT="0" distB="0" distL="0" distR="0" wp14:anchorId="1A9DC8AE" wp14:editId="32286AF1">
            <wp:extent cx="3611880" cy="2279904"/>
            <wp:effectExtent l="0" t="0" r="762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7DBS的最终透射谱.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11880" cy="2279904"/>
                    </a:xfrm>
                    <a:prstGeom prst="rect">
                      <a:avLst/>
                    </a:prstGeom>
                  </pic:spPr>
                </pic:pic>
              </a:graphicData>
            </a:graphic>
          </wp:inline>
        </w:drawing>
      </w:r>
    </w:p>
    <w:p w14:paraId="38DBFA57" w14:textId="2FB5B502" w:rsidR="0043323D" w:rsidRPr="00D9761C" w:rsidRDefault="0043323D" w:rsidP="00D9761C">
      <w:pPr>
        <w:jc w:val="center"/>
        <w:rPr>
          <w:rFonts w:eastAsia="楷体"/>
          <w:noProof/>
          <w:szCs w:val="24"/>
        </w:rPr>
      </w:pPr>
      <w:r w:rsidRPr="00D9761C">
        <w:rPr>
          <w:rFonts w:eastAsia="楷体" w:hint="eastAsia"/>
          <w:noProof/>
          <w:szCs w:val="24"/>
        </w:rPr>
        <w:t>图</w:t>
      </w:r>
      <w:r w:rsidRPr="00D9761C">
        <w:rPr>
          <w:rFonts w:eastAsia="楷体" w:hint="eastAsia"/>
          <w:noProof/>
          <w:szCs w:val="24"/>
        </w:rPr>
        <w:t>3</w:t>
      </w:r>
      <w:r w:rsidR="00D9761C" w:rsidRPr="00D9761C">
        <w:rPr>
          <w:rFonts w:eastAsia="楷体"/>
          <w:noProof/>
          <w:szCs w:val="24"/>
        </w:rPr>
        <w:t>-20</w:t>
      </w:r>
      <w:r w:rsidRPr="00D9761C">
        <w:rPr>
          <w:rFonts w:eastAsia="楷体"/>
          <w:noProof/>
          <w:szCs w:val="24"/>
        </w:rPr>
        <w:t xml:space="preserve"> </w:t>
      </w:r>
      <w:r w:rsidRPr="00D9761C">
        <w:rPr>
          <w:rFonts w:eastAsia="楷体" w:hint="eastAsia"/>
          <w:noProof/>
          <w:szCs w:val="24"/>
        </w:rPr>
        <w:t>经过</w:t>
      </w:r>
      <w:r w:rsidRPr="00D9761C">
        <w:rPr>
          <w:rFonts w:eastAsia="楷体" w:hint="eastAsia"/>
          <w:noProof/>
          <w:szCs w:val="24"/>
        </w:rPr>
        <w:t>M</w:t>
      </w:r>
      <w:r w:rsidRPr="00D9761C">
        <w:rPr>
          <w:rFonts w:eastAsia="楷体"/>
          <w:noProof/>
          <w:szCs w:val="24"/>
        </w:rPr>
        <w:t>DBS</w:t>
      </w:r>
      <w:r w:rsidRPr="00D9761C">
        <w:rPr>
          <w:rFonts w:eastAsia="楷体"/>
          <w:noProof/>
          <w:szCs w:val="24"/>
        </w:rPr>
        <w:t>算法优化后的结构透射谱</w:t>
      </w:r>
    </w:p>
    <w:p w14:paraId="4DA6AD45" w14:textId="7F2FD9F9" w:rsidR="00527EAE" w:rsidRDefault="00527EAE" w:rsidP="00527EAE">
      <w:pPr>
        <w:spacing w:line="400" w:lineRule="exact"/>
        <w:ind w:firstLineChars="200" w:firstLine="480"/>
        <w:rPr>
          <w:noProof/>
          <w:sz w:val="24"/>
          <w:szCs w:val="24"/>
        </w:rPr>
      </w:pPr>
      <w:r>
        <w:rPr>
          <w:rFonts w:hint="eastAsia"/>
          <w:noProof/>
          <w:sz w:val="24"/>
          <w:szCs w:val="24"/>
        </w:rPr>
        <w:t>如表</w:t>
      </w:r>
      <w:r>
        <w:rPr>
          <w:rFonts w:hint="eastAsia"/>
          <w:noProof/>
          <w:sz w:val="24"/>
          <w:szCs w:val="24"/>
        </w:rPr>
        <w:t>3</w:t>
      </w:r>
      <w:r>
        <w:rPr>
          <w:noProof/>
          <w:sz w:val="24"/>
          <w:szCs w:val="24"/>
        </w:rPr>
        <w:t>-</w:t>
      </w:r>
      <w:r>
        <w:rPr>
          <w:rFonts w:hint="eastAsia"/>
          <w:noProof/>
          <w:sz w:val="24"/>
          <w:szCs w:val="24"/>
        </w:rPr>
        <w:t>5</w:t>
      </w:r>
      <w:r>
        <w:rPr>
          <w:rFonts w:hint="eastAsia"/>
          <w:noProof/>
          <w:sz w:val="24"/>
          <w:szCs w:val="24"/>
        </w:rPr>
        <w:t>所示</w:t>
      </w:r>
      <w:r>
        <w:rPr>
          <w:noProof/>
          <w:sz w:val="24"/>
          <w:szCs w:val="24"/>
        </w:rPr>
        <w:t>为</w:t>
      </w:r>
      <w:r>
        <w:rPr>
          <w:rFonts w:hint="eastAsia"/>
          <w:noProof/>
          <w:sz w:val="24"/>
          <w:szCs w:val="24"/>
        </w:rPr>
        <w:t>经过</w:t>
      </w:r>
      <w:r>
        <w:rPr>
          <w:noProof/>
          <w:sz w:val="24"/>
          <w:szCs w:val="24"/>
        </w:rPr>
        <w:t>五次</w:t>
      </w:r>
      <w:r>
        <w:rPr>
          <w:rFonts w:hint="eastAsia"/>
          <w:noProof/>
          <w:sz w:val="24"/>
          <w:szCs w:val="24"/>
        </w:rPr>
        <w:t>MDBS</w:t>
      </w:r>
      <w:r>
        <w:rPr>
          <w:rFonts w:hint="eastAsia"/>
          <w:noProof/>
          <w:sz w:val="24"/>
          <w:szCs w:val="24"/>
        </w:rPr>
        <w:t>算法</w:t>
      </w:r>
      <w:r>
        <w:rPr>
          <w:noProof/>
          <w:sz w:val="24"/>
          <w:szCs w:val="24"/>
        </w:rPr>
        <w:t>遍历后，三种不同密度</w:t>
      </w:r>
      <w:r w:rsidRPr="00BE581E">
        <w:rPr>
          <w:rFonts w:hint="eastAsia"/>
          <w:noProof/>
          <w:sz w:val="24"/>
          <w:szCs w:val="24"/>
        </w:rPr>
        <w:t>SCM</w:t>
      </w:r>
      <w:r>
        <w:rPr>
          <w:rFonts w:hint="eastAsia"/>
          <w:noProof/>
          <w:sz w:val="24"/>
          <w:szCs w:val="24"/>
        </w:rPr>
        <w:t>的</w:t>
      </w:r>
      <w:r>
        <w:rPr>
          <w:rFonts w:hint="eastAsia"/>
          <w:noProof/>
          <w:sz w:val="24"/>
          <w:szCs w:val="24"/>
        </w:rPr>
        <w:t>P</w:t>
      </w:r>
      <w:r>
        <w:rPr>
          <w:noProof/>
          <w:sz w:val="24"/>
          <w:szCs w:val="24"/>
        </w:rPr>
        <w:t>MC</w:t>
      </w:r>
      <w:r>
        <w:rPr>
          <w:rFonts w:hint="eastAsia"/>
          <w:noProof/>
          <w:sz w:val="24"/>
          <w:szCs w:val="24"/>
        </w:rPr>
        <w:t>所</w:t>
      </w:r>
      <w:r>
        <w:rPr>
          <w:noProof/>
          <w:sz w:val="24"/>
          <w:szCs w:val="24"/>
        </w:rPr>
        <w:t>对应的传输效率的最</w:t>
      </w:r>
      <w:r>
        <w:rPr>
          <w:rFonts w:hint="eastAsia"/>
          <w:noProof/>
          <w:sz w:val="24"/>
          <w:szCs w:val="24"/>
        </w:rPr>
        <w:t>值</w:t>
      </w:r>
      <w:r>
        <w:rPr>
          <w:noProof/>
          <w:sz w:val="24"/>
          <w:szCs w:val="24"/>
        </w:rPr>
        <w:t>与最低值</w:t>
      </w:r>
      <w:r>
        <w:rPr>
          <w:rFonts w:hint="eastAsia"/>
          <w:noProof/>
          <w:sz w:val="24"/>
          <w:szCs w:val="24"/>
        </w:rPr>
        <w:t>，</w:t>
      </w:r>
      <w:r>
        <w:rPr>
          <w:noProof/>
          <w:sz w:val="24"/>
          <w:szCs w:val="24"/>
        </w:rPr>
        <w:t>可以看出</w:t>
      </w:r>
      <w:r>
        <w:rPr>
          <w:rFonts w:hint="eastAsia"/>
          <w:noProof/>
          <w:sz w:val="24"/>
          <w:szCs w:val="24"/>
        </w:rPr>
        <w:t>密度为</w:t>
      </w:r>
      <w:r>
        <w:rPr>
          <w:rFonts w:hint="eastAsia"/>
          <w:noProof/>
          <w:sz w:val="24"/>
          <w:szCs w:val="24"/>
        </w:rPr>
        <w:t>40</w:t>
      </w:r>
      <m:oMath>
        <m:r>
          <m:rPr>
            <m:sty m:val="p"/>
          </m:rPr>
          <w:rPr>
            <w:rFonts w:ascii="Cambria Math" w:hAnsi="Cambria Math"/>
            <w:noProof/>
            <w:sz w:val="24"/>
            <w:szCs w:val="24"/>
          </w:rPr>
          <m:t>×</m:t>
        </m:r>
      </m:oMath>
      <w:r>
        <w:rPr>
          <w:noProof/>
          <w:sz w:val="24"/>
          <w:szCs w:val="24"/>
        </w:rPr>
        <w:t>40</w:t>
      </w:r>
      <w:r>
        <w:rPr>
          <w:rFonts w:hint="eastAsia"/>
          <w:noProof/>
          <w:sz w:val="24"/>
          <w:szCs w:val="24"/>
        </w:rPr>
        <w:t>栅格</w:t>
      </w:r>
      <w:r>
        <w:rPr>
          <w:noProof/>
          <w:sz w:val="24"/>
          <w:szCs w:val="24"/>
        </w:rPr>
        <w:t>的</w:t>
      </w:r>
      <w:r>
        <w:rPr>
          <w:rFonts w:hint="eastAsia"/>
          <w:noProof/>
          <w:sz w:val="24"/>
          <w:szCs w:val="24"/>
        </w:rPr>
        <w:t>SCM</w:t>
      </w:r>
      <w:r>
        <w:rPr>
          <w:rFonts w:hint="eastAsia"/>
          <w:noProof/>
          <w:sz w:val="24"/>
          <w:szCs w:val="24"/>
        </w:rPr>
        <w:t>对应</w:t>
      </w:r>
      <w:r>
        <w:rPr>
          <w:noProof/>
          <w:sz w:val="24"/>
          <w:szCs w:val="24"/>
        </w:rPr>
        <w:t>的</w:t>
      </w:r>
      <w:r>
        <w:rPr>
          <w:rFonts w:hint="eastAsia"/>
          <w:noProof/>
          <w:sz w:val="24"/>
          <w:szCs w:val="24"/>
        </w:rPr>
        <w:t>PMC</w:t>
      </w:r>
      <w:r>
        <w:rPr>
          <w:rFonts w:hint="eastAsia"/>
          <w:noProof/>
          <w:sz w:val="24"/>
          <w:szCs w:val="24"/>
        </w:rPr>
        <w:t>具有最佳</w:t>
      </w:r>
      <w:r>
        <w:rPr>
          <w:noProof/>
          <w:sz w:val="24"/>
          <w:szCs w:val="24"/>
        </w:rPr>
        <w:t>透射谱</w:t>
      </w:r>
      <w:r>
        <w:rPr>
          <w:rFonts w:hint="eastAsia"/>
          <w:noProof/>
          <w:sz w:val="24"/>
          <w:szCs w:val="24"/>
        </w:rPr>
        <w:t>，</w:t>
      </w:r>
      <w:r>
        <w:rPr>
          <w:noProof/>
          <w:sz w:val="24"/>
          <w:szCs w:val="24"/>
        </w:rPr>
        <w:t>说明当</w:t>
      </w:r>
      <w:r>
        <w:rPr>
          <w:rFonts w:hint="eastAsia"/>
          <w:noProof/>
          <w:sz w:val="24"/>
          <w:szCs w:val="24"/>
        </w:rPr>
        <w:t>栅格点数</w:t>
      </w:r>
      <w:r>
        <w:rPr>
          <w:noProof/>
          <w:sz w:val="24"/>
          <w:szCs w:val="24"/>
        </w:rPr>
        <w:t>增多时，</w:t>
      </w:r>
      <w:r>
        <w:rPr>
          <w:rFonts w:hint="eastAsia"/>
          <w:noProof/>
          <w:sz w:val="24"/>
          <w:szCs w:val="24"/>
        </w:rPr>
        <w:t>PMC</w:t>
      </w:r>
      <w:r>
        <w:rPr>
          <w:rFonts w:hint="eastAsia"/>
          <w:noProof/>
          <w:sz w:val="24"/>
          <w:szCs w:val="24"/>
        </w:rPr>
        <w:t>的</w:t>
      </w:r>
      <w:r>
        <w:rPr>
          <w:noProof/>
          <w:sz w:val="24"/>
          <w:szCs w:val="24"/>
        </w:rPr>
        <w:t>结构</w:t>
      </w:r>
      <w:r>
        <w:rPr>
          <w:rFonts w:hint="eastAsia"/>
          <w:noProof/>
          <w:sz w:val="24"/>
          <w:szCs w:val="24"/>
        </w:rPr>
        <w:t>也</w:t>
      </w:r>
      <w:r>
        <w:rPr>
          <w:noProof/>
          <w:sz w:val="24"/>
          <w:szCs w:val="24"/>
        </w:rPr>
        <w:t>更加复杂</w:t>
      </w:r>
      <w:r>
        <w:rPr>
          <w:rFonts w:hint="eastAsia"/>
          <w:noProof/>
          <w:sz w:val="24"/>
          <w:szCs w:val="24"/>
        </w:rPr>
        <w:t>，</w:t>
      </w:r>
      <w:r>
        <w:rPr>
          <w:noProof/>
          <w:sz w:val="24"/>
          <w:szCs w:val="24"/>
        </w:rPr>
        <w:t>从而使</w:t>
      </w:r>
      <w:r>
        <w:rPr>
          <w:rFonts w:hint="eastAsia"/>
          <w:noProof/>
          <w:sz w:val="24"/>
          <w:szCs w:val="24"/>
        </w:rPr>
        <w:t>设计</w:t>
      </w:r>
      <w:r>
        <w:rPr>
          <w:noProof/>
          <w:sz w:val="24"/>
          <w:szCs w:val="24"/>
        </w:rPr>
        <w:t>更加</w:t>
      </w:r>
      <w:r>
        <w:rPr>
          <w:rFonts w:hint="eastAsia"/>
          <w:noProof/>
          <w:sz w:val="24"/>
          <w:szCs w:val="24"/>
        </w:rPr>
        <w:t>精细</w:t>
      </w:r>
      <w:r>
        <w:rPr>
          <w:noProof/>
          <w:sz w:val="24"/>
          <w:szCs w:val="24"/>
        </w:rPr>
        <w:t>，能够</w:t>
      </w:r>
      <w:r>
        <w:rPr>
          <w:rFonts w:hint="eastAsia"/>
          <w:noProof/>
          <w:sz w:val="24"/>
          <w:szCs w:val="24"/>
        </w:rPr>
        <w:t>达到</w:t>
      </w:r>
      <w:r>
        <w:rPr>
          <w:noProof/>
          <w:sz w:val="24"/>
          <w:szCs w:val="24"/>
        </w:rPr>
        <w:t>更好的</w:t>
      </w:r>
      <w:r>
        <w:rPr>
          <w:rFonts w:hint="eastAsia"/>
          <w:noProof/>
          <w:sz w:val="24"/>
          <w:szCs w:val="24"/>
        </w:rPr>
        <w:t>模式</w:t>
      </w:r>
      <w:r>
        <w:rPr>
          <w:noProof/>
          <w:sz w:val="24"/>
          <w:szCs w:val="24"/>
        </w:rPr>
        <w:t>转换效果。</w:t>
      </w:r>
    </w:p>
    <w:p w14:paraId="5DFD4C91" w14:textId="77777777" w:rsidR="00527EAE" w:rsidRDefault="00527EAE" w:rsidP="00527EAE">
      <w:pPr>
        <w:spacing w:line="400" w:lineRule="exact"/>
        <w:ind w:firstLineChars="200" w:firstLine="480"/>
        <w:rPr>
          <w:noProof/>
          <w:sz w:val="24"/>
          <w:szCs w:val="24"/>
        </w:rPr>
      </w:pPr>
    </w:p>
    <w:p w14:paraId="596F47BE" w14:textId="77777777" w:rsidR="00527EAE" w:rsidRDefault="00527EAE" w:rsidP="00527EAE">
      <w:pPr>
        <w:spacing w:line="400" w:lineRule="exact"/>
        <w:ind w:firstLineChars="200" w:firstLine="480"/>
        <w:rPr>
          <w:noProof/>
          <w:sz w:val="24"/>
          <w:szCs w:val="24"/>
        </w:rPr>
      </w:pPr>
    </w:p>
    <w:p w14:paraId="1D202189" w14:textId="77777777" w:rsidR="00527EAE" w:rsidRPr="00527EAE" w:rsidRDefault="00527EAE" w:rsidP="00527EAE">
      <w:pPr>
        <w:spacing w:line="400" w:lineRule="exact"/>
        <w:ind w:firstLineChars="200" w:firstLine="480"/>
        <w:rPr>
          <w:noProof/>
          <w:sz w:val="24"/>
          <w:szCs w:val="24"/>
        </w:rPr>
      </w:pPr>
    </w:p>
    <w:p w14:paraId="537655BB" w14:textId="04227C60" w:rsidR="009C7772" w:rsidRPr="001F7376" w:rsidRDefault="009C7772" w:rsidP="009C7772">
      <w:pPr>
        <w:spacing w:line="400" w:lineRule="exact"/>
        <w:jc w:val="center"/>
        <w:rPr>
          <w:noProof/>
          <w:sz w:val="24"/>
          <w:szCs w:val="24"/>
        </w:rPr>
      </w:pPr>
      <w:r w:rsidRPr="001F7376">
        <w:rPr>
          <w:rFonts w:hint="eastAsia"/>
          <w:noProof/>
          <w:sz w:val="24"/>
          <w:szCs w:val="24"/>
        </w:rPr>
        <w:lastRenderedPageBreak/>
        <w:t>表</w:t>
      </w:r>
      <w:r w:rsidRPr="001F7376">
        <w:rPr>
          <w:rFonts w:hint="eastAsia"/>
          <w:noProof/>
          <w:sz w:val="24"/>
          <w:szCs w:val="24"/>
        </w:rPr>
        <w:t>3</w:t>
      </w:r>
      <w:r w:rsidRPr="001F7376">
        <w:rPr>
          <w:noProof/>
          <w:sz w:val="24"/>
          <w:szCs w:val="24"/>
        </w:rPr>
        <w:t>-</w:t>
      </w:r>
      <w:r w:rsidR="00C80EC8" w:rsidRPr="001F7376">
        <w:rPr>
          <w:rFonts w:hint="eastAsia"/>
          <w:noProof/>
          <w:sz w:val="24"/>
          <w:szCs w:val="24"/>
        </w:rPr>
        <w:t>5</w:t>
      </w:r>
      <w:r w:rsidRPr="001F7376">
        <w:rPr>
          <w:noProof/>
          <w:sz w:val="24"/>
          <w:szCs w:val="24"/>
        </w:rPr>
        <w:t xml:space="preserve"> </w:t>
      </w:r>
      <w:r w:rsidRPr="001F7376">
        <w:rPr>
          <w:rFonts w:hint="eastAsia"/>
          <w:noProof/>
          <w:sz w:val="24"/>
          <w:szCs w:val="24"/>
        </w:rPr>
        <w:t>不同</w:t>
      </w:r>
      <w:r w:rsidRPr="001F7376">
        <w:rPr>
          <w:noProof/>
          <w:sz w:val="24"/>
          <w:szCs w:val="24"/>
        </w:rPr>
        <w:t>密度的</w:t>
      </w:r>
      <w:r w:rsidRPr="001F7376">
        <w:rPr>
          <w:rFonts w:hint="eastAsia"/>
          <w:noProof/>
          <w:sz w:val="24"/>
          <w:szCs w:val="24"/>
        </w:rPr>
        <w:t>SCM</w:t>
      </w:r>
      <w:r w:rsidRPr="001F7376">
        <w:rPr>
          <w:rFonts w:hint="eastAsia"/>
          <w:noProof/>
          <w:sz w:val="24"/>
          <w:szCs w:val="24"/>
        </w:rPr>
        <w:t>所对应</w:t>
      </w:r>
      <w:r w:rsidRPr="001F7376">
        <w:rPr>
          <w:noProof/>
          <w:sz w:val="24"/>
          <w:szCs w:val="24"/>
        </w:rPr>
        <w:t>的</w:t>
      </w:r>
      <w:r w:rsidRPr="001F7376">
        <w:rPr>
          <w:rFonts w:hint="eastAsia"/>
          <w:noProof/>
          <w:sz w:val="24"/>
          <w:szCs w:val="24"/>
        </w:rPr>
        <w:t>最高</w:t>
      </w:r>
      <w:r w:rsidRPr="001F7376">
        <w:rPr>
          <w:noProof/>
          <w:sz w:val="24"/>
          <w:szCs w:val="24"/>
        </w:rPr>
        <w:t>与最</w:t>
      </w:r>
      <w:r w:rsidRPr="001F7376">
        <w:rPr>
          <w:rFonts w:hint="eastAsia"/>
          <w:noProof/>
          <w:sz w:val="24"/>
          <w:szCs w:val="24"/>
        </w:rPr>
        <w:t>低</w:t>
      </w:r>
      <w:r w:rsidRPr="001F7376">
        <w:rPr>
          <w:noProof/>
          <w:sz w:val="24"/>
          <w:szCs w:val="24"/>
        </w:rPr>
        <w:t>透射率</w:t>
      </w:r>
    </w:p>
    <w:tbl>
      <w:tblPr>
        <w:tblStyle w:val="af0"/>
        <w:tblW w:w="0" w:type="auto"/>
        <w:tblLook w:val="04A0" w:firstRow="1" w:lastRow="0" w:firstColumn="1" w:lastColumn="0" w:noHBand="0" w:noVBand="1"/>
      </w:tblPr>
      <w:tblGrid>
        <w:gridCol w:w="2765"/>
        <w:gridCol w:w="2765"/>
        <w:gridCol w:w="2766"/>
      </w:tblGrid>
      <w:tr w:rsidR="00363FFC" w:rsidRPr="001F7376" w14:paraId="2B829E04" w14:textId="77777777" w:rsidTr="00363FFC">
        <w:tc>
          <w:tcPr>
            <w:tcW w:w="2765" w:type="dxa"/>
          </w:tcPr>
          <w:p w14:paraId="13F6634A" w14:textId="326FCB96" w:rsidR="00363FFC" w:rsidRPr="001F7376" w:rsidRDefault="00363FFC" w:rsidP="00363FFC">
            <w:pPr>
              <w:spacing w:line="400" w:lineRule="exact"/>
              <w:jc w:val="center"/>
              <w:rPr>
                <w:noProof/>
                <w:sz w:val="24"/>
                <w:szCs w:val="24"/>
              </w:rPr>
            </w:pPr>
            <w:r w:rsidRPr="001F7376">
              <w:rPr>
                <w:rFonts w:hint="eastAsia"/>
                <w:noProof/>
                <w:sz w:val="24"/>
                <w:szCs w:val="24"/>
              </w:rPr>
              <w:t>SCM</w:t>
            </w:r>
            <w:r w:rsidRPr="001F7376">
              <w:rPr>
                <w:rFonts w:hint="eastAsia"/>
                <w:noProof/>
                <w:sz w:val="24"/>
                <w:szCs w:val="24"/>
              </w:rPr>
              <w:t>的</w:t>
            </w:r>
            <w:r w:rsidRPr="001F7376">
              <w:rPr>
                <w:noProof/>
                <w:sz w:val="24"/>
                <w:szCs w:val="24"/>
              </w:rPr>
              <w:t>密度</w:t>
            </w:r>
          </w:p>
        </w:tc>
        <w:tc>
          <w:tcPr>
            <w:tcW w:w="2765" w:type="dxa"/>
          </w:tcPr>
          <w:p w14:paraId="6E4BC9BF" w14:textId="26203744" w:rsidR="00363FFC" w:rsidRPr="001F7376" w:rsidRDefault="00363FFC" w:rsidP="00363FFC">
            <w:pPr>
              <w:spacing w:line="400" w:lineRule="exact"/>
              <w:jc w:val="center"/>
              <w:rPr>
                <w:noProof/>
                <w:sz w:val="24"/>
                <w:szCs w:val="24"/>
              </w:rPr>
            </w:pPr>
            <w:r w:rsidRPr="001F7376">
              <w:rPr>
                <w:rFonts w:hint="eastAsia"/>
                <w:noProof/>
                <w:sz w:val="24"/>
                <w:szCs w:val="24"/>
              </w:rPr>
              <w:t>最高</w:t>
            </w:r>
            <w:r w:rsidRPr="001F7376">
              <w:rPr>
                <w:noProof/>
                <w:sz w:val="24"/>
                <w:szCs w:val="24"/>
              </w:rPr>
              <w:t>透射率</w:t>
            </w:r>
          </w:p>
        </w:tc>
        <w:tc>
          <w:tcPr>
            <w:tcW w:w="2766" w:type="dxa"/>
          </w:tcPr>
          <w:p w14:paraId="6C87A99B" w14:textId="7331665F" w:rsidR="00363FFC" w:rsidRPr="001F7376" w:rsidRDefault="00363FFC" w:rsidP="00363FFC">
            <w:pPr>
              <w:spacing w:line="400" w:lineRule="exact"/>
              <w:jc w:val="center"/>
              <w:rPr>
                <w:noProof/>
                <w:sz w:val="24"/>
                <w:szCs w:val="24"/>
              </w:rPr>
            </w:pPr>
            <w:r w:rsidRPr="001F7376">
              <w:rPr>
                <w:rFonts w:hint="eastAsia"/>
                <w:noProof/>
                <w:sz w:val="24"/>
                <w:szCs w:val="24"/>
              </w:rPr>
              <w:t>最低透射率</w:t>
            </w:r>
          </w:p>
        </w:tc>
      </w:tr>
      <w:tr w:rsidR="00363FFC" w:rsidRPr="001F7376" w14:paraId="2CC1BA79" w14:textId="77777777" w:rsidTr="00363FFC">
        <w:tc>
          <w:tcPr>
            <w:tcW w:w="2765" w:type="dxa"/>
          </w:tcPr>
          <w:p w14:paraId="4CF4B8EC" w14:textId="24C97996" w:rsidR="00363FFC" w:rsidRPr="001F7376" w:rsidRDefault="00363FFC" w:rsidP="00363FFC">
            <w:pPr>
              <w:spacing w:line="400" w:lineRule="exact"/>
              <w:jc w:val="center"/>
              <w:rPr>
                <w:noProof/>
                <w:sz w:val="24"/>
                <w:szCs w:val="24"/>
              </w:rPr>
            </w:pPr>
            <w:r w:rsidRPr="001F7376">
              <w:rPr>
                <w:rFonts w:hint="eastAsia"/>
                <w:noProof/>
                <w:sz w:val="24"/>
                <w:szCs w:val="24"/>
              </w:rPr>
              <w:t>20</w:t>
            </w:r>
            <m:oMath>
              <m:r>
                <m:rPr>
                  <m:sty m:val="p"/>
                </m:rPr>
                <w:rPr>
                  <w:rFonts w:ascii="Cambria Math" w:hAnsi="Cambria Math"/>
                  <w:noProof/>
                  <w:sz w:val="24"/>
                  <w:szCs w:val="24"/>
                </w:rPr>
                <m:t>×</m:t>
              </m:r>
            </m:oMath>
            <w:r w:rsidRPr="001F7376">
              <w:rPr>
                <w:noProof/>
                <w:sz w:val="24"/>
                <w:szCs w:val="24"/>
              </w:rPr>
              <w:t>20</w:t>
            </w:r>
          </w:p>
        </w:tc>
        <w:tc>
          <w:tcPr>
            <w:tcW w:w="2765" w:type="dxa"/>
          </w:tcPr>
          <w:p w14:paraId="63671BC9" w14:textId="49B45826" w:rsidR="00363FFC" w:rsidRPr="001F7376" w:rsidRDefault="00363FFC" w:rsidP="00363FFC">
            <w:pPr>
              <w:spacing w:line="400" w:lineRule="exact"/>
              <w:jc w:val="center"/>
              <w:rPr>
                <w:noProof/>
                <w:sz w:val="24"/>
                <w:szCs w:val="24"/>
              </w:rPr>
            </w:pPr>
            <w:r w:rsidRPr="001F7376">
              <w:rPr>
                <w:rFonts w:hint="eastAsia"/>
                <w:noProof/>
                <w:sz w:val="24"/>
                <w:szCs w:val="24"/>
              </w:rPr>
              <w:t>91.2</w:t>
            </w:r>
            <w:r w:rsidRPr="001F7376">
              <w:rPr>
                <w:noProof/>
                <w:sz w:val="24"/>
                <w:szCs w:val="24"/>
              </w:rPr>
              <w:t>%</w:t>
            </w:r>
          </w:p>
        </w:tc>
        <w:tc>
          <w:tcPr>
            <w:tcW w:w="2766" w:type="dxa"/>
          </w:tcPr>
          <w:p w14:paraId="05A1D6FF" w14:textId="6C8A3131" w:rsidR="00363FFC" w:rsidRPr="001F7376" w:rsidRDefault="00363FFC" w:rsidP="00363FFC">
            <w:pPr>
              <w:spacing w:line="400" w:lineRule="exact"/>
              <w:jc w:val="center"/>
              <w:rPr>
                <w:noProof/>
                <w:sz w:val="24"/>
                <w:szCs w:val="24"/>
              </w:rPr>
            </w:pPr>
            <w:r w:rsidRPr="001F7376">
              <w:rPr>
                <w:noProof/>
                <w:sz w:val="24"/>
                <w:szCs w:val="24"/>
              </w:rPr>
              <w:t>75</w:t>
            </w:r>
            <w:r w:rsidRPr="001F7376">
              <w:rPr>
                <w:rFonts w:hint="eastAsia"/>
                <w:noProof/>
                <w:sz w:val="24"/>
                <w:szCs w:val="24"/>
              </w:rPr>
              <w:t>.</w:t>
            </w:r>
            <w:r w:rsidRPr="001F7376">
              <w:rPr>
                <w:noProof/>
                <w:sz w:val="24"/>
                <w:szCs w:val="24"/>
              </w:rPr>
              <w:t>56%</w:t>
            </w:r>
          </w:p>
        </w:tc>
      </w:tr>
      <w:tr w:rsidR="00363FFC" w:rsidRPr="001F7376" w14:paraId="372056DA" w14:textId="77777777" w:rsidTr="00363FFC">
        <w:tc>
          <w:tcPr>
            <w:tcW w:w="2765" w:type="dxa"/>
          </w:tcPr>
          <w:p w14:paraId="1F1B7286" w14:textId="5D23E5A4" w:rsidR="00363FFC" w:rsidRPr="001F7376" w:rsidRDefault="00363FFC" w:rsidP="00363FFC">
            <w:pPr>
              <w:spacing w:line="400" w:lineRule="exact"/>
              <w:jc w:val="center"/>
              <w:rPr>
                <w:noProof/>
                <w:sz w:val="24"/>
                <w:szCs w:val="24"/>
              </w:rPr>
            </w:pPr>
            <w:r w:rsidRPr="001F7376">
              <w:rPr>
                <w:rFonts w:hint="eastAsia"/>
                <w:noProof/>
                <w:sz w:val="24"/>
                <w:szCs w:val="24"/>
              </w:rPr>
              <w:t>30</w:t>
            </w:r>
            <m:oMath>
              <m:r>
                <m:rPr>
                  <m:sty m:val="p"/>
                </m:rPr>
                <w:rPr>
                  <w:rFonts w:ascii="Cambria Math" w:hAnsi="Cambria Math"/>
                  <w:noProof/>
                  <w:sz w:val="24"/>
                  <w:szCs w:val="24"/>
                </w:rPr>
                <m:t>×</m:t>
              </m:r>
            </m:oMath>
            <w:r w:rsidRPr="001F7376">
              <w:rPr>
                <w:noProof/>
                <w:sz w:val="24"/>
                <w:szCs w:val="24"/>
              </w:rPr>
              <w:t>30</w:t>
            </w:r>
          </w:p>
        </w:tc>
        <w:tc>
          <w:tcPr>
            <w:tcW w:w="2765" w:type="dxa"/>
          </w:tcPr>
          <w:p w14:paraId="7B054BDA" w14:textId="12E91DB6" w:rsidR="00363FFC" w:rsidRPr="001F7376" w:rsidRDefault="00363FFC" w:rsidP="00363FFC">
            <w:pPr>
              <w:spacing w:line="400" w:lineRule="exact"/>
              <w:jc w:val="center"/>
              <w:rPr>
                <w:noProof/>
                <w:sz w:val="24"/>
                <w:szCs w:val="24"/>
              </w:rPr>
            </w:pPr>
            <w:r w:rsidRPr="001F7376">
              <w:rPr>
                <w:rFonts w:hint="eastAsia"/>
                <w:noProof/>
                <w:sz w:val="24"/>
                <w:szCs w:val="24"/>
              </w:rPr>
              <w:t>94.</w:t>
            </w:r>
            <w:r w:rsidRPr="001F7376">
              <w:rPr>
                <w:noProof/>
                <w:sz w:val="24"/>
                <w:szCs w:val="24"/>
              </w:rPr>
              <w:t>7</w:t>
            </w:r>
            <w:r w:rsidRPr="001F7376">
              <w:rPr>
                <w:rFonts w:hint="eastAsia"/>
                <w:noProof/>
                <w:sz w:val="24"/>
                <w:szCs w:val="24"/>
              </w:rPr>
              <w:t>%</w:t>
            </w:r>
          </w:p>
        </w:tc>
        <w:tc>
          <w:tcPr>
            <w:tcW w:w="2766" w:type="dxa"/>
          </w:tcPr>
          <w:p w14:paraId="153BEDD9" w14:textId="51B81085" w:rsidR="00363FFC" w:rsidRPr="001F7376" w:rsidRDefault="00363FFC" w:rsidP="00363FFC">
            <w:pPr>
              <w:spacing w:line="400" w:lineRule="exact"/>
              <w:jc w:val="center"/>
              <w:rPr>
                <w:noProof/>
                <w:sz w:val="24"/>
                <w:szCs w:val="24"/>
              </w:rPr>
            </w:pPr>
            <w:r w:rsidRPr="001F7376">
              <w:rPr>
                <w:rFonts w:hint="eastAsia"/>
                <w:noProof/>
                <w:sz w:val="24"/>
                <w:szCs w:val="24"/>
              </w:rPr>
              <w:t>92.3</w:t>
            </w:r>
            <w:r w:rsidRPr="001F7376">
              <w:rPr>
                <w:noProof/>
                <w:sz w:val="24"/>
                <w:szCs w:val="24"/>
              </w:rPr>
              <w:t>%</w:t>
            </w:r>
          </w:p>
        </w:tc>
      </w:tr>
      <w:tr w:rsidR="00363FFC" w:rsidRPr="001F7376" w14:paraId="464E9A5F" w14:textId="77777777" w:rsidTr="00363FFC">
        <w:tc>
          <w:tcPr>
            <w:tcW w:w="2765" w:type="dxa"/>
          </w:tcPr>
          <w:p w14:paraId="6EB0CBCC" w14:textId="4FDC0067" w:rsidR="00363FFC" w:rsidRPr="001F7376" w:rsidRDefault="00363FFC" w:rsidP="00363FFC">
            <w:pPr>
              <w:spacing w:line="400" w:lineRule="exact"/>
              <w:jc w:val="center"/>
              <w:rPr>
                <w:noProof/>
                <w:sz w:val="24"/>
                <w:szCs w:val="24"/>
              </w:rPr>
            </w:pPr>
            <w:r w:rsidRPr="001F7376">
              <w:rPr>
                <w:rFonts w:hint="eastAsia"/>
                <w:noProof/>
                <w:sz w:val="24"/>
                <w:szCs w:val="24"/>
              </w:rPr>
              <w:t>40</w:t>
            </w:r>
            <m:oMath>
              <m:r>
                <m:rPr>
                  <m:sty m:val="p"/>
                </m:rPr>
                <w:rPr>
                  <w:rFonts w:ascii="Cambria Math" w:hAnsi="Cambria Math"/>
                  <w:noProof/>
                  <w:sz w:val="24"/>
                  <w:szCs w:val="24"/>
                </w:rPr>
                <m:t>×</m:t>
              </m:r>
            </m:oMath>
            <w:r w:rsidRPr="001F7376">
              <w:rPr>
                <w:noProof/>
                <w:sz w:val="24"/>
                <w:szCs w:val="24"/>
              </w:rPr>
              <w:t>40</w:t>
            </w:r>
          </w:p>
        </w:tc>
        <w:tc>
          <w:tcPr>
            <w:tcW w:w="2765" w:type="dxa"/>
          </w:tcPr>
          <w:p w14:paraId="0F8752D0" w14:textId="1ECC4047" w:rsidR="00363FFC" w:rsidRPr="001F7376" w:rsidRDefault="00363FFC" w:rsidP="00363FFC">
            <w:pPr>
              <w:spacing w:line="400" w:lineRule="exact"/>
              <w:jc w:val="center"/>
              <w:rPr>
                <w:noProof/>
                <w:sz w:val="24"/>
                <w:szCs w:val="24"/>
              </w:rPr>
            </w:pPr>
            <w:r w:rsidRPr="001F7376">
              <w:rPr>
                <w:rFonts w:hint="eastAsia"/>
                <w:noProof/>
                <w:sz w:val="24"/>
                <w:szCs w:val="24"/>
              </w:rPr>
              <w:t>94.</w:t>
            </w:r>
            <w:r w:rsidRPr="001F7376">
              <w:rPr>
                <w:noProof/>
                <w:sz w:val="24"/>
                <w:szCs w:val="24"/>
              </w:rPr>
              <w:t>7</w:t>
            </w:r>
            <w:r w:rsidRPr="001F7376">
              <w:rPr>
                <w:rFonts w:hint="eastAsia"/>
                <w:noProof/>
                <w:sz w:val="24"/>
                <w:szCs w:val="24"/>
              </w:rPr>
              <w:t>%</w:t>
            </w:r>
          </w:p>
        </w:tc>
        <w:tc>
          <w:tcPr>
            <w:tcW w:w="2766" w:type="dxa"/>
          </w:tcPr>
          <w:p w14:paraId="5580B939" w14:textId="54D3DA38" w:rsidR="00363FFC" w:rsidRPr="001F7376" w:rsidRDefault="00363FFC" w:rsidP="00363FFC">
            <w:pPr>
              <w:spacing w:line="400" w:lineRule="exact"/>
              <w:jc w:val="center"/>
              <w:rPr>
                <w:noProof/>
                <w:sz w:val="24"/>
                <w:szCs w:val="24"/>
              </w:rPr>
            </w:pPr>
            <w:r w:rsidRPr="001F7376">
              <w:rPr>
                <w:rFonts w:hint="eastAsia"/>
                <w:noProof/>
                <w:sz w:val="24"/>
                <w:szCs w:val="24"/>
              </w:rPr>
              <w:t>93</w:t>
            </w:r>
            <w:r w:rsidRPr="001F7376">
              <w:rPr>
                <w:noProof/>
                <w:sz w:val="24"/>
                <w:szCs w:val="24"/>
              </w:rPr>
              <w:t>%</w:t>
            </w:r>
          </w:p>
        </w:tc>
      </w:tr>
    </w:tbl>
    <w:p w14:paraId="64885692" w14:textId="7761050C" w:rsidR="001145D9" w:rsidRDefault="001F7376" w:rsidP="001F7376">
      <w:pPr>
        <w:spacing w:line="400" w:lineRule="exact"/>
        <w:ind w:firstLineChars="200" w:firstLine="480"/>
        <w:rPr>
          <w:noProof/>
          <w:sz w:val="24"/>
          <w:szCs w:val="24"/>
        </w:rPr>
      </w:pPr>
      <w:r w:rsidRPr="00486589">
        <w:rPr>
          <w:rFonts w:hint="eastAsia"/>
          <w:noProof/>
          <w:sz w:val="24"/>
          <w:szCs w:val="24"/>
        </w:rPr>
        <w:t>对于</w:t>
      </w:r>
      <w:r w:rsidRPr="00486589">
        <w:rPr>
          <w:noProof/>
          <w:sz w:val="24"/>
          <w:szCs w:val="24"/>
        </w:rPr>
        <w:t>密度</w:t>
      </w:r>
      <w:r w:rsidRPr="00486589">
        <w:rPr>
          <w:rFonts w:hint="eastAsia"/>
          <w:noProof/>
          <w:sz w:val="24"/>
          <w:szCs w:val="24"/>
        </w:rPr>
        <w:t>为</w:t>
      </w:r>
      <w:r w:rsidRPr="00486589">
        <w:rPr>
          <w:rFonts w:hint="eastAsia"/>
          <w:noProof/>
          <w:sz w:val="24"/>
          <w:szCs w:val="24"/>
        </w:rPr>
        <w:t>40</w:t>
      </w:r>
      <m:oMath>
        <m:r>
          <m:rPr>
            <m:sty m:val="p"/>
          </m:rPr>
          <w:rPr>
            <w:rFonts w:ascii="Cambria Math" w:hAnsi="Cambria Math"/>
            <w:noProof/>
            <w:sz w:val="24"/>
            <w:szCs w:val="24"/>
          </w:rPr>
          <m:t>×</m:t>
        </m:r>
      </m:oMath>
      <w:r w:rsidRPr="00486589">
        <w:rPr>
          <w:noProof/>
          <w:sz w:val="24"/>
          <w:szCs w:val="24"/>
        </w:rPr>
        <w:t>40</w:t>
      </w:r>
      <w:r w:rsidRPr="00486589">
        <w:rPr>
          <w:rFonts w:hint="eastAsia"/>
          <w:noProof/>
          <w:sz w:val="24"/>
          <w:szCs w:val="24"/>
        </w:rPr>
        <w:t>栅格的</w:t>
      </w:r>
      <w:r w:rsidRPr="00486589">
        <w:rPr>
          <w:rFonts w:hint="eastAsia"/>
          <w:noProof/>
          <w:sz w:val="24"/>
          <w:szCs w:val="24"/>
        </w:rPr>
        <w:t>PMC</w:t>
      </w:r>
      <w:r w:rsidRPr="00486589">
        <w:rPr>
          <w:rFonts w:hint="eastAsia"/>
          <w:noProof/>
          <w:sz w:val="24"/>
          <w:szCs w:val="24"/>
        </w:rPr>
        <w:t>，初始</w:t>
      </w:r>
      <w:r w:rsidRPr="00486589">
        <w:rPr>
          <w:rFonts w:hint="eastAsia"/>
          <w:noProof/>
          <w:sz w:val="24"/>
          <w:szCs w:val="24"/>
        </w:rPr>
        <w:t>S</w:t>
      </w:r>
      <w:r>
        <w:rPr>
          <w:rFonts w:hint="eastAsia"/>
          <w:noProof/>
          <w:sz w:val="24"/>
          <w:szCs w:val="24"/>
        </w:rPr>
        <w:t>CM</w:t>
      </w:r>
      <w:r>
        <w:rPr>
          <w:rFonts w:hint="eastAsia"/>
          <w:noProof/>
          <w:sz w:val="24"/>
          <w:szCs w:val="24"/>
        </w:rPr>
        <w:t>结构</w:t>
      </w:r>
      <w:r>
        <w:rPr>
          <w:noProof/>
          <w:sz w:val="24"/>
          <w:szCs w:val="24"/>
        </w:rPr>
        <w:t>的电场</w:t>
      </w:r>
      <w:r w:rsidR="00054DB1" w:rsidRPr="00054DB1">
        <w:rPr>
          <w:i/>
          <w:noProof/>
          <w:sz w:val="24"/>
          <w:szCs w:val="24"/>
        </w:rPr>
        <w:t>E</w:t>
      </w:r>
      <w:r w:rsidR="00054DB1" w:rsidRPr="00054DB1">
        <w:rPr>
          <w:i/>
          <w:noProof/>
          <w:sz w:val="24"/>
          <w:szCs w:val="24"/>
          <w:vertAlign w:val="subscript"/>
        </w:rPr>
        <w:t>inital</w:t>
      </w:r>
      <w:r>
        <w:rPr>
          <w:rFonts w:hint="eastAsia"/>
          <w:noProof/>
          <w:sz w:val="24"/>
          <w:szCs w:val="24"/>
        </w:rPr>
        <w:t>分布</w:t>
      </w:r>
      <w:r>
        <w:rPr>
          <w:noProof/>
          <w:sz w:val="24"/>
          <w:szCs w:val="24"/>
        </w:rPr>
        <w:t>与</w:t>
      </w:r>
      <w:r>
        <w:rPr>
          <w:rFonts w:hint="eastAsia"/>
          <w:noProof/>
          <w:sz w:val="24"/>
          <w:szCs w:val="24"/>
        </w:rPr>
        <w:t>经过</w:t>
      </w:r>
      <w:r>
        <w:rPr>
          <w:noProof/>
          <w:sz w:val="24"/>
          <w:szCs w:val="24"/>
        </w:rPr>
        <w:t>MDBS</w:t>
      </w:r>
      <w:r>
        <w:rPr>
          <w:rFonts w:hint="eastAsia"/>
          <w:noProof/>
          <w:sz w:val="24"/>
          <w:szCs w:val="24"/>
        </w:rPr>
        <w:t>算法优化</w:t>
      </w:r>
      <w:r>
        <w:rPr>
          <w:noProof/>
          <w:sz w:val="24"/>
          <w:szCs w:val="24"/>
        </w:rPr>
        <w:t>后的</w:t>
      </w:r>
      <w:r>
        <w:rPr>
          <w:rFonts w:hint="eastAsia"/>
          <w:noProof/>
          <w:sz w:val="24"/>
          <w:szCs w:val="24"/>
        </w:rPr>
        <w:t>SCM</w:t>
      </w:r>
      <w:r>
        <w:rPr>
          <w:noProof/>
          <w:sz w:val="24"/>
          <w:szCs w:val="24"/>
        </w:rPr>
        <w:t>结构的电场</w:t>
      </w:r>
      <w:r w:rsidR="0024238F" w:rsidRPr="00054DB1">
        <w:rPr>
          <w:i/>
          <w:noProof/>
          <w:sz w:val="24"/>
          <w:szCs w:val="24"/>
        </w:rPr>
        <w:t>E</w:t>
      </w:r>
      <w:r w:rsidR="0024238F">
        <w:rPr>
          <w:i/>
          <w:noProof/>
          <w:sz w:val="24"/>
          <w:szCs w:val="24"/>
          <w:vertAlign w:val="subscript"/>
        </w:rPr>
        <w:t>final</w:t>
      </w:r>
      <w:r>
        <w:rPr>
          <w:rFonts w:hint="eastAsia"/>
          <w:noProof/>
          <w:sz w:val="24"/>
          <w:szCs w:val="24"/>
        </w:rPr>
        <w:t>分布</w:t>
      </w:r>
      <w:r>
        <w:rPr>
          <w:noProof/>
          <w:sz w:val="24"/>
          <w:szCs w:val="24"/>
        </w:rPr>
        <w:t>分别如</w:t>
      </w:r>
      <w:r>
        <w:rPr>
          <w:rFonts w:hint="eastAsia"/>
          <w:noProof/>
          <w:sz w:val="24"/>
          <w:szCs w:val="24"/>
        </w:rPr>
        <w:t>图</w:t>
      </w:r>
      <w:r>
        <w:rPr>
          <w:rFonts w:hint="eastAsia"/>
          <w:noProof/>
          <w:sz w:val="24"/>
          <w:szCs w:val="24"/>
        </w:rPr>
        <w:t>3</w:t>
      </w:r>
      <w:r>
        <w:rPr>
          <w:noProof/>
          <w:sz w:val="24"/>
          <w:szCs w:val="24"/>
        </w:rPr>
        <w:t>-21</w:t>
      </w:r>
      <w:r>
        <w:rPr>
          <w:rFonts w:hint="eastAsia"/>
          <w:noProof/>
          <w:sz w:val="24"/>
          <w:szCs w:val="24"/>
        </w:rPr>
        <w:t>中</w:t>
      </w:r>
      <w:r>
        <w:rPr>
          <w:noProof/>
          <w:sz w:val="24"/>
          <w:szCs w:val="24"/>
        </w:rPr>
        <w:t>（</w:t>
      </w:r>
      <w:r>
        <w:rPr>
          <w:rFonts w:hint="eastAsia"/>
          <w:noProof/>
          <w:sz w:val="24"/>
          <w:szCs w:val="24"/>
        </w:rPr>
        <w:t>a</w:t>
      </w:r>
      <w:r>
        <w:rPr>
          <w:noProof/>
          <w:sz w:val="24"/>
          <w:szCs w:val="24"/>
        </w:rPr>
        <w:t>）</w:t>
      </w:r>
      <w:r>
        <w:rPr>
          <w:rFonts w:hint="eastAsia"/>
          <w:noProof/>
          <w:sz w:val="24"/>
          <w:szCs w:val="24"/>
        </w:rPr>
        <w:t>和</w:t>
      </w:r>
      <w:r>
        <w:rPr>
          <w:noProof/>
          <w:sz w:val="24"/>
          <w:szCs w:val="24"/>
        </w:rPr>
        <w:t>（</w:t>
      </w:r>
      <w:r>
        <w:rPr>
          <w:rFonts w:hint="eastAsia"/>
          <w:noProof/>
          <w:sz w:val="24"/>
          <w:szCs w:val="24"/>
        </w:rPr>
        <w:t>b</w:t>
      </w:r>
      <w:r>
        <w:rPr>
          <w:noProof/>
          <w:sz w:val="24"/>
          <w:szCs w:val="24"/>
        </w:rPr>
        <w:t>）</w:t>
      </w:r>
      <w:r>
        <w:rPr>
          <w:rFonts w:hint="eastAsia"/>
          <w:noProof/>
          <w:sz w:val="24"/>
          <w:szCs w:val="24"/>
        </w:rPr>
        <w:t>所示</w:t>
      </w:r>
      <w:r>
        <w:rPr>
          <w:noProof/>
          <w:sz w:val="24"/>
          <w:szCs w:val="24"/>
        </w:rPr>
        <w:t>，</w:t>
      </w:r>
      <w:r>
        <w:rPr>
          <w:rFonts w:hint="eastAsia"/>
          <w:noProof/>
          <w:sz w:val="24"/>
          <w:szCs w:val="24"/>
        </w:rPr>
        <w:t>两</w:t>
      </w:r>
      <w:r>
        <w:rPr>
          <w:noProof/>
          <w:sz w:val="24"/>
          <w:szCs w:val="24"/>
        </w:rPr>
        <w:t>图中的图例</w:t>
      </w:r>
      <w:r>
        <w:rPr>
          <w:rFonts w:hint="eastAsia"/>
          <w:noProof/>
          <w:sz w:val="24"/>
          <w:szCs w:val="24"/>
        </w:rPr>
        <w:t>尺度相同。两图间</w:t>
      </w:r>
      <w:r>
        <w:rPr>
          <w:noProof/>
          <w:sz w:val="24"/>
          <w:szCs w:val="24"/>
        </w:rPr>
        <w:t>对光的透射</w:t>
      </w:r>
      <w:r>
        <w:rPr>
          <w:rFonts w:hint="eastAsia"/>
          <w:noProof/>
          <w:sz w:val="24"/>
          <w:szCs w:val="24"/>
        </w:rPr>
        <w:t>程度区别</w:t>
      </w:r>
      <w:r w:rsidR="001145D9" w:rsidRPr="00BD1EC4">
        <w:rPr>
          <w:noProof/>
          <w:sz w:val="24"/>
          <w:szCs w:val="24"/>
        </w:rPr>
        <w:t>进一步</w:t>
      </w:r>
      <w:r w:rsidR="001145D9" w:rsidRPr="00BD1EC4">
        <w:rPr>
          <w:rFonts w:hint="eastAsia"/>
          <w:noProof/>
          <w:sz w:val="24"/>
          <w:szCs w:val="24"/>
        </w:rPr>
        <w:t>说明</w:t>
      </w:r>
      <w:r w:rsidR="001145D9" w:rsidRPr="00BD1EC4">
        <w:rPr>
          <w:noProof/>
          <w:sz w:val="24"/>
          <w:szCs w:val="24"/>
        </w:rPr>
        <w:t>了</w:t>
      </w:r>
      <w:r w:rsidR="00962952" w:rsidRPr="00BD1EC4">
        <w:rPr>
          <w:rFonts w:hint="eastAsia"/>
          <w:noProof/>
          <w:sz w:val="24"/>
          <w:szCs w:val="24"/>
        </w:rPr>
        <w:t>MDBS</w:t>
      </w:r>
      <w:r w:rsidR="001145D9" w:rsidRPr="00BD1EC4">
        <w:rPr>
          <w:rFonts w:hint="eastAsia"/>
          <w:noProof/>
          <w:sz w:val="24"/>
          <w:szCs w:val="24"/>
        </w:rPr>
        <w:t>是</w:t>
      </w:r>
      <w:r w:rsidR="00962952" w:rsidRPr="00BD1EC4">
        <w:rPr>
          <w:rFonts w:hint="eastAsia"/>
          <w:noProof/>
          <w:sz w:val="24"/>
          <w:szCs w:val="24"/>
        </w:rPr>
        <w:t>收敛</w:t>
      </w:r>
      <w:r w:rsidR="001145D9" w:rsidRPr="00BD1EC4">
        <w:rPr>
          <w:noProof/>
          <w:sz w:val="24"/>
          <w:szCs w:val="24"/>
        </w:rPr>
        <w:t>的。</w:t>
      </w:r>
    </w:p>
    <w:p w14:paraId="5D6E13ED" w14:textId="62E323CE" w:rsidR="001145D9" w:rsidRDefault="00527EAE" w:rsidP="001145D9">
      <w:pPr>
        <w:jc w:val="center"/>
        <w:rPr>
          <w:noProof/>
          <w:sz w:val="24"/>
          <w:szCs w:val="24"/>
        </w:rPr>
      </w:pPr>
      <w:r>
        <w:rPr>
          <w:noProof/>
          <w:sz w:val="24"/>
          <w:szCs w:val="24"/>
        </w:rPr>
        <w:drawing>
          <wp:inline distT="0" distB="0" distL="0" distR="0" wp14:anchorId="3EE1821C" wp14:editId="02BFA3F0">
            <wp:extent cx="5278120" cy="20974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bs.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8120" cy="2097405"/>
                    </a:xfrm>
                    <a:prstGeom prst="rect">
                      <a:avLst/>
                    </a:prstGeom>
                  </pic:spPr>
                </pic:pic>
              </a:graphicData>
            </a:graphic>
          </wp:inline>
        </w:drawing>
      </w:r>
    </w:p>
    <w:p w14:paraId="49A99D91" w14:textId="49D7ACF9" w:rsidR="00957DEB" w:rsidRPr="00957DEB" w:rsidRDefault="001145D9" w:rsidP="00957DEB">
      <w:pPr>
        <w:jc w:val="center"/>
        <w:rPr>
          <w:rFonts w:eastAsia="楷体"/>
          <w:noProof/>
          <w:szCs w:val="24"/>
        </w:rPr>
      </w:pPr>
      <w:r w:rsidRPr="0032106F">
        <w:rPr>
          <w:rFonts w:eastAsia="楷体" w:hint="eastAsia"/>
          <w:noProof/>
          <w:szCs w:val="24"/>
        </w:rPr>
        <w:t>图</w:t>
      </w:r>
      <w:r w:rsidRPr="0032106F">
        <w:rPr>
          <w:rFonts w:eastAsia="楷体" w:hint="eastAsia"/>
          <w:noProof/>
          <w:szCs w:val="24"/>
        </w:rPr>
        <w:t>3</w:t>
      </w:r>
      <w:r>
        <w:rPr>
          <w:rFonts w:eastAsia="楷体"/>
          <w:noProof/>
          <w:szCs w:val="24"/>
        </w:rPr>
        <w:t>-21</w:t>
      </w:r>
      <w:r w:rsidRPr="0032106F">
        <w:rPr>
          <w:rFonts w:eastAsia="楷体"/>
          <w:noProof/>
          <w:szCs w:val="24"/>
        </w:rPr>
        <w:t xml:space="preserve"> </w:t>
      </w:r>
      <w:r w:rsidR="00194A66" w:rsidRPr="00194A66">
        <w:rPr>
          <w:rFonts w:eastAsia="楷体" w:hint="eastAsia"/>
          <w:noProof/>
          <w:szCs w:val="24"/>
        </w:rPr>
        <w:t>40</w:t>
      </w:r>
      <m:oMath>
        <m:r>
          <m:rPr>
            <m:sty m:val="p"/>
          </m:rPr>
          <w:rPr>
            <w:rFonts w:ascii="Cambria Math" w:eastAsia="楷体" w:hAnsi="Cambria Math"/>
            <w:noProof/>
            <w:szCs w:val="24"/>
          </w:rPr>
          <m:t>×</m:t>
        </m:r>
      </m:oMath>
      <w:r w:rsidR="00194A66" w:rsidRPr="00194A66">
        <w:rPr>
          <w:rFonts w:eastAsia="楷体"/>
          <w:noProof/>
          <w:szCs w:val="24"/>
        </w:rPr>
        <w:t>40</w:t>
      </w:r>
      <w:r w:rsidR="001F7376">
        <w:rPr>
          <w:rFonts w:eastAsia="楷体" w:hint="eastAsia"/>
          <w:noProof/>
          <w:szCs w:val="24"/>
        </w:rPr>
        <w:t>栅格</w:t>
      </w:r>
      <w:r w:rsidR="00194A66" w:rsidRPr="00194A66">
        <w:rPr>
          <w:rFonts w:eastAsia="楷体"/>
          <w:noProof/>
          <w:szCs w:val="24"/>
        </w:rPr>
        <w:t>的</w:t>
      </w:r>
      <w:r w:rsidR="001F7376">
        <w:rPr>
          <w:rFonts w:eastAsia="楷体"/>
          <w:noProof/>
          <w:szCs w:val="24"/>
        </w:rPr>
        <w:t>SCM</w:t>
      </w:r>
      <w:r w:rsidR="00194A66" w:rsidRPr="00194A66">
        <w:rPr>
          <w:rFonts w:eastAsia="楷体" w:hint="eastAsia"/>
          <w:noProof/>
          <w:szCs w:val="24"/>
        </w:rPr>
        <w:t>的</w:t>
      </w:r>
      <w:r w:rsidR="00194A66" w:rsidRPr="00194A66">
        <w:rPr>
          <w:rFonts w:eastAsia="楷体"/>
          <w:noProof/>
          <w:szCs w:val="24"/>
        </w:rPr>
        <w:t>场分布</w:t>
      </w:r>
      <w:r w:rsidRPr="0032106F">
        <w:rPr>
          <w:rFonts w:eastAsia="楷体" w:hint="eastAsia"/>
          <w:noProof/>
          <w:szCs w:val="24"/>
        </w:rPr>
        <w:t>（</w:t>
      </w:r>
      <w:r w:rsidRPr="0032106F">
        <w:rPr>
          <w:rFonts w:eastAsia="楷体" w:hint="eastAsia"/>
          <w:noProof/>
          <w:szCs w:val="24"/>
        </w:rPr>
        <w:t>a</w:t>
      </w:r>
      <w:r w:rsidRPr="0032106F">
        <w:rPr>
          <w:rFonts w:eastAsia="楷体" w:hint="eastAsia"/>
          <w:noProof/>
          <w:szCs w:val="24"/>
        </w:rPr>
        <w:t>）</w:t>
      </w:r>
      <w:r>
        <w:rPr>
          <w:rFonts w:eastAsia="楷体" w:hint="eastAsia"/>
          <w:noProof/>
          <w:szCs w:val="24"/>
        </w:rPr>
        <w:t>MDBS</w:t>
      </w:r>
      <w:r w:rsidRPr="0032106F">
        <w:rPr>
          <w:rFonts w:eastAsia="楷体" w:hint="eastAsia"/>
          <w:noProof/>
          <w:szCs w:val="24"/>
        </w:rPr>
        <w:t>优化</w:t>
      </w:r>
      <w:r w:rsidRPr="0032106F">
        <w:rPr>
          <w:rFonts w:eastAsia="楷体"/>
          <w:noProof/>
          <w:szCs w:val="24"/>
        </w:rPr>
        <w:t>前的场分布图；（</w:t>
      </w:r>
      <w:r w:rsidRPr="0032106F">
        <w:rPr>
          <w:rFonts w:eastAsia="楷体"/>
          <w:noProof/>
          <w:szCs w:val="24"/>
        </w:rPr>
        <w:t>b</w:t>
      </w:r>
      <w:r w:rsidRPr="0032106F">
        <w:rPr>
          <w:rFonts w:eastAsia="楷体"/>
          <w:noProof/>
          <w:szCs w:val="24"/>
        </w:rPr>
        <w:t>）</w:t>
      </w:r>
      <w:r>
        <w:rPr>
          <w:rFonts w:eastAsia="楷体" w:hint="eastAsia"/>
          <w:noProof/>
          <w:szCs w:val="24"/>
        </w:rPr>
        <w:t>MDBS</w:t>
      </w:r>
      <w:r w:rsidRPr="0032106F">
        <w:rPr>
          <w:rFonts w:eastAsia="楷体" w:hint="eastAsia"/>
          <w:noProof/>
          <w:szCs w:val="24"/>
        </w:rPr>
        <w:t>优化后</w:t>
      </w:r>
      <w:r w:rsidRPr="0032106F">
        <w:rPr>
          <w:rFonts w:eastAsia="楷体"/>
          <w:noProof/>
          <w:szCs w:val="24"/>
        </w:rPr>
        <w:t>的场分布图</w:t>
      </w:r>
    </w:p>
    <w:p w14:paraId="051BED74" w14:textId="4C8ACBEC" w:rsidR="00430DB9" w:rsidRDefault="0042092D" w:rsidP="00C66E82">
      <w:pPr>
        <w:spacing w:line="400" w:lineRule="exact"/>
        <w:ind w:firstLineChars="200" w:firstLine="480"/>
        <w:rPr>
          <w:noProof/>
          <w:sz w:val="24"/>
          <w:szCs w:val="24"/>
        </w:rPr>
      </w:pPr>
      <w:r>
        <w:rPr>
          <w:rFonts w:hint="eastAsia"/>
          <w:noProof/>
          <w:sz w:val="24"/>
          <w:szCs w:val="24"/>
        </w:rPr>
        <w:t>对不同密度</w:t>
      </w:r>
      <w:r>
        <w:rPr>
          <w:noProof/>
          <w:sz w:val="24"/>
          <w:szCs w:val="24"/>
        </w:rPr>
        <w:t>的</w:t>
      </w:r>
      <w:r>
        <w:rPr>
          <w:rFonts w:hint="eastAsia"/>
          <w:noProof/>
          <w:sz w:val="24"/>
          <w:szCs w:val="24"/>
        </w:rPr>
        <w:t>PMC</w:t>
      </w:r>
      <w:r>
        <w:rPr>
          <w:rFonts w:hint="eastAsia"/>
          <w:noProof/>
          <w:sz w:val="24"/>
          <w:szCs w:val="24"/>
        </w:rPr>
        <w:t>共</w:t>
      </w:r>
      <w:r w:rsidR="00486589">
        <w:rPr>
          <w:rFonts w:hint="eastAsia"/>
          <w:noProof/>
          <w:sz w:val="24"/>
          <w:szCs w:val="24"/>
        </w:rPr>
        <w:t>利用</w:t>
      </w:r>
      <w:r w:rsidR="00486589">
        <w:rPr>
          <w:rFonts w:hint="eastAsia"/>
          <w:noProof/>
          <w:sz w:val="24"/>
          <w:szCs w:val="24"/>
        </w:rPr>
        <w:t>MD</w:t>
      </w:r>
      <w:r w:rsidR="00486589">
        <w:rPr>
          <w:noProof/>
          <w:sz w:val="24"/>
          <w:szCs w:val="24"/>
        </w:rPr>
        <w:t>BS</w:t>
      </w:r>
      <w:r w:rsidR="00486589">
        <w:rPr>
          <w:rFonts w:hint="eastAsia"/>
          <w:noProof/>
          <w:sz w:val="24"/>
          <w:szCs w:val="24"/>
        </w:rPr>
        <w:t>算法</w:t>
      </w:r>
      <w:r>
        <w:rPr>
          <w:rFonts w:hint="eastAsia"/>
          <w:noProof/>
          <w:sz w:val="24"/>
          <w:szCs w:val="24"/>
        </w:rPr>
        <w:t>进行</w:t>
      </w:r>
      <w:r>
        <w:rPr>
          <w:noProof/>
          <w:sz w:val="24"/>
          <w:szCs w:val="24"/>
        </w:rPr>
        <w:t>了</w:t>
      </w:r>
      <w:r w:rsidR="00944C87">
        <w:rPr>
          <w:rFonts w:hint="eastAsia"/>
          <w:noProof/>
          <w:sz w:val="24"/>
          <w:szCs w:val="24"/>
        </w:rPr>
        <w:t>五次</w:t>
      </w:r>
      <w:r w:rsidR="00064900">
        <w:rPr>
          <w:rFonts w:hint="eastAsia"/>
          <w:noProof/>
          <w:sz w:val="24"/>
          <w:szCs w:val="24"/>
        </w:rPr>
        <w:t>遍历</w:t>
      </w:r>
      <w:r w:rsidR="00944C87">
        <w:rPr>
          <w:noProof/>
          <w:sz w:val="24"/>
          <w:szCs w:val="24"/>
        </w:rPr>
        <w:t>，</w:t>
      </w:r>
      <w:r>
        <w:rPr>
          <w:rFonts w:hint="eastAsia"/>
          <w:noProof/>
          <w:sz w:val="24"/>
          <w:szCs w:val="24"/>
        </w:rPr>
        <w:t>如</w:t>
      </w:r>
      <w:r w:rsidR="00944C87">
        <w:rPr>
          <w:rFonts w:hint="eastAsia"/>
          <w:noProof/>
          <w:sz w:val="24"/>
          <w:szCs w:val="24"/>
        </w:rPr>
        <w:t>图</w:t>
      </w:r>
      <w:r w:rsidR="00944C87">
        <w:rPr>
          <w:rFonts w:hint="eastAsia"/>
          <w:noProof/>
          <w:sz w:val="24"/>
          <w:szCs w:val="24"/>
        </w:rPr>
        <w:t>3</w:t>
      </w:r>
      <w:r w:rsidR="00944C87">
        <w:rPr>
          <w:noProof/>
          <w:sz w:val="24"/>
          <w:szCs w:val="24"/>
        </w:rPr>
        <w:t>-</w:t>
      </w:r>
      <w:r w:rsidR="00194A66">
        <w:rPr>
          <w:noProof/>
          <w:sz w:val="24"/>
          <w:szCs w:val="24"/>
        </w:rPr>
        <w:t>22</w:t>
      </w:r>
      <w:r>
        <w:rPr>
          <w:rFonts w:hint="eastAsia"/>
          <w:noProof/>
          <w:sz w:val="24"/>
          <w:szCs w:val="24"/>
        </w:rPr>
        <w:t>所示</w:t>
      </w:r>
      <w:r>
        <w:rPr>
          <w:noProof/>
          <w:sz w:val="24"/>
          <w:szCs w:val="24"/>
        </w:rPr>
        <w:t>为</w:t>
      </w:r>
      <w:r>
        <w:rPr>
          <w:rFonts w:hint="eastAsia"/>
          <w:noProof/>
          <w:sz w:val="24"/>
          <w:szCs w:val="24"/>
        </w:rPr>
        <w:t>设计</w:t>
      </w:r>
      <w:r>
        <w:rPr>
          <w:noProof/>
          <w:sz w:val="24"/>
          <w:szCs w:val="24"/>
        </w:rPr>
        <w:t>的</w:t>
      </w:r>
      <w:r>
        <w:rPr>
          <w:rFonts w:hint="eastAsia"/>
          <w:noProof/>
          <w:sz w:val="24"/>
          <w:szCs w:val="24"/>
        </w:rPr>
        <w:t>PMC</w:t>
      </w:r>
      <w:r>
        <w:rPr>
          <w:rFonts w:hint="eastAsia"/>
          <w:noProof/>
          <w:sz w:val="24"/>
          <w:szCs w:val="24"/>
        </w:rPr>
        <w:t>的</w:t>
      </w:r>
      <w:r>
        <w:rPr>
          <w:noProof/>
          <w:sz w:val="24"/>
          <w:szCs w:val="24"/>
        </w:rPr>
        <w:t>实际透射谱与</w:t>
      </w:r>
      <w:r>
        <w:rPr>
          <w:rFonts w:hint="eastAsia"/>
          <w:noProof/>
          <w:sz w:val="24"/>
          <w:szCs w:val="24"/>
        </w:rPr>
        <w:t>目标</w:t>
      </w:r>
      <w:r>
        <w:rPr>
          <w:noProof/>
          <w:sz w:val="24"/>
          <w:szCs w:val="24"/>
        </w:rPr>
        <w:t>透射谱的差值</w:t>
      </w:r>
      <w:r w:rsidR="00054DB1" w:rsidRPr="00325EFE">
        <w:rPr>
          <w:rFonts w:hint="eastAsia"/>
          <w:i/>
          <w:noProof/>
          <w:sz w:val="24"/>
          <w:szCs w:val="24"/>
        </w:rPr>
        <w:t>Obj</w:t>
      </w:r>
      <w:r w:rsidR="00054DB1" w:rsidRPr="00325EFE">
        <w:rPr>
          <w:i/>
          <w:noProof/>
          <w:sz w:val="24"/>
          <w:szCs w:val="24"/>
        </w:rPr>
        <w:t>V</w:t>
      </w:r>
      <w:r>
        <w:rPr>
          <w:noProof/>
          <w:sz w:val="24"/>
          <w:szCs w:val="24"/>
        </w:rPr>
        <w:t>随遍历次数</w:t>
      </w:r>
      <w:r>
        <w:rPr>
          <w:rFonts w:hint="eastAsia"/>
          <w:noProof/>
          <w:sz w:val="24"/>
          <w:szCs w:val="24"/>
        </w:rPr>
        <w:t>变化</w:t>
      </w:r>
      <w:r>
        <w:rPr>
          <w:noProof/>
          <w:sz w:val="24"/>
          <w:szCs w:val="24"/>
        </w:rPr>
        <w:t>的关系曲线</w:t>
      </w:r>
      <w:r w:rsidRPr="0090316F">
        <w:rPr>
          <w:rFonts w:hint="eastAsia"/>
          <w:noProof/>
          <w:sz w:val="24"/>
          <w:szCs w:val="24"/>
        </w:rPr>
        <w:t>。</w:t>
      </w:r>
      <w:r w:rsidR="00430DB9" w:rsidRPr="0090316F">
        <w:rPr>
          <w:rFonts w:hint="eastAsia"/>
          <w:noProof/>
          <w:sz w:val="24"/>
          <w:szCs w:val="24"/>
        </w:rPr>
        <w:t>由</w:t>
      </w:r>
      <w:r w:rsidR="00430DB9" w:rsidRPr="0090316F">
        <w:rPr>
          <w:noProof/>
          <w:sz w:val="24"/>
          <w:szCs w:val="24"/>
        </w:rPr>
        <w:t>图</w:t>
      </w:r>
      <w:r w:rsidR="00430DB9" w:rsidRPr="0090316F">
        <w:rPr>
          <w:rFonts w:hint="eastAsia"/>
          <w:noProof/>
          <w:sz w:val="24"/>
          <w:szCs w:val="24"/>
        </w:rPr>
        <w:t>3</w:t>
      </w:r>
      <w:r w:rsidR="00430DB9" w:rsidRPr="0090316F">
        <w:rPr>
          <w:noProof/>
          <w:sz w:val="24"/>
          <w:szCs w:val="24"/>
        </w:rPr>
        <w:t>-</w:t>
      </w:r>
      <w:r w:rsidR="00016237" w:rsidRPr="0090316F">
        <w:rPr>
          <w:noProof/>
          <w:sz w:val="24"/>
          <w:szCs w:val="24"/>
        </w:rPr>
        <w:t>2</w:t>
      </w:r>
      <w:r w:rsidR="00194A66" w:rsidRPr="0090316F">
        <w:rPr>
          <w:noProof/>
          <w:sz w:val="24"/>
          <w:szCs w:val="24"/>
        </w:rPr>
        <w:t>2</w:t>
      </w:r>
      <w:r w:rsidR="00430DB9" w:rsidRPr="0090316F">
        <w:rPr>
          <w:rFonts w:hint="eastAsia"/>
          <w:noProof/>
          <w:sz w:val="24"/>
          <w:szCs w:val="24"/>
        </w:rPr>
        <w:t>可以</w:t>
      </w:r>
      <w:r w:rsidR="00430DB9" w:rsidRPr="0090316F">
        <w:rPr>
          <w:noProof/>
          <w:sz w:val="24"/>
          <w:szCs w:val="24"/>
        </w:rPr>
        <w:t>看出，</w:t>
      </w:r>
      <w:r w:rsidR="00E457E7" w:rsidRPr="0090316F">
        <w:rPr>
          <w:rFonts w:hint="eastAsia"/>
          <w:noProof/>
          <w:sz w:val="24"/>
          <w:szCs w:val="24"/>
        </w:rPr>
        <w:t>经过</w:t>
      </w:r>
      <w:r w:rsidR="00E457E7" w:rsidRPr="0090316F">
        <w:rPr>
          <w:noProof/>
          <w:sz w:val="24"/>
          <w:szCs w:val="24"/>
        </w:rPr>
        <w:t>一次遍历后</w:t>
      </w:r>
      <w:r w:rsidR="004572C0" w:rsidRPr="0090316F">
        <w:rPr>
          <w:noProof/>
          <w:sz w:val="24"/>
          <w:szCs w:val="24"/>
        </w:rPr>
        <w:t>，</w:t>
      </w:r>
      <w:r w:rsidR="004572C0" w:rsidRPr="0090316F">
        <w:rPr>
          <w:rFonts w:hint="eastAsia"/>
          <w:noProof/>
          <w:sz w:val="24"/>
          <w:szCs w:val="24"/>
        </w:rPr>
        <w:t>三种密度</w:t>
      </w:r>
      <w:r w:rsidR="004572C0" w:rsidRPr="0090316F">
        <w:rPr>
          <w:noProof/>
          <w:sz w:val="24"/>
          <w:szCs w:val="24"/>
        </w:rPr>
        <w:t>对应的</w:t>
      </w:r>
      <w:r w:rsidR="00054DB1" w:rsidRPr="00325EFE">
        <w:rPr>
          <w:rFonts w:hint="eastAsia"/>
          <w:i/>
          <w:noProof/>
          <w:sz w:val="24"/>
          <w:szCs w:val="24"/>
        </w:rPr>
        <w:t>Obj</w:t>
      </w:r>
      <w:r w:rsidR="00054DB1" w:rsidRPr="00325EFE">
        <w:rPr>
          <w:i/>
          <w:noProof/>
          <w:sz w:val="24"/>
          <w:szCs w:val="24"/>
        </w:rPr>
        <w:t>V</w:t>
      </w:r>
      <w:r w:rsidR="004572C0" w:rsidRPr="0090316F">
        <w:rPr>
          <w:rFonts w:hint="eastAsia"/>
          <w:noProof/>
          <w:sz w:val="24"/>
          <w:szCs w:val="24"/>
        </w:rPr>
        <w:t>数值，</w:t>
      </w:r>
      <w:r w:rsidR="004572C0" w:rsidRPr="0090316F">
        <w:rPr>
          <w:noProof/>
          <w:sz w:val="24"/>
          <w:szCs w:val="24"/>
        </w:rPr>
        <w:t>分别</w:t>
      </w:r>
      <w:r w:rsidR="004572C0" w:rsidRPr="0090316F">
        <w:rPr>
          <w:rFonts w:hint="eastAsia"/>
          <w:noProof/>
          <w:sz w:val="24"/>
          <w:szCs w:val="24"/>
        </w:rPr>
        <w:t>由初始的</w:t>
      </w:r>
      <w:r w:rsidR="004572C0" w:rsidRPr="0090316F">
        <w:rPr>
          <w:noProof/>
          <w:sz w:val="24"/>
          <w:szCs w:val="24"/>
        </w:rPr>
        <w:t>93.16</w:t>
      </w:r>
      <w:r w:rsidR="004572C0" w:rsidRPr="00957DEB">
        <w:rPr>
          <w:rFonts w:hint="eastAsia"/>
          <w:noProof/>
          <w:sz w:val="24"/>
          <w:szCs w:val="24"/>
        </w:rPr>
        <w:t>，</w:t>
      </w:r>
      <w:r w:rsidR="004572C0" w:rsidRPr="00957DEB">
        <w:rPr>
          <w:noProof/>
          <w:sz w:val="24"/>
          <w:szCs w:val="24"/>
        </w:rPr>
        <w:t>89.04</w:t>
      </w:r>
      <w:r w:rsidR="004572C0" w:rsidRPr="00957DEB">
        <w:rPr>
          <w:rFonts w:hint="eastAsia"/>
          <w:noProof/>
          <w:sz w:val="24"/>
          <w:szCs w:val="24"/>
        </w:rPr>
        <w:t>，</w:t>
      </w:r>
      <w:r w:rsidR="0090316F" w:rsidRPr="0090316F">
        <w:rPr>
          <w:noProof/>
          <w:sz w:val="24"/>
          <w:szCs w:val="24"/>
        </w:rPr>
        <w:t>79.98</w:t>
      </w:r>
      <w:r w:rsidR="004572C0" w:rsidRPr="0090316F">
        <w:rPr>
          <w:rFonts w:hint="eastAsia"/>
          <w:noProof/>
          <w:sz w:val="24"/>
          <w:szCs w:val="24"/>
        </w:rPr>
        <w:t>，</w:t>
      </w:r>
      <w:r w:rsidR="00642348" w:rsidRPr="0090316F">
        <w:rPr>
          <w:rFonts w:hint="eastAsia"/>
          <w:noProof/>
          <w:sz w:val="24"/>
          <w:szCs w:val="24"/>
        </w:rPr>
        <w:t>降低至</w:t>
      </w:r>
      <w:r w:rsidR="004572C0" w:rsidRPr="00957DEB">
        <w:rPr>
          <w:noProof/>
          <w:sz w:val="24"/>
          <w:szCs w:val="24"/>
        </w:rPr>
        <w:t>46.07</w:t>
      </w:r>
      <w:r w:rsidR="004572C0" w:rsidRPr="00957DEB">
        <w:rPr>
          <w:rFonts w:hint="eastAsia"/>
          <w:noProof/>
          <w:sz w:val="24"/>
          <w:szCs w:val="24"/>
        </w:rPr>
        <w:t>，</w:t>
      </w:r>
      <w:r w:rsidR="004572C0" w:rsidRPr="00957DEB">
        <w:rPr>
          <w:noProof/>
          <w:sz w:val="24"/>
          <w:szCs w:val="24"/>
        </w:rPr>
        <w:t>33.52</w:t>
      </w:r>
      <w:r w:rsidR="004572C0" w:rsidRPr="00957DEB">
        <w:rPr>
          <w:rFonts w:hint="eastAsia"/>
          <w:noProof/>
          <w:sz w:val="24"/>
          <w:szCs w:val="24"/>
        </w:rPr>
        <w:t>，</w:t>
      </w:r>
      <w:r w:rsidR="004572C0" w:rsidRPr="00957DEB">
        <w:rPr>
          <w:noProof/>
          <w:sz w:val="24"/>
          <w:szCs w:val="24"/>
        </w:rPr>
        <w:t>16.61</w:t>
      </w:r>
      <w:r w:rsidR="004572C0" w:rsidRPr="0090316F">
        <w:rPr>
          <w:rFonts w:hint="eastAsia"/>
          <w:noProof/>
          <w:sz w:val="24"/>
          <w:szCs w:val="24"/>
        </w:rPr>
        <w:t>。由此可知传统</w:t>
      </w:r>
      <w:r w:rsidR="004572C0" w:rsidRPr="0090316F">
        <w:rPr>
          <w:noProof/>
          <w:sz w:val="24"/>
          <w:szCs w:val="24"/>
        </w:rPr>
        <w:t>的基于单遍历的</w:t>
      </w:r>
      <w:r w:rsidR="004572C0" w:rsidRPr="0090316F">
        <w:rPr>
          <w:rFonts w:hint="eastAsia"/>
          <w:noProof/>
          <w:sz w:val="24"/>
          <w:szCs w:val="24"/>
        </w:rPr>
        <w:t>DBS</w:t>
      </w:r>
      <w:r w:rsidR="004572C0" w:rsidRPr="0090316F">
        <w:rPr>
          <w:rFonts w:hint="eastAsia"/>
          <w:noProof/>
          <w:sz w:val="24"/>
          <w:szCs w:val="24"/>
        </w:rPr>
        <w:t>算法，优化效果</w:t>
      </w:r>
      <w:r w:rsidR="004572C0" w:rsidRPr="0090316F">
        <w:rPr>
          <w:noProof/>
          <w:sz w:val="24"/>
          <w:szCs w:val="24"/>
        </w:rPr>
        <w:t>并不十分理想</w:t>
      </w:r>
      <w:r w:rsidR="00C66E82" w:rsidRPr="0090316F">
        <w:rPr>
          <w:rFonts w:hint="eastAsia"/>
          <w:noProof/>
          <w:sz w:val="24"/>
          <w:szCs w:val="24"/>
        </w:rPr>
        <w:t>。而利用</w:t>
      </w:r>
      <w:r w:rsidR="00994B54" w:rsidRPr="0090316F">
        <w:rPr>
          <w:rFonts w:hint="eastAsia"/>
          <w:noProof/>
          <w:sz w:val="24"/>
          <w:szCs w:val="24"/>
        </w:rPr>
        <w:t>MDBS</w:t>
      </w:r>
      <w:r w:rsidR="00994B54" w:rsidRPr="0090316F">
        <w:rPr>
          <w:rFonts w:hint="eastAsia"/>
          <w:noProof/>
          <w:sz w:val="24"/>
          <w:szCs w:val="24"/>
        </w:rPr>
        <w:t>算法</w:t>
      </w:r>
      <w:r w:rsidR="00C66E82" w:rsidRPr="0090316F">
        <w:rPr>
          <w:rFonts w:hint="eastAsia"/>
          <w:noProof/>
          <w:sz w:val="24"/>
          <w:szCs w:val="24"/>
        </w:rPr>
        <w:t>，</w:t>
      </w:r>
      <w:r w:rsidR="00C66E82" w:rsidRPr="0090316F">
        <w:rPr>
          <w:noProof/>
          <w:sz w:val="24"/>
          <w:szCs w:val="24"/>
        </w:rPr>
        <w:t>经过</w:t>
      </w:r>
      <w:r w:rsidR="00486589" w:rsidRPr="0090316F">
        <w:rPr>
          <w:rFonts w:hint="eastAsia"/>
          <w:noProof/>
          <w:sz w:val="24"/>
          <w:szCs w:val="24"/>
        </w:rPr>
        <w:t>五次遍历</w:t>
      </w:r>
      <w:r w:rsidR="00994B54" w:rsidRPr="0090316F">
        <w:rPr>
          <w:noProof/>
          <w:sz w:val="24"/>
          <w:szCs w:val="24"/>
        </w:rPr>
        <w:t>后的三种密度</w:t>
      </w:r>
      <w:r w:rsidR="00994B54" w:rsidRPr="0090316F">
        <w:rPr>
          <w:noProof/>
          <w:sz w:val="24"/>
          <w:szCs w:val="24"/>
        </w:rPr>
        <w:t>PMC</w:t>
      </w:r>
      <w:r w:rsidR="00994B54" w:rsidRPr="0090316F">
        <w:rPr>
          <w:rFonts w:hint="eastAsia"/>
          <w:noProof/>
          <w:sz w:val="24"/>
          <w:szCs w:val="24"/>
        </w:rPr>
        <w:t>，其</w:t>
      </w:r>
      <w:r w:rsidR="00054DB1" w:rsidRPr="00325EFE">
        <w:rPr>
          <w:rFonts w:hint="eastAsia"/>
          <w:i/>
          <w:noProof/>
          <w:sz w:val="24"/>
          <w:szCs w:val="24"/>
        </w:rPr>
        <w:t>Obj</w:t>
      </w:r>
      <w:r w:rsidR="00054DB1" w:rsidRPr="00325EFE">
        <w:rPr>
          <w:i/>
          <w:noProof/>
          <w:sz w:val="24"/>
          <w:szCs w:val="24"/>
        </w:rPr>
        <w:t>V</w:t>
      </w:r>
      <w:r w:rsidR="00486589" w:rsidRPr="0090316F">
        <w:rPr>
          <w:rFonts w:hint="eastAsia"/>
          <w:noProof/>
          <w:sz w:val="24"/>
          <w:szCs w:val="24"/>
        </w:rPr>
        <w:t>数值分别</w:t>
      </w:r>
      <w:r w:rsidR="00994B54" w:rsidRPr="0090316F">
        <w:rPr>
          <w:noProof/>
          <w:sz w:val="24"/>
          <w:szCs w:val="24"/>
        </w:rPr>
        <w:t>能</w:t>
      </w:r>
      <w:r w:rsidR="00994B54" w:rsidRPr="0090316F">
        <w:rPr>
          <w:rFonts w:hint="eastAsia"/>
          <w:noProof/>
          <w:sz w:val="24"/>
          <w:szCs w:val="24"/>
        </w:rPr>
        <w:t>降低到</w:t>
      </w:r>
      <w:r w:rsidR="00486589" w:rsidRPr="0090316F">
        <w:rPr>
          <w:noProof/>
          <w:sz w:val="24"/>
          <w:szCs w:val="24"/>
        </w:rPr>
        <w:t>12.08</w:t>
      </w:r>
      <w:r w:rsidR="00486589" w:rsidRPr="0090316F">
        <w:rPr>
          <w:rFonts w:hint="eastAsia"/>
          <w:noProof/>
          <w:sz w:val="24"/>
          <w:szCs w:val="24"/>
        </w:rPr>
        <w:t>，</w:t>
      </w:r>
      <w:r w:rsidR="00486589" w:rsidRPr="0090316F">
        <w:rPr>
          <w:noProof/>
          <w:sz w:val="24"/>
          <w:szCs w:val="24"/>
        </w:rPr>
        <w:t>5.97</w:t>
      </w:r>
      <w:r w:rsidR="00486589">
        <w:rPr>
          <w:rFonts w:hint="eastAsia"/>
          <w:noProof/>
          <w:sz w:val="24"/>
          <w:szCs w:val="24"/>
        </w:rPr>
        <w:t>，</w:t>
      </w:r>
      <w:r w:rsidR="00486589" w:rsidRPr="00292200">
        <w:rPr>
          <w:noProof/>
          <w:sz w:val="24"/>
          <w:szCs w:val="24"/>
        </w:rPr>
        <w:t>5.74</w:t>
      </w:r>
      <w:r w:rsidR="00994B54">
        <w:rPr>
          <w:rFonts w:hint="eastAsia"/>
          <w:noProof/>
          <w:sz w:val="24"/>
          <w:szCs w:val="24"/>
        </w:rPr>
        <w:t>以下</w:t>
      </w:r>
      <w:r w:rsidR="00486589">
        <w:rPr>
          <w:noProof/>
          <w:sz w:val="24"/>
          <w:szCs w:val="24"/>
        </w:rPr>
        <w:t>，</w:t>
      </w:r>
      <w:r w:rsidR="00C66E82">
        <w:rPr>
          <w:rFonts w:hint="eastAsia"/>
          <w:noProof/>
          <w:sz w:val="24"/>
          <w:szCs w:val="24"/>
        </w:rPr>
        <w:t>与</w:t>
      </w:r>
      <w:r w:rsidR="00C66E82">
        <w:rPr>
          <w:rFonts w:hint="eastAsia"/>
          <w:noProof/>
          <w:sz w:val="24"/>
          <w:szCs w:val="24"/>
        </w:rPr>
        <w:t>DBS</w:t>
      </w:r>
      <w:r w:rsidR="00C66E82">
        <w:rPr>
          <w:rFonts w:hint="eastAsia"/>
          <w:noProof/>
          <w:sz w:val="24"/>
          <w:szCs w:val="24"/>
        </w:rPr>
        <w:t>算法相比</w:t>
      </w:r>
      <w:r w:rsidR="00C66E82">
        <w:rPr>
          <w:noProof/>
          <w:sz w:val="24"/>
          <w:szCs w:val="24"/>
        </w:rPr>
        <w:t>，优化效果有了大幅度的提升，</w:t>
      </w:r>
      <w:r w:rsidR="00994B54">
        <w:rPr>
          <w:noProof/>
          <w:sz w:val="24"/>
          <w:szCs w:val="24"/>
        </w:rPr>
        <w:t>再次说明</w:t>
      </w:r>
      <w:r w:rsidR="00994B54">
        <w:rPr>
          <w:rFonts w:hint="eastAsia"/>
          <w:noProof/>
          <w:sz w:val="24"/>
          <w:szCs w:val="24"/>
        </w:rPr>
        <w:t>了</w:t>
      </w:r>
      <w:r w:rsidR="00994B54">
        <w:rPr>
          <w:rFonts w:hint="eastAsia"/>
          <w:noProof/>
          <w:sz w:val="24"/>
          <w:szCs w:val="24"/>
        </w:rPr>
        <w:t>MDBS</w:t>
      </w:r>
      <w:r w:rsidR="00994B54">
        <w:rPr>
          <w:rFonts w:hint="eastAsia"/>
          <w:noProof/>
          <w:sz w:val="24"/>
          <w:szCs w:val="24"/>
        </w:rPr>
        <w:t>算法</w:t>
      </w:r>
      <w:r w:rsidR="00C66E82">
        <w:rPr>
          <w:rFonts w:hint="eastAsia"/>
          <w:noProof/>
          <w:sz w:val="24"/>
          <w:szCs w:val="24"/>
        </w:rPr>
        <w:t>有效性</w:t>
      </w:r>
      <w:r w:rsidR="00994B54">
        <w:rPr>
          <w:noProof/>
          <w:sz w:val="24"/>
          <w:szCs w:val="24"/>
        </w:rPr>
        <w:t>。</w:t>
      </w:r>
    </w:p>
    <w:p w14:paraId="7A5EFB52" w14:textId="2952FAF5" w:rsidR="00527EAE" w:rsidRDefault="00527EAE" w:rsidP="00527EAE">
      <w:pPr>
        <w:spacing w:line="400" w:lineRule="exact"/>
        <w:ind w:firstLineChars="200" w:firstLine="480"/>
        <w:rPr>
          <w:noProof/>
          <w:sz w:val="24"/>
          <w:szCs w:val="24"/>
        </w:rPr>
      </w:pPr>
      <w:r w:rsidRPr="00994B54">
        <w:rPr>
          <w:rFonts w:hint="eastAsia"/>
          <w:noProof/>
          <w:sz w:val="24"/>
          <w:szCs w:val="24"/>
        </w:rPr>
        <w:t>如表</w:t>
      </w:r>
      <w:r w:rsidRPr="00994B54">
        <w:rPr>
          <w:rFonts w:hint="eastAsia"/>
          <w:noProof/>
          <w:sz w:val="24"/>
          <w:szCs w:val="24"/>
        </w:rPr>
        <w:t>3</w:t>
      </w:r>
      <w:r>
        <w:rPr>
          <w:noProof/>
          <w:sz w:val="24"/>
          <w:szCs w:val="24"/>
        </w:rPr>
        <w:t>-6</w:t>
      </w:r>
      <w:r w:rsidRPr="00994B54">
        <w:rPr>
          <w:rFonts w:hint="eastAsia"/>
          <w:noProof/>
          <w:sz w:val="24"/>
          <w:szCs w:val="24"/>
        </w:rPr>
        <w:t>所示</w:t>
      </w:r>
      <w:r w:rsidRPr="00994B54">
        <w:rPr>
          <w:noProof/>
          <w:sz w:val="24"/>
          <w:szCs w:val="24"/>
        </w:rPr>
        <w:t>为</w:t>
      </w:r>
      <w:r w:rsidRPr="00994B54">
        <w:rPr>
          <w:rFonts w:hint="eastAsia"/>
          <w:noProof/>
          <w:sz w:val="24"/>
          <w:szCs w:val="24"/>
        </w:rPr>
        <w:t>不同</w:t>
      </w:r>
      <w:r w:rsidRPr="00994B54">
        <w:rPr>
          <w:noProof/>
          <w:sz w:val="24"/>
          <w:szCs w:val="24"/>
        </w:rPr>
        <w:t>密度</w:t>
      </w:r>
      <w:r>
        <w:rPr>
          <w:rFonts w:hint="eastAsia"/>
          <w:noProof/>
          <w:sz w:val="24"/>
          <w:szCs w:val="24"/>
        </w:rPr>
        <w:t>的</w:t>
      </w:r>
      <w:r w:rsidRPr="00BE581E">
        <w:rPr>
          <w:rFonts w:hint="eastAsia"/>
          <w:noProof/>
          <w:sz w:val="24"/>
          <w:szCs w:val="24"/>
        </w:rPr>
        <w:t>SCM</w:t>
      </w:r>
      <w:r>
        <w:rPr>
          <w:rFonts w:hint="eastAsia"/>
          <w:noProof/>
          <w:sz w:val="24"/>
          <w:szCs w:val="24"/>
        </w:rPr>
        <w:t>，</w:t>
      </w:r>
      <w:r w:rsidRPr="00994B54">
        <w:rPr>
          <w:rFonts w:hint="eastAsia"/>
          <w:noProof/>
          <w:sz w:val="24"/>
          <w:szCs w:val="24"/>
        </w:rPr>
        <w:t>经过每次</w:t>
      </w:r>
      <w:r w:rsidRPr="00994B54">
        <w:rPr>
          <w:noProof/>
          <w:sz w:val="24"/>
          <w:szCs w:val="24"/>
        </w:rPr>
        <w:t>遍历后得到的</w:t>
      </w:r>
      <w:r w:rsidR="00054DB1" w:rsidRPr="00325EFE">
        <w:rPr>
          <w:rFonts w:hint="eastAsia"/>
          <w:i/>
          <w:noProof/>
          <w:sz w:val="24"/>
          <w:szCs w:val="24"/>
        </w:rPr>
        <w:t>Obj</w:t>
      </w:r>
      <w:r w:rsidR="00054DB1" w:rsidRPr="00325EFE">
        <w:rPr>
          <w:i/>
          <w:noProof/>
          <w:sz w:val="24"/>
          <w:szCs w:val="24"/>
        </w:rPr>
        <w:t>V</w:t>
      </w:r>
      <w:r>
        <w:rPr>
          <w:noProof/>
          <w:sz w:val="24"/>
          <w:szCs w:val="24"/>
        </w:rPr>
        <w:t>具体</w:t>
      </w:r>
      <w:r>
        <w:rPr>
          <w:rFonts w:hint="eastAsia"/>
          <w:noProof/>
          <w:sz w:val="24"/>
          <w:szCs w:val="24"/>
        </w:rPr>
        <w:t>数值，</w:t>
      </w:r>
      <w:r>
        <w:rPr>
          <w:noProof/>
          <w:sz w:val="24"/>
          <w:szCs w:val="24"/>
        </w:rPr>
        <w:t>这与图</w:t>
      </w:r>
      <w:r>
        <w:rPr>
          <w:rFonts w:hint="eastAsia"/>
          <w:noProof/>
          <w:sz w:val="24"/>
          <w:szCs w:val="24"/>
        </w:rPr>
        <w:t>3</w:t>
      </w:r>
      <w:r>
        <w:rPr>
          <w:noProof/>
          <w:sz w:val="24"/>
          <w:szCs w:val="24"/>
        </w:rPr>
        <w:t>-22</w:t>
      </w:r>
      <w:r>
        <w:rPr>
          <w:rFonts w:hint="eastAsia"/>
          <w:noProof/>
          <w:sz w:val="24"/>
          <w:szCs w:val="24"/>
        </w:rPr>
        <w:t>中</w:t>
      </w:r>
      <w:r>
        <w:rPr>
          <w:noProof/>
          <w:sz w:val="24"/>
          <w:szCs w:val="24"/>
        </w:rPr>
        <w:t>标注的点是一一对应的</w:t>
      </w:r>
      <w:r>
        <w:rPr>
          <w:rFonts w:hint="eastAsia"/>
          <w:noProof/>
          <w:sz w:val="24"/>
          <w:szCs w:val="24"/>
        </w:rPr>
        <w:t>。</w:t>
      </w:r>
    </w:p>
    <w:p w14:paraId="28DC834C" w14:textId="77777777" w:rsidR="00527EAE" w:rsidRPr="009C7772" w:rsidRDefault="00527EAE" w:rsidP="00527EAE">
      <w:pPr>
        <w:jc w:val="center"/>
        <w:rPr>
          <w:noProof/>
          <w:sz w:val="24"/>
          <w:szCs w:val="24"/>
        </w:rPr>
      </w:pPr>
      <w:r w:rsidRPr="00994B54">
        <w:rPr>
          <w:rFonts w:hint="eastAsia"/>
          <w:noProof/>
          <w:sz w:val="24"/>
          <w:szCs w:val="24"/>
        </w:rPr>
        <w:t>表</w:t>
      </w:r>
      <w:r w:rsidRPr="00994B54">
        <w:rPr>
          <w:rFonts w:hint="eastAsia"/>
          <w:noProof/>
          <w:sz w:val="24"/>
          <w:szCs w:val="24"/>
        </w:rPr>
        <w:t>3</w:t>
      </w:r>
      <w:r>
        <w:rPr>
          <w:noProof/>
          <w:sz w:val="24"/>
          <w:szCs w:val="24"/>
        </w:rPr>
        <w:t>-6</w:t>
      </w:r>
      <w:r>
        <w:rPr>
          <w:rFonts w:hint="eastAsia"/>
          <w:noProof/>
          <w:sz w:val="24"/>
          <w:szCs w:val="24"/>
        </w:rPr>
        <w:t>不同</w:t>
      </w:r>
      <w:r>
        <w:rPr>
          <w:noProof/>
          <w:sz w:val="24"/>
          <w:szCs w:val="24"/>
        </w:rPr>
        <w:t>密度的</w:t>
      </w:r>
      <w:r w:rsidRPr="00BE581E">
        <w:rPr>
          <w:rFonts w:hint="eastAsia"/>
          <w:noProof/>
          <w:sz w:val="24"/>
          <w:szCs w:val="24"/>
        </w:rPr>
        <w:t>SCM</w:t>
      </w:r>
      <w:r>
        <w:rPr>
          <w:rFonts w:hint="eastAsia"/>
          <w:noProof/>
          <w:sz w:val="24"/>
          <w:szCs w:val="24"/>
        </w:rPr>
        <w:t>对应</w:t>
      </w:r>
      <w:r>
        <w:rPr>
          <w:noProof/>
          <w:sz w:val="24"/>
          <w:szCs w:val="24"/>
        </w:rPr>
        <w:t>的每次遍历的</w:t>
      </w:r>
      <m:oMath>
        <m:r>
          <w:rPr>
            <w:rFonts w:ascii="Cambria Math" w:hAnsi="Cambria Math"/>
            <w:noProof/>
            <w:sz w:val="24"/>
            <w:szCs w:val="24"/>
          </w:rPr>
          <m:t>ObjV</m:t>
        </m:r>
      </m:oMath>
      <w:r>
        <w:rPr>
          <w:rFonts w:hint="eastAsia"/>
          <w:noProof/>
          <w:sz w:val="24"/>
          <w:szCs w:val="24"/>
        </w:rPr>
        <w:t>数</w:t>
      </w:r>
      <w:r>
        <w:rPr>
          <w:noProof/>
          <w:sz w:val="24"/>
          <w:szCs w:val="24"/>
        </w:rPr>
        <w:t>值</w:t>
      </w:r>
    </w:p>
    <w:tbl>
      <w:tblPr>
        <w:tblStyle w:val="af0"/>
        <w:tblW w:w="8295" w:type="dxa"/>
        <w:jc w:val="center"/>
        <w:tblLook w:val="04A0" w:firstRow="1" w:lastRow="0" w:firstColumn="1" w:lastColumn="0" w:noHBand="0" w:noVBand="1"/>
      </w:tblPr>
      <w:tblGrid>
        <w:gridCol w:w="1185"/>
        <w:gridCol w:w="1185"/>
        <w:gridCol w:w="1185"/>
        <w:gridCol w:w="1185"/>
        <w:gridCol w:w="1185"/>
        <w:gridCol w:w="1185"/>
        <w:gridCol w:w="1185"/>
      </w:tblGrid>
      <w:tr w:rsidR="00527EAE" w:rsidRPr="00292200" w14:paraId="2D42BB47" w14:textId="77777777" w:rsidTr="00CE0EFB">
        <w:trPr>
          <w:jc w:val="center"/>
        </w:trPr>
        <w:tc>
          <w:tcPr>
            <w:tcW w:w="1185" w:type="dxa"/>
            <w:vMerge w:val="restart"/>
            <w:vAlign w:val="center"/>
          </w:tcPr>
          <w:p w14:paraId="2EA5B847" w14:textId="77777777" w:rsidR="00527EAE" w:rsidRPr="009C7772" w:rsidRDefault="00527EAE" w:rsidP="00CE0EFB">
            <w:pPr>
              <w:jc w:val="center"/>
              <w:rPr>
                <w:noProof/>
                <w:sz w:val="24"/>
                <w:szCs w:val="24"/>
              </w:rPr>
            </w:pPr>
            <w:r w:rsidRPr="009C7772">
              <w:rPr>
                <w:rFonts w:hint="eastAsia"/>
                <w:noProof/>
                <w:sz w:val="24"/>
                <w:szCs w:val="24"/>
              </w:rPr>
              <w:t>SCM</w:t>
            </w:r>
            <w:r w:rsidRPr="009C7772">
              <w:rPr>
                <w:rFonts w:hint="eastAsia"/>
                <w:noProof/>
                <w:sz w:val="24"/>
                <w:szCs w:val="24"/>
              </w:rPr>
              <w:t>的</w:t>
            </w:r>
            <w:r w:rsidRPr="009C7772">
              <w:rPr>
                <w:noProof/>
                <w:sz w:val="24"/>
                <w:szCs w:val="24"/>
              </w:rPr>
              <w:t>密度</w:t>
            </w:r>
          </w:p>
        </w:tc>
        <w:tc>
          <w:tcPr>
            <w:tcW w:w="7110" w:type="dxa"/>
            <w:gridSpan w:val="6"/>
            <w:vAlign w:val="center"/>
          </w:tcPr>
          <w:p w14:paraId="269B4214" w14:textId="0DBD7E64" w:rsidR="00527EAE" w:rsidRPr="00292200" w:rsidRDefault="00054DB1" w:rsidP="00CE0EFB">
            <w:pPr>
              <w:jc w:val="center"/>
              <w:rPr>
                <w:noProof/>
                <w:sz w:val="24"/>
                <w:szCs w:val="24"/>
              </w:rPr>
            </w:pPr>
            <w:r w:rsidRPr="00325EFE">
              <w:rPr>
                <w:rFonts w:hint="eastAsia"/>
                <w:i/>
                <w:noProof/>
                <w:sz w:val="24"/>
                <w:szCs w:val="24"/>
              </w:rPr>
              <w:t>Obj</w:t>
            </w:r>
            <w:r w:rsidRPr="00325EFE">
              <w:rPr>
                <w:i/>
                <w:noProof/>
                <w:sz w:val="24"/>
                <w:szCs w:val="24"/>
              </w:rPr>
              <w:t>V</w:t>
            </w:r>
          </w:p>
        </w:tc>
      </w:tr>
      <w:tr w:rsidR="00527EAE" w:rsidRPr="00292200" w14:paraId="75941F99" w14:textId="77777777" w:rsidTr="00CE0EFB">
        <w:trPr>
          <w:jc w:val="center"/>
        </w:trPr>
        <w:tc>
          <w:tcPr>
            <w:tcW w:w="1185" w:type="dxa"/>
            <w:vMerge/>
            <w:vAlign w:val="center"/>
          </w:tcPr>
          <w:p w14:paraId="74176D9A" w14:textId="77777777" w:rsidR="00527EAE" w:rsidRPr="00292200" w:rsidRDefault="00527EAE" w:rsidP="00CE0EFB">
            <w:pPr>
              <w:jc w:val="center"/>
              <w:rPr>
                <w:noProof/>
                <w:sz w:val="24"/>
                <w:szCs w:val="24"/>
              </w:rPr>
            </w:pPr>
          </w:p>
        </w:tc>
        <w:tc>
          <w:tcPr>
            <w:tcW w:w="1185" w:type="dxa"/>
            <w:vAlign w:val="center"/>
          </w:tcPr>
          <w:p w14:paraId="41D4B2D8" w14:textId="77777777" w:rsidR="00527EAE" w:rsidRPr="00292200" w:rsidRDefault="00527EAE" w:rsidP="00CE0EFB">
            <w:pPr>
              <w:jc w:val="center"/>
              <w:rPr>
                <w:noProof/>
                <w:sz w:val="24"/>
                <w:szCs w:val="24"/>
              </w:rPr>
            </w:pPr>
            <w:r w:rsidRPr="00292200">
              <w:rPr>
                <w:rFonts w:hint="eastAsia"/>
                <w:noProof/>
                <w:sz w:val="24"/>
                <w:szCs w:val="24"/>
              </w:rPr>
              <w:t>初始</w:t>
            </w:r>
            <w:r>
              <w:rPr>
                <w:rFonts w:hint="eastAsia"/>
                <w:noProof/>
                <w:sz w:val="24"/>
                <w:szCs w:val="24"/>
              </w:rPr>
              <w:t>值</w:t>
            </w:r>
          </w:p>
        </w:tc>
        <w:tc>
          <w:tcPr>
            <w:tcW w:w="1185" w:type="dxa"/>
            <w:vAlign w:val="center"/>
          </w:tcPr>
          <w:p w14:paraId="17DDD2BA" w14:textId="77777777" w:rsidR="00527EAE" w:rsidRPr="00292200" w:rsidRDefault="00527EAE" w:rsidP="00CE0EFB">
            <w:pPr>
              <w:jc w:val="center"/>
              <w:rPr>
                <w:noProof/>
                <w:sz w:val="24"/>
                <w:szCs w:val="24"/>
              </w:rPr>
            </w:pPr>
            <w:r w:rsidRPr="00292200">
              <w:rPr>
                <w:rFonts w:hint="eastAsia"/>
                <w:noProof/>
                <w:sz w:val="24"/>
                <w:szCs w:val="24"/>
              </w:rPr>
              <w:t>第一次</w:t>
            </w:r>
            <w:r w:rsidRPr="00292200">
              <w:rPr>
                <w:noProof/>
                <w:sz w:val="24"/>
                <w:szCs w:val="24"/>
              </w:rPr>
              <w:t>遍历后</w:t>
            </w:r>
          </w:p>
        </w:tc>
        <w:tc>
          <w:tcPr>
            <w:tcW w:w="1185" w:type="dxa"/>
            <w:vAlign w:val="center"/>
          </w:tcPr>
          <w:p w14:paraId="33E9DD46" w14:textId="77777777" w:rsidR="00527EAE" w:rsidRPr="00292200" w:rsidRDefault="00527EAE" w:rsidP="00CE0EFB">
            <w:pPr>
              <w:jc w:val="center"/>
              <w:rPr>
                <w:noProof/>
                <w:sz w:val="24"/>
                <w:szCs w:val="24"/>
              </w:rPr>
            </w:pPr>
            <w:r w:rsidRPr="00292200">
              <w:rPr>
                <w:rFonts w:hint="eastAsia"/>
                <w:noProof/>
                <w:sz w:val="24"/>
                <w:szCs w:val="24"/>
              </w:rPr>
              <w:t>第二次</w:t>
            </w:r>
            <w:r w:rsidRPr="00292200">
              <w:rPr>
                <w:noProof/>
                <w:sz w:val="24"/>
                <w:szCs w:val="24"/>
              </w:rPr>
              <w:t>遍历后</w:t>
            </w:r>
          </w:p>
        </w:tc>
        <w:tc>
          <w:tcPr>
            <w:tcW w:w="1185" w:type="dxa"/>
            <w:vAlign w:val="center"/>
          </w:tcPr>
          <w:p w14:paraId="2DDA86A5" w14:textId="77777777" w:rsidR="00527EAE" w:rsidRPr="00292200" w:rsidRDefault="00527EAE" w:rsidP="00CE0EFB">
            <w:pPr>
              <w:jc w:val="center"/>
              <w:rPr>
                <w:noProof/>
                <w:sz w:val="24"/>
                <w:szCs w:val="24"/>
              </w:rPr>
            </w:pPr>
            <w:r w:rsidRPr="00292200">
              <w:rPr>
                <w:rFonts w:hint="eastAsia"/>
                <w:noProof/>
                <w:sz w:val="24"/>
                <w:szCs w:val="24"/>
              </w:rPr>
              <w:t>第三次</w:t>
            </w:r>
            <w:r w:rsidRPr="00292200">
              <w:rPr>
                <w:noProof/>
                <w:sz w:val="24"/>
                <w:szCs w:val="24"/>
              </w:rPr>
              <w:t>遍历后</w:t>
            </w:r>
          </w:p>
        </w:tc>
        <w:tc>
          <w:tcPr>
            <w:tcW w:w="1185" w:type="dxa"/>
            <w:vAlign w:val="center"/>
          </w:tcPr>
          <w:p w14:paraId="336C34F8" w14:textId="77777777" w:rsidR="00527EAE" w:rsidRPr="00292200" w:rsidRDefault="00527EAE" w:rsidP="00CE0EFB">
            <w:pPr>
              <w:jc w:val="center"/>
              <w:rPr>
                <w:noProof/>
                <w:sz w:val="24"/>
                <w:szCs w:val="24"/>
              </w:rPr>
            </w:pPr>
            <w:r w:rsidRPr="00292200">
              <w:rPr>
                <w:rFonts w:hint="eastAsia"/>
                <w:noProof/>
                <w:sz w:val="24"/>
                <w:szCs w:val="24"/>
              </w:rPr>
              <w:t>第四次</w:t>
            </w:r>
            <w:r w:rsidRPr="00292200">
              <w:rPr>
                <w:noProof/>
                <w:sz w:val="24"/>
                <w:szCs w:val="24"/>
              </w:rPr>
              <w:t>遍历后</w:t>
            </w:r>
          </w:p>
        </w:tc>
        <w:tc>
          <w:tcPr>
            <w:tcW w:w="1185" w:type="dxa"/>
            <w:vAlign w:val="center"/>
          </w:tcPr>
          <w:p w14:paraId="5938DD71" w14:textId="77777777" w:rsidR="00527EAE" w:rsidRPr="00292200" w:rsidRDefault="00527EAE" w:rsidP="00CE0EFB">
            <w:pPr>
              <w:jc w:val="center"/>
              <w:rPr>
                <w:noProof/>
                <w:sz w:val="24"/>
                <w:szCs w:val="24"/>
              </w:rPr>
            </w:pPr>
            <w:r w:rsidRPr="00292200">
              <w:rPr>
                <w:rFonts w:hint="eastAsia"/>
                <w:noProof/>
                <w:sz w:val="24"/>
                <w:szCs w:val="24"/>
              </w:rPr>
              <w:t>第五次</w:t>
            </w:r>
            <w:r w:rsidRPr="00292200">
              <w:rPr>
                <w:noProof/>
                <w:sz w:val="24"/>
                <w:szCs w:val="24"/>
              </w:rPr>
              <w:t>遍历后</w:t>
            </w:r>
          </w:p>
        </w:tc>
      </w:tr>
      <w:tr w:rsidR="00527EAE" w:rsidRPr="00292200" w14:paraId="65903DE7" w14:textId="77777777" w:rsidTr="00CE0EFB">
        <w:trPr>
          <w:jc w:val="center"/>
        </w:trPr>
        <w:tc>
          <w:tcPr>
            <w:tcW w:w="1185" w:type="dxa"/>
            <w:vAlign w:val="center"/>
          </w:tcPr>
          <w:p w14:paraId="4E8D31D5" w14:textId="77777777" w:rsidR="00527EAE" w:rsidRPr="00292200" w:rsidRDefault="00527EAE" w:rsidP="00CE0EFB">
            <w:pPr>
              <w:jc w:val="center"/>
              <w:rPr>
                <w:noProof/>
                <w:sz w:val="24"/>
                <w:szCs w:val="24"/>
              </w:rPr>
            </w:pPr>
            <w:r w:rsidRPr="009C7772">
              <w:rPr>
                <w:rFonts w:hint="eastAsia"/>
                <w:noProof/>
                <w:sz w:val="24"/>
                <w:szCs w:val="24"/>
              </w:rPr>
              <w:t>20</w:t>
            </w:r>
            <m:oMath>
              <m:r>
                <m:rPr>
                  <m:sty m:val="p"/>
                </m:rPr>
                <w:rPr>
                  <w:rFonts w:ascii="Cambria Math" w:hAnsi="Cambria Math"/>
                  <w:noProof/>
                  <w:sz w:val="24"/>
                  <w:szCs w:val="24"/>
                </w:rPr>
                <m:t>×</m:t>
              </m:r>
            </m:oMath>
            <w:r w:rsidRPr="009C7772">
              <w:rPr>
                <w:noProof/>
                <w:sz w:val="24"/>
                <w:szCs w:val="24"/>
              </w:rPr>
              <w:t>20</w:t>
            </w:r>
          </w:p>
        </w:tc>
        <w:tc>
          <w:tcPr>
            <w:tcW w:w="1185" w:type="dxa"/>
            <w:vAlign w:val="center"/>
          </w:tcPr>
          <w:p w14:paraId="19BD9EF5" w14:textId="77777777" w:rsidR="00527EAE" w:rsidRPr="00292200" w:rsidRDefault="00527EAE" w:rsidP="00CE0EFB">
            <w:pPr>
              <w:jc w:val="center"/>
              <w:rPr>
                <w:noProof/>
                <w:sz w:val="24"/>
                <w:szCs w:val="24"/>
              </w:rPr>
            </w:pPr>
            <w:r w:rsidRPr="00292200">
              <w:rPr>
                <w:noProof/>
                <w:sz w:val="24"/>
                <w:szCs w:val="24"/>
              </w:rPr>
              <w:t>93.16</w:t>
            </w:r>
          </w:p>
        </w:tc>
        <w:tc>
          <w:tcPr>
            <w:tcW w:w="1185" w:type="dxa"/>
            <w:vAlign w:val="center"/>
          </w:tcPr>
          <w:p w14:paraId="1A87EA08" w14:textId="77777777" w:rsidR="00527EAE" w:rsidRPr="00292200" w:rsidRDefault="00527EAE" w:rsidP="00CE0EFB">
            <w:pPr>
              <w:jc w:val="center"/>
              <w:rPr>
                <w:noProof/>
                <w:sz w:val="24"/>
                <w:szCs w:val="24"/>
              </w:rPr>
            </w:pPr>
            <w:r w:rsidRPr="00292200">
              <w:rPr>
                <w:noProof/>
                <w:sz w:val="24"/>
                <w:szCs w:val="24"/>
              </w:rPr>
              <w:t>46.07</w:t>
            </w:r>
          </w:p>
        </w:tc>
        <w:tc>
          <w:tcPr>
            <w:tcW w:w="1185" w:type="dxa"/>
            <w:vAlign w:val="center"/>
          </w:tcPr>
          <w:p w14:paraId="6B2A0441" w14:textId="77777777" w:rsidR="00527EAE" w:rsidRPr="00292200" w:rsidRDefault="00527EAE" w:rsidP="00CE0EFB">
            <w:pPr>
              <w:jc w:val="center"/>
              <w:rPr>
                <w:noProof/>
                <w:sz w:val="24"/>
                <w:szCs w:val="24"/>
              </w:rPr>
            </w:pPr>
            <w:r w:rsidRPr="00292200">
              <w:rPr>
                <w:noProof/>
                <w:sz w:val="24"/>
                <w:szCs w:val="24"/>
              </w:rPr>
              <w:t>19.13</w:t>
            </w:r>
          </w:p>
        </w:tc>
        <w:tc>
          <w:tcPr>
            <w:tcW w:w="1185" w:type="dxa"/>
            <w:vAlign w:val="center"/>
          </w:tcPr>
          <w:p w14:paraId="45F2192A" w14:textId="77777777" w:rsidR="00527EAE" w:rsidRPr="00292200" w:rsidRDefault="00527EAE" w:rsidP="00CE0EFB">
            <w:pPr>
              <w:jc w:val="center"/>
              <w:rPr>
                <w:noProof/>
                <w:sz w:val="24"/>
                <w:szCs w:val="24"/>
              </w:rPr>
            </w:pPr>
            <w:r w:rsidRPr="00292200">
              <w:rPr>
                <w:noProof/>
                <w:sz w:val="24"/>
                <w:szCs w:val="24"/>
              </w:rPr>
              <w:t>14.69</w:t>
            </w:r>
          </w:p>
        </w:tc>
        <w:tc>
          <w:tcPr>
            <w:tcW w:w="1185" w:type="dxa"/>
            <w:vAlign w:val="center"/>
          </w:tcPr>
          <w:p w14:paraId="73BC3B4B" w14:textId="77777777" w:rsidR="00527EAE" w:rsidRPr="00292200" w:rsidRDefault="00527EAE" w:rsidP="00CE0EFB">
            <w:pPr>
              <w:jc w:val="center"/>
              <w:rPr>
                <w:noProof/>
                <w:sz w:val="24"/>
                <w:szCs w:val="24"/>
              </w:rPr>
            </w:pPr>
            <w:r w:rsidRPr="00292200">
              <w:rPr>
                <w:noProof/>
                <w:sz w:val="24"/>
                <w:szCs w:val="24"/>
              </w:rPr>
              <w:t>12.94</w:t>
            </w:r>
          </w:p>
        </w:tc>
        <w:tc>
          <w:tcPr>
            <w:tcW w:w="1185" w:type="dxa"/>
            <w:vAlign w:val="center"/>
          </w:tcPr>
          <w:p w14:paraId="173BA0B0" w14:textId="77777777" w:rsidR="00527EAE" w:rsidRPr="00292200" w:rsidRDefault="00527EAE" w:rsidP="00CE0EFB">
            <w:pPr>
              <w:jc w:val="center"/>
              <w:rPr>
                <w:noProof/>
                <w:sz w:val="24"/>
                <w:szCs w:val="24"/>
              </w:rPr>
            </w:pPr>
            <w:r w:rsidRPr="00292200">
              <w:rPr>
                <w:noProof/>
                <w:sz w:val="24"/>
                <w:szCs w:val="24"/>
              </w:rPr>
              <w:t>12.08</w:t>
            </w:r>
          </w:p>
        </w:tc>
      </w:tr>
      <w:tr w:rsidR="00527EAE" w:rsidRPr="00292200" w14:paraId="01C435CA" w14:textId="77777777" w:rsidTr="00CE0EFB">
        <w:trPr>
          <w:jc w:val="center"/>
        </w:trPr>
        <w:tc>
          <w:tcPr>
            <w:tcW w:w="1185" w:type="dxa"/>
            <w:vAlign w:val="center"/>
          </w:tcPr>
          <w:p w14:paraId="69A3A912" w14:textId="77777777" w:rsidR="00527EAE" w:rsidRPr="00292200" w:rsidRDefault="00527EAE" w:rsidP="00CE0EFB">
            <w:pPr>
              <w:jc w:val="center"/>
              <w:rPr>
                <w:noProof/>
                <w:sz w:val="24"/>
                <w:szCs w:val="24"/>
              </w:rPr>
            </w:pPr>
            <w:r w:rsidRPr="009C7772">
              <w:rPr>
                <w:rFonts w:hint="eastAsia"/>
                <w:noProof/>
                <w:sz w:val="24"/>
                <w:szCs w:val="24"/>
              </w:rPr>
              <w:t>30</w:t>
            </w:r>
            <m:oMath>
              <m:r>
                <m:rPr>
                  <m:sty m:val="p"/>
                </m:rPr>
                <w:rPr>
                  <w:rFonts w:ascii="Cambria Math" w:hAnsi="Cambria Math"/>
                  <w:noProof/>
                  <w:sz w:val="24"/>
                  <w:szCs w:val="24"/>
                </w:rPr>
                <m:t>×</m:t>
              </m:r>
            </m:oMath>
            <w:r w:rsidRPr="009C7772">
              <w:rPr>
                <w:noProof/>
                <w:sz w:val="24"/>
                <w:szCs w:val="24"/>
              </w:rPr>
              <w:t>30</w:t>
            </w:r>
          </w:p>
        </w:tc>
        <w:tc>
          <w:tcPr>
            <w:tcW w:w="1185" w:type="dxa"/>
            <w:vAlign w:val="center"/>
          </w:tcPr>
          <w:p w14:paraId="469A15CB" w14:textId="77777777" w:rsidR="00527EAE" w:rsidRPr="00292200" w:rsidRDefault="00527EAE" w:rsidP="00CE0EFB">
            <w:pPr>
              <w:jc w:val="center"/>
              <w:rPr>
                <w:noProof/>
                <w:sz w:val="24"/>
                <w:szCs w:val="24"/>
              </w:rPr>
            </w:pPr>
            <w:r w:rsidRPr="00292200">
              <w:rPr>
                <w:noProof/>
                <w:sz w:val="24"/>
                <w:szCs w:val="24"/>
              </w:rPr>
              <w:t>89.04</w:t>
            </w:r>
          </w:p>
        </w:tc>
        <w:tc>
          <w:tcPr>
            <w:tcW w:w="1185" w:type="dxa"/>
            <w:vAlign w:val="center"/>
          </w:tcPr>
          <w:p w14:paraId="2042E90F" w14:textId="77777777" w:rsidR="00527EAE" w:rsidRPr="00292200" w:rsidRDefault="00527EAE" w:rsidP="00CE0EFB">
            <w:pPr>
              <w:jc w:val="center"/>
              <w:rPr>
                <w:noProof/>
                <w:sz w:val="24"/>
                <w:szCs w:val="24"/>
              </w:rPr>
            </w:pPr>
            <w:r w:rsidRPr="00292200">
              <w:rPr>
                <w:noProof/>
                <w:sz w:val="24"/>
                <w:szCs w:val="24"/>
              </w:rPr>
              <w:t>33.52</w:t>
            </w:r>
          </w:p>
        </w:tc>
        <w:tc>
          <w:tcPr>
            <w:tcW w:w="1185" w:type="dxa"/>
            <w:vAlign w:val="center"/>
          </w:tcPr>
          <w:p w14:paraId="41F3B5E5" w14:textId="77777777" w:rsidR="00527EAE" w:rsidRPr="00292200" w:rsidRDefault="00527EAE" w:rsidP="00CE0EFB">
            <w:pPr>
              <w:jc w:val="center"/>
              <w:rPr>
                <w:noProof/>
                <w:sz w:val="24"/>
                <w:szCs w:val="24"/>
              </w:rPr>
            </w:pPr>
            <w:r w:rsidRPr="00292200">
              <w:rPr>
                <w:noProof/>
                <w:sz w:val="24"/>
                <w:szCs w:val="24"/>
              </w:rPr>
              <w:t>10.84</w:t>
            </w:r>
          </w:p>
        </w:tc>
        <w:tc>
          <w:tcPr>
            <w:tcW w:w="1185" w:type="dxa"/>
            <w:vAlign w:val="center"/>
          </w:tcPr>
          <w:p w14:paraId="3D95FD0A" w14:textId="77777777" w:rsidR="00527EAE" w:rsidRPr="00292200" w:rsidRDefault="00527EAE" w:rsidP="00CE0EFB">
            <w:pPr>
              <w:jc w:val="center"/>
              <w:rPr>
                <w:noProof/>
                <w:sz w:val="24"/>
                <w:szCs w:val="24"/>
              </w:rPr>
            </w:pPr>
            <w:r w:rsidRPr="00292200">
              <w:rPr>
                <w:noProof/>
                <w:sz w:val="24"/>
                <w:szCs w:val="24"/>
              </w:rPr>
              <w:t>7.01</w:t>
            </w:r>
          </w:p>
        </w:tc>
        <w:tc>
          <w:tcPr>
            <w:tcW w:w="1185" w:type="dxa"/>
            <w:vAlign w:val="center"/>
          </w:tcPr>
          <w:p w14:paraId="3E194339" w14:textId="77777777" w:rsidR="00527EAE" w:rsidRPr="00292200" w:rsidRDefault="00527EAE" w:rsidP="00CE0EFB">
            <w:pPr>
              <w:jc w:val="center"/>
              <w:rPr>
                <w:noProof/>
                <w:sz w:val="24"/>
                <w:szCs w:val="24"/>
              </w:rPr>
            </w:pPr>
            <w:r w:rsidRPr="00292200">
              <w:rPr>
                <w:noProof/>
                <w:sz w:val="24"/>
                <w:szCs w:val="24"/>
              </w:rPr>
              <w:t>6.4</w:t>
            </w:r>
          </w:p>
        </w:tc>
        <w:tc>
          <w:tcPr>
            <w:tcW w:w="1185" w:type="dxa"/>
            <w:vAlign w:val="center"/>
          </w:tcPr>
          <w:p w14:paraId="6A34AC55" w14:textId="77777777" w:rsidR="00527EAE" w:rsidRPr="00292200" w:rsidRDefault="00527EAE" w:rsidP="00CE0EFB">
            <w:pPr>
              <w:jc w:val="center"/>
              <w:rPr>
                <w:noProof/>
                <w:sz w:val="24"/>
                <w:szCs w:val="24"/>
              </w:rPr>
            </w:pPr>
            <w:r w:rsidRPr="00292200">
              <w:rPr>
                <w:noProof/>
                <w:sz w:val="24"/>
                <w:szCs w:val="24"/>
              </w:rPr>
              <w:t>5.97</w:t>
            </w:r>
          </w:p>
        </w:tc>
      </w:tr>
      <w:tr w:rsidR="00527EAE" w:rsidRPr="00292200" w14:paraId="20941FE2" w14:textId="77777777" w:rsidTr="00CE0EFB">
        <w:trPr>
          <w:jc w:val="center"/>
        </w:trPr>
        <w:tc>
          <w:tcPr>
            <w:tcW w:w="1185" w:type="dxa"/>
            <w:vAlign w:val="center"/>
          </w:tcPr>
          <w:p w14:paraId="5F5031FD" w14:textId="77777777" w:rsidR="00527EAE" w:rsidRPr="00292200" w:rsidRDefault="00527EAE" w:rsidP="00CE0EFB">
            <w:pPr>
              <w:jc w:val="center"/>
              <w:rPr>
                <w:noProof/>
                <w:sz w:val="24"/>
                <w:szCs w:val="24"/>
              </w:rPr>
            </w:pPr>
            <w:r w:rsidRPr="009C7772">
              <w:rPr>
                <w:rFonts w:hint="eastAsia"/>
                <w:noProof/>
                <w:sz w:val="24"/>
                <w:szCs w:val="24"/>
              </w:rPr>
              <w:t>40</w:t>
            </w:r>
            <m:oMath>
              <m:r>
                <m:rPr>
                  <m:sty m:val="p"/>
                </m:rPr>
                <w:rPr>
                  <w:rFonts w:ascii="Cambria Math" w:hAnsi="Cambria Math"/>
                  <w:noProof/>
                  <w:sz w:val="24"/>
                  <w:szCs w:val="24"/>
                </w:rPr>
                <m:t>×</m:t>
              </m:r>
            </m:oMath>
            <w:r w:rsidRPr="009C7772">
              <w:rPr>
                <w:noProof/>
                <w:sz w:val="24"/>
                <w:szCs w:val="24"/>
              </w:rPr>
              <w:t>40</w:t>
            </w:r>
          </w:p>
        </w:tc>
        <w:tc>
          <w:tcPr>
            <w:tcW w:w="1185" w:type="dxa"/>
            <w:vAlign w:val="center"/>
          </w:tcPr>
          <w:p w14:paraId="229AAC2D" w14:textId="77777777" w:rsidR="00527EAE" w:rsidRPr="00292200" w:rsidRDefault="00527EAE" w:rsidP="00CE0EFB">
            <w:pPr>
              <w:jc w:val="center"/>
              <w:rPr>
                <w:noProof/>
                <w:sz w:val="24"/>
                <w:szCs w:val="24"/>
              </w:rPr>
            </w:pPr>
            <w:r w:rsidRPr="00292200">
              <w:rPr>
                <w:noProof/>
                <w:sz w:val="24"/>
                <w:szCs w:val="24"/>
              </w:rPr>
              <w:t>79.98</w:t>
            </w:r>
          </w:p>
        </w:tc>
        <w:tc>
          <w:tcPr>
            <w:tcW w:w="1185" w:type="dxa"/>
            <w:vAlign w:val="center"/>
          </w:tcPr>
          <w:p w14:paraId="22CC0F18" w14:textId="77777777" w:rsidR="00527EAE" w:rsidRPr="00292200" w:rsidRDefault="00527EAE" w:rsidP="00CE0EFB">
            <w:pPr>
              <w:jc w:val="center"/>
              <w:rPr>
                <w:noProof/>
                <w:sz w:val="24"/>
                <w:szCs w:val="24"/>
              </w:rPr>
            </w:pPr>
            <w:r w:rsidRPr="00292200">
              <w:rPr>
                <w:noProof/>
                <w:sz w:val="24"/>
                <w:szCs w:val="24"/>
              </w:rPr>
              <w:t>16.61</w:t>
            </w:r>
          </w:p>
        </w:tc>
        <w:tc>
          <w:tcPr>
            <w:tcW w:w="1185" w:type="dxa"/>
            <w:vAlign w:val="center"/>
          </w:tcPr>
          <w:p w14:paraId="096BCFE8" w14:textId="77777777" w:rsidR="00527EAE" w:rsidRPr="00292200" w:rsidRDefault="00527EAE" w:rsidP="00CE0EFB">
            <w:pPr>
              <w:jc w:val="center"/>
              <w:rPr>
                <w:noProof/>
                <w:sz w:val="24"/>
                <w:szCs w:val="24"/>
              </w:rPr>
            </w:pPr>
            <w:r w:rsidRPr="00292200">
              <w:rPr>
                <w:noProof/>
                <w:sz w:val="24"/>
                <w:szCs w:val="24"/>
              </w:rPr>
              <w:t>7.55</w:t>
            </w:r>
          </w:p>
        </w:tc>
        <w:tc>
          <w:tcPr>
            <w:tcW w:w="1185" w:type="dxa"/>
            <w:vAlign w:val="center"/>
          </w:tcPr>
          <w:p w14:paraId="0813B600" w14:textId="77777777" w:rsidR="00527EAE" w:rsidRPr="00292200" w:rsidRDefault="00527EAE" w:rsidP="00CE0EFB">
            <w:pPr>
              <w:jc w:val="center"/>
              <w:rPr>
                <w:noProof/>
                <w:sz w:val="24"/>
                <w:szCs w:val="24"/>
              </w:rPr>
            </w:pPr>
            <w:r w:rsidRPr="00292200">
              <w:rPr>
                <w:noProof/>
                <w:sz w:val="24"/>
                <w:szCs w:val="24"/>
              </w:rPr>
              <w:t>6.54</w:t>
            </w:r>
          </w:p>
        </w:tc>
        <w:tc>
          <w:tcPr>
            <w:tcW w:w="1185" w:type="dxa"/>
            <w:vAlign w:val="center"/>
          </w:tcPr>
          <w:p w14:paraId="7739D2BF" w14:textId="77777777" w:rsidR="00527EAE" w:rsidRPr="00292200" w:rsidRDefault="00527EAE" w:rsidP="00CE0EFB">
            <w:pPr>
              <w:jc w:val="center"/>
              <w:rPr>
                <w:noProof/>
                <w:sz w:val="24"/>
                <w:szCs w:val="24"/>
              </w:rPr>
            </w:pPr>
            <w:r w:rsidRPr="00292200">
              <w:rPr>
                <w:noProof/>
                <w:sz w:val="24"/>
                <w:szCs w:val="24"/>
              </w:rPr>
              <w:t>6.04</w:t>
            </w:r>
          </w:p>
        </w:tc>
        <w:tc>
          <w:tcPr>
            <w:tcW w:w="1185" w:type="dxa"/>
            <w:vAlign w:val="center"/>
          </w:tcPr>
          <w:p w14:paraId="0056E4CC" w14:textId="77777777" w:rsidR="00527EAE" w:rsidRPr="00292200" w:rsidRDefault="00527EAE" w:rsidP="00CE0EFB">
            <w:pPr>
              <w:jc w:val="center"/>
              <w:rPr>
                <w:noProof/>
                <w:sz w:val="24"/>
                <w:szCs w:val="24"/>
              </w:rPr>
            </w:pPr>
            <w:r w:rsidRPr="00292200">
              <w:rPr>
                <w:noProof/>
                <w:sz w:val="24"/>
                <w:szCs w:val="24"/>
              </w:rPr>
              <w:t>5.74</w:t>
            </w:r>
          </w:p>
        </w:tc>
      </w:tr>
    </w:tbl>
    <w:p w14:paraId="1ADFFB03" w14:textId="77777777" w:rsidR="00527EAE" w:rsidRPr="0042092D" w:rsidRDefault="00527EAE" w:rsidP="00C66E82">
      <w:pPr>
        <w:spacing w:line="400" w:lineRule="exact"/>
        <w:ind w:firstLineChars="200" w:firstLine="480"/>
        <w:rPr>
          <w:noProof/>
          <w:sz w:val="24"/>
          <w:szCs w:val="24"/>
        </w:rPr>
      </w:pPr>
    </w:p>
    <w:p w14:paraId="205E393C" w14:textId="6F7A94C4" w:rsidR="00944C87" w:rsidRDefault="00FA25BC" w:rsidP="00944C87">
      <w:pPr>
        <w:jc w:val="center"/>
      </w:pPr>
      <w:r>
        <w:rPr>
          <w:noProof/>
        </w:rPr>
        <w:lastRenderedPageBreak/>
        <w:drawing>
          <wp:inline distT="0" distB="0" distL="0" distR="0" wp14:anchorId="4CAA0E20" wp14:editId="157E9CF0">
            <wp:extent cx="3386328" cy="2246376"/>
            <wp:effectExtent l="0" t="0" r="508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18DBS的loss.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386328" cy="2246376"/>
                    </a:xfrm>
                    <a:prstGeom prst="rect">
                      <a:avLst/>
                    </a:prstGeom>
                  </pic:spPr>
                </pic:pic>
              </a:graphicData>
            </a:graphic>
          </wp:inline>
        </w:drawing>
      </w:r>
    </w:p>
    <w:p w14:paraId="0AC7A223" w14:textId="18E35DE0" w:rsidR="00994B54" w:rsidRPr="00194A66" w:rsidRDefault="00994B54" w:rsidP="00994B54">
      <w:pPr>
        <w:jc w:val="center"/>
        <w:rPr>
          <w:rFonts w:eastAsia="楷体"/>
          <w:noProof/>
          <w:szCs w:val="24"/>
        </w:rPr>
      </w:pPr>
      <w:r w:rsidRPr="00194A66">
        <w:rPr>
          <w:rFonts w:eastAsia="楷体" w:hint="eastAsia"/>
          <w:noProof/>
          <w:szCs w:val="24"/>
        </w:rPr>
        <w:t>图</w:t>
      </w:r>
      <w:r w:rsidRPr="00194A66">
        <w:rPr>
          <w:rFonts w:eastAsia="楷体" w:hint="eastAsia"/>
          <w:noProof/>
          <w:szCs w:val="24"/>
        </w:rPr>
        <w:t>3</w:t>
      </w:r>
      <w:r w:rsidRPr="00194A66">
        <w:rPr>
          <w:rFonts w:eastAsia="楷体"/>
          <w:noProof/>
          <w:szCs w:val="24"/>
        </w:rPr>
        <w:t>-</w:t>
      </w:r>
      <w:r w:rsidR="00194A66" w:rsidRPr="00194A66">
        <w:rPr>
          <w:rFonts w:eastAsia="楷体"/>
          <w:noProof/>
          <w:szCs w:val="24"/>
        </w:rPr>
        <w:t>22</w:t>
      </w:r>
      <w:r w:rsidRPr="00194A66">
        <w:rPr>
          <w:rFonts w:eastAsia="楷体"/>
          <w:noProof/>
          <w:szCs w:val="24"/>
        </w:rPr>
        <w:t xml:space="preserve"> </w:t>
      </w:r>
      <w:r w:rsidRPr="00194A66">
        <w:rPr>
          <w:rFonts w:eastAsia="楷体" w:hint="eastAsia"/>
          <w:noProof/>
          <w:szCs w:val="24"/>
        </w:rPr>
        <w:t>M</w:t>
      </w:r>
      <w:r w:rsidRPr="00194A66">
        <w:rPr>
          <w:rFonts w:eastAsia="楷体"/>
          <w:noProof/>
          <w:szCs w:val="24"/>
        </w:rPr>
        <w:t>DBS</w:t>
      </w:r>
      <w:r w:rsidRPr="00194A66">
        <w:rPr>
          <w:rFonts w:eastAsia="楷体"/>
          <w:noProof/>
          <w:szCs w:val="24"/>
        </w:rPr>
        <w:t>算法</w:t>
      </w:r>
      <w:r w:rsidRPr="00194A66">
        <w:rPr>
          <w:rFonts w:eastAsia="楷体" w:hint="eastAsia"/>
          <w:noProof/>
          <w:szCs w:val="24"/>
        </w:rPr>
        <w:t>迭代</w:t>
      </w:r>
      <w:r w:rsidRPr="00194A66">
        <w:rPr>
          <w:rFonts w:eastAsia="楷体"/>
          <w:noProof/>
          <w:szCs w:val="24"/>
        </w:rPr>
        <w:t>次数与目标差值</w:t>
      </w:r>
      <w:r w:rsidRPr="00194A66">
        <w:rPr>
          <w:rFonts w:eastAsia="楷体" w:hint="eastAsia"/>
          <w:noProof/>
          <w:szCs w:val="24"/>
        </w:rPr>
        <w:t>的</w:t>
      </w:r>
      <w:r w:rsidRPr="00194A66">
        <w:rPr>
          <w:rFonts w:eastAsia="楷体"/>
          <w:noProof/>
          <w:szCs w:val="24"/>
        </w:rPr>
        <w:t>关系曲线</w:t>
      </w:r>
    </w:p>
    <w:p w14:paraId="65CF72EA" w14:textId="465F7964" w:rsidR="00962952" w:rsidRDefault="00194A66" w:rsidP="00C26F0D">
      <w:pPr>
        <w:pStyle w:val="2"/>
        <w:spacing w:after="312"/>
      </w:pPr>
      <w:bookmarkStart w:id="81" w:name="_Toc38644615"/>
      <w:r>
        <w:rPr>
          <w:rFonts w:hint="eastAsia"/>
        </w:rPr>
        <w:t xml:space="preserve">3.6 </w:t>
      </w:r>
      <w:r>
        <w:rPr>
          <w:rFonts w:hint="eastAsia"/>
        </w:rPr>
        <w:t>四种</w:t>
      </w:r>
      <w:r>
        <w:t>不同</w:t>
      </w:r>
      <w:r>
        <w:rPr>
          <w:rFonts w:hint="eastAsia"/>
        </w:rPr>
        <w:t>算法</w:t>
      </w:r>
      <w:r>
        <w:t>的优化效果</w:t>
      </w:r>
      <w:r>
        <w:rPr>
          <w:rFonts w:hint="eastAsia"/>
        </w:rPr>
        <w:t>比较</w:t>
      </w:r>
      <w:bookmarkEnd w:id="81"/>
    </w:p>
    <w:p w14:paraId="1DEBAC96" w14:textId="5CB706BF" w:rsidR="00194A66" w:rsidRDefault="00304F6D" w:rsidP="00304F6D">
      <w:pPr>
        <w:spacing w:line="400" w:lineRule="exact"/>
        <w:ind w:firstLineChars="200" w:firstLine="480"/>
        <w:rPr>
          <w:noProof/>
          <w:sz w:val="24"/>
          <w:szCs w:val="24"/>
        </w:rPr>
      </w:pPr>
      <w:r>
        <w:rPr>
          <w:rFonts w:hint="eastAsia"/>
          <w:noProof/>
          <w:sz w:val="24"/>
          <w:szCs w:val="24"/>
        </w:rPr>
        <w:t>对</w:t>
      </w:r>
      <w:r>
        <w:rPr>
          <w:noProof/>
          <w:sz w:val="24"/>
          <w:szCs w:val="24"/>
        </w:rPr>
        <w:t>四种算法的优化性能进行比较</w:t>
      </w:r>
      <w:r>
        <w:rPr>
          <w:rFonts w:hint="eastAsia"/>
          <w:noProof/>
          <w:sz w:val="24"/>
          <w:szCs w:val="24"/>
        </w:rPr>
        <w:t>，根据</w:t>
      </w:r>
      <w:r w:rsidR="00194A66">
        <w:rPr>
          <w:noProof/>
          <w:sz w:val="24"/>
          <w:szCs w:val="24"/>
        </w:rPr>
        <w:t>表</w:t>
      </w:r>
      <w:r w:rsidR="00194A66">
        <w:rPr>
          <w:rFonts w:hint="eastAsia"/>
          <w:noProof/>
          <w:sz w:val="24"/>
          <w:szCs w:val="24"/>
        </w:rPr>
        <w:t>3</w:t>
      </w:r>
      <w:r w:rsidR="00194A66">
        <w:rPr>
          <w:noProof/>
          <w:sz w:val="24"/>
          <w:szCs w:val="24"/>
        </w:rPr>
        <w:t>-</w:t>
      </w:r>
      <w:r>
        <w:rPr>
          <w:rFonts w:hint="eastAsia"/>
          <w:noProof/>
          <w:sz w:val="24"/>
          <w:szCs w:val="24"/>
        </w:rPr>
        <w:t>8</w:t>
      </w:r>
      <w:r>
        <w:rPr>
          <w:rFonts w:hint="eastAsia"/>
          <w:noProof/>
          <w:sz w:val="24"/>
          <w:szCs w:val="24"/>
        </w:rPr>
        <w:t>中</w:t>
      </w:r>
      <w:r>
        <w:rPr>
          <w:noProof/>
          <w:sz w:val="24"/>
          <w:szCs w:val="24"/>
        </w:rPr>
        <w:t>的数据</w:t>
      </w:r>
      <w:r>
        <w:rPr>
          <w:rFonts w:hint="eastAsia"/>
          <w:noProof/>
          <w:sz w:val="24"/>
          <w:szCs w:val="24"/>
        </w:rPr>
        <w:t>可以</w:t>
      </w:r>
      <w:r>
        <w:rPr>
          <w:noProof/>
          <w:sz w:val="24"/>
          <w:szCs w:val="24"/>
        </w:rPr>
        <w:t>看出</w:t>
      </w:r>
      <w:r>
        <w:rPr>
          <w:rFonts w:hint="eastAsia"/>
          <w:noProof/>
          <w:sz w:val="24"/>
          <w:szCs w:val="24"/>
        </w:rPr>
        <w:t>：</w:t>
      </w:r>
      <w:r w:rsidR="00EC390D">
        <w:rPr>
          <w:rFonts w:hint="eastAsia"/>
          <w:noProof/>
          <w:sz w:val="24"/>
          <w:szCs w:val="24"/>
        </w:rPr>
        <w:t>对于</w:t>
      </w:r>
      <w:r w:rsidR="00EC390D">
        <w:rPr>
          <w:rFonts w:hint="eastAsia"/>
          <w:noProof/>
          <w:sz w:val="24"/>
          <w:szCs w:val="24"/>
        </w:rPr>
        <w:t>40</w:t>
      </w:r>
      <m:oMath>
        <m:r>
          <m:rPr>
            <m:sty m:val="p"/>
          </m:rPr>
          <w:rPr>
            <w:rFonts w:ascii="Cambria Math" w:hAnsi="Cambria Math"/>
            <w:noProof/>
            <w:sz w:val="24"/>
            <w:szCs w:val="24"/>
          </w:rPr>
          <m:t>×</m:t>
        </m:r>
      </m:oMath>
      <w:r w:rsidR="00EC390D">
        <w:rPr>
          <w:noProof/>
          <w:sz w:val="24"/>
          <w:szCs w:val="24"/>
        </w:rPr>
        <w:t>40</w:t>
      </w:r>
      <w:r w:rsidR="00EC390D">
        <w:rPr>
          <w:rFonts w:hint="eastAsia"/>
          <w:noProof/>
          <w:sz w:val="24"/>
          <w:szCs w:val="24"/>
        </w:rPr>
        <w:t>栅格的</w:t>
      </w:r>
      <w:r w:rsidR="00EC390D">
        <w:rPr>
          <w:rFonts w:hint="eastAsia"/>
          <w:noProof/>
          <w:sz w:val="24"/>
          <w:szCs w:val="24"/>
        </w:rPr>
        <w:t>P</w:t>
      </w:r>
      <w:r w:rsidR="00EC390D">
        <w:rPr>
          <w:noProof/>
          <w:sz w:val="24"/>
          <w:szCs w:val="24"/>
        </w:rPr>
        <w:t>MC</w:t>
      </w:r>
      <w:r w:rsidR="00EC390D">
        <w:rPr>
          <w:rFonts w:hint="eastAsia"/>
          <w:noProof/>
          <w:sz w:val="24"/>
          <w:szCs w:val="24"/>
        </w:rPr>
        <w:t>，利用</w:t>
      </w:r>
      <w:r w:rsidR="00194A66">
        <w:rPr>
          <w:rFonts w:hint="eastAsia"/>
          <w:noProof/>
          <w:sz w:val="24"/>
          <w:szCs w:val="24"/>
        </w:rPr>
        <w:t>M</w:t>
      </w:r>
      <w:r w:rsidR="00194A66">
        <w:rPr>
          <w:noProof/>
          <w:sz w:val="24"/>
          <w:szCs w:val="24"/>
        </w:rPr>
        <w:t>DBS</w:t>
      </w:r>
      <w:r w:rsidR="00194A66">
        <w:rPr>
          <w:rFonts w:hint="eastAsia"/>
          <w:noProof/>
          <w:sz w:val="24"/>
          <w:szCs w:val="24"/>
        </w:rPr>
        <w:t>算法</w:t>
      </w:r>
      <w:r>
        <w:rPr>
          <w:rFonts w:hint="eastAsia"/>
          <w:noProof/>
          <w:sz w:val="24"/>
          <w:szCs w:val="24"/>
        </w:rPr>
        <w:t>设计</w:t>
      </w:r>
      <w:r w:rsidR="00EC390D">
        <w:rPr>
          <w:rFonts w:hint="eastAsia"/>
          <w:noProof/>
          <w:sz w:val="24"/>
          <w:szCs w:val="24"/>
        </w:rPr>
        <w:t>得到</w:t>
      </w:r>
      <w:r w:rsidR="00EC390D">
        <w:rPr>
          <w:noProof/>
          <w:sz w:val="24"/>
          <w:szCs w:val="24"/>
        </w:rPr>
        <w:t>的结构所对应的</w:t>
      </w:r>
      <w:r w:rsidR="00EC390D">
        <w:rPr>
          <w:rFonts w:hint="eastAsia"/>
          <w:noProof/>
          <w:sz w:val="24"/>
          <w:szCs w:val="24"/>
        </w:rPr>
        <w:t>透射</w:t>
      </w:r>
      <w:r>
        <w:rPr>
          <w:noProof/>
          <w:sz w:val="24"/>
          <w:szCs w:val="24"/>
        </w:rPr>
        <w:t>效率</w:t>
      </w:r>
      <w:r>
        <w:rPr>
          <w:rFonts w:hint="eastAsia"/>
          <w:noProof/>
          <w:sz w:val="24"/>
          <w:szCs w:val="24"/>
        </w:rPr>
        <w:t>最高</w:t>
      </w:r>
      <w:r w:rsidR="00FF488B">
        <w:rPr>
          <w:rFonts w:hint="eastAsia"/>
          <w:noProof/>
          <w:sz w:val="24"/>
          <w:szCs w:val="24"/>
        </w:rPr>
        <w:t>，</w:t>
      </w:r>
      <w:r w:rsidR="00FF488B">
        <w:rPr>
          <w:noProof/>
          <w:sz w:val="24"/>
          <w:szCs w:val="24"/>
        </w:rPr>
        <w:t>能</w:t>
      </w:r>
      <w:r w:rsidR="00FF488B">
        <w:rPr>
          <w:rFonts w:hint="eastAsia"/>
          <w:noProof/>
          <w:sz w:val="24"/>
          <w:szCs w:val="24"/>
        </w:rPr>
        <w:t>够</w:t>
      </w:r>
      <w:r w:rsidR="00FF488B">
        <w:rPr>
          <w:noProof/>
          <w:sz w:val="24"/>
          <w:szCs w:val="24"/>
        </w:rPr>
        <w:t>达到</w:t>
      </w:r>
      <w:r w:rsidR="00FF488B">
        <w:rPr>
          <w:rFonts w:hint="eastAsia"/>
          <w:noProof/>
          <w:sz w:val="24"/>
          <w:szCs w:val="24"/>
        </w:rPr>
        <w:t>93%</w:t>
      </w:r>
      <w:r w:rsidR="00FF488B">
        <w:rPr>
          <w:rFonts w:hint="eastAsia"/>
          <w:noProof/>
          <w:sz w:val="24"/>
          <w:szCs w:val="24"/>
        </w:rPr>
        <w:t>以上</w:t>
      </w:r>
      <w:r w:rsidR="00FF488B">
        <w:rPr>
          <w:noProof/>
          <w:sz w:val="24"/>
          <w:szCs w:val="24"/>
        </w:rPr>
        <w:t>，这非常接近理想的</w:t>
      </w:r>
      <w:r w:rsidR="005A0016">
        <w:rPr>
          <w:rFonts w:hint="eastAsia"/>
          <w:noProof/>
          <w:sz w:val="24"/>
          <w:szCs w:val="24"/>
        </w:rPr>
        <w:t>透射</w:t>
      </w:r>
      <w:r w:rsidR="00FF488B">
        <w:rPr>
          <w:noProof/>
          <w:sz w:val="24"/>
          <w:szCs w:val="24"/>
        </w:rPr>
        <w:t>效率</w:t>
      </w:r>
      <w:r>
        <w:rPr>
          <w:rFonts w:hint="eastAsia"/>
          <w:noProof/>
          <w:sz w:val="24"/>
          <w:szCs w:val="24"/>
        </w:rPr>
        <w:t>；</w:t>
      </w:r>
      <w:r w:rsidR="005A0016">
        <w:rPr>
          <w:rFonts w:hint="eastAsia"/>
          <w:noProof/>
          <w:sz w:val="24"/>
          <w:szCs w:val="24"/>
        </w:rPr>
        <w:t>同时，</w:t>
      </w:r>
      <w:r w:rsidR="005A0016">
        <w:rPr>
          <w:rFonts w:hint="eastAsia"/>
          <w:noProof/>
          <w:sz w:val="24"/>
          <w:szCs w:val="24"/>
        </w:rPr>
        <w:t>M</w:t>
      </w:r>
      <w:r w:rsidR="005A0016">
        <w:rPr>
          <w:noProof/>
          <w:sz w:val="24"/>
          <w:szCs w:val="24"/>
        </w:rPr>
        <w:t>DBS</w:t>
      </w:r>
      <w:r w:rsidR="005A0016">
        <w:rPr>
          <w:rFonts w:hint="eastAsia"/>
          <w:noProof/>
          <w:sz w:val="24"/>
          <w:szCs w:val="24"/>
        </w:rPr>
        <w:t>算法设计</w:t>
      </w:r>
      <w:r w:rsidR="005A0016">
        <w:rPr>
          <w:noProof/>
          <w:sz w:val="24"/>
          <w:szCs w:val="24"/>
        </w:rPr>
        <w:t>的</w:t>
      </w:r>
      <w:r w:rsidR="005A0016">
        <w:rPr>
          <w:rFonts w:hint="eastAsia"/>
          <w:noProof/>
          <w:sz w:val="24"/>
          <w:szCs w:val="24"/>
        </w:rPr>
        <w:t>PMC</w:t>
      </w:r>
      <w:r w:rsidR="005A0016">
        <w:rPr>
          <w:rFonts w:hint="eastAsia"/>
          <w:noProof/>
          <w:sz w:val="24"/>
          <w:szCs w:val="24"/>
        </w:rPr>
        <w:t>透射谱</w:t>
      </w:r>
      <w:r w:rsidR="003507E9">
        <w:rPr>
          <w:rFonts w:hint="eastAsia"/>
          <w:noProof/>
          <w:sz w:val="24"/>
          <w:szCs w:val="24"/>
        </w:rPr>
        <w:t>在</w:t>
      </w:r>
      <w:r>
        <w:rPr>
          <w:rFonts w:hint="eastAsia"/>
          <w:noProof/>
          <w:sz w:val="24"/>
          <w:szCs w:val="24"/>
        </w:rPr>
        <w:t>1450</w:t>
      </w:r>
      <w:r>
        <w:rPr>
          <w:noProof/>
          <w:sz w:val="24"/>
          <w:szCs w:val="24"/>
        </w:rPr>
        <w:t xml:space="preserve"> nm</w:t>
      </w:r>
      <w:r>
        <w:rPr>
          <w:rFonts w:hint="eastAsia"/>
          <w:noProof/>
          <w:sz w:val="24"/>
          <w:szCs w:val="24"/>
        </w:rPr>
        <w:t>到</w:t>
      </w:r>
      <w:r>
        <w:rPr>
          <w:rFonts w:hint="eastAsia"/>
          <w:noProof/>
          <w:sz w:val="24"/>
          <w:szCs w:val="24"/>
        </w:rPr>
        <w:t>1650</w:t>
      </w:r>
      <w:r>
        <w:rPr>
          <w:noProof/>
          <w:sz w:val="24"/>
          <w:szCs w:val="24"/>
        </w:rPr>
        <w:t xml:space="preserve"> nm</w:t>
      </w:r>
      <w:r>
        <w:rPr>
          <w:rFonts w:hint="eastAsia"/>
          <w:noProof/>
          <w:sz w:val="24"/>
          <w:szCs w:val="24"/>
        </w:rPr>
        <w:t>的</w:t>
      </w:r>
      <w:r w:rsidR="00194A66">
        <w:rPr>
          <w:rFonts w:hint="eastAsia"/>
          <w:noProof/>
          <w:sz w:val="24"/>
          <w:szCs w:val="24"/>
        </w:rPr>
        <w:t>200</w:t>
      </w:r>
      <w:r w:rsidR="00194A66">
        <w:rPr>
          <w:noProof/>
          <w:sz w:val="24"/>
          <w:szCs w:val="24"/>
        </w:rPr>
        <w:t xml:space="preserve"> nm</w:t>
      </w:r>
      <w:r w:rsidR="005A0016">
        <w:rPr>
          <w:rFonts w:hint="eastAsia"/>
          <w:noProof/>
          <w:sz w:val="24"/>
          <w:szCs w:val="24"/>
        </w:rPr>
        <w:t>带宽范围</w:t>
      </w:r>
      <w:r w:rsidR="003507E9">
        <w:rPr>
          <w:rFonts w:hint="eastAsia"/>
          <w:noProof/>
          <w:sz w:val="24"/>
          <w:szCs w:val="24"/>
        </w:rPr>
        <w:t>内具有较高的透过率</w:t>
      </w:r>
      <w:r w:rsidR="00194A66">
        <w:rPr>
          <w:rFonts w:hint="eastAsia"/>
          <w:noProof/>
          <w:sz w:val="24"/>
          <w:szCs w:val="24"/>
        </w:rPr>
        <w:t>，</w:t>
      </w:r>
      <w:r w:rsidR="00194A66">
        <w:rPr>
          <w:noProof/>
          <w:sz w:val="24"/>
          <w:szCs w:val="24"/>
        </w:rPr>
        <w:t>而</w:t>
      </w:r>
      <w:r w:rsidR="00194A66">
        <w:rPr>
          <w:rFonts w:hint="eastAsia"/>
          <w:noProof/>
          <w:sz w:val="24"/>
          <w:szCs w:val="24"/>
        </w:rPr>
        <w:t>其他</w:t>
      </w:r>
      <w:r w:rsidR="00194A66">
        <w:rPr>
          <w:noProof/>
          <w:sz w:val="24"/>
          <w:szCs w:val="24"/>
        </w:rPr>
        <w:t>三种算法</w:t>
      </w:r>
      <w:r w:rsidR="005A0016">
        <w:rPr>
          <w:rFonts w:hint="eastAsia"/>
          <w:noProof/>
          <w:sz w:val="24"/>
          <w:szCs w:val="24"/>
        </w:rPr>
        <w:t>设计得到</w:t>
      </w:r>
      <w:r w:rsidR="005A0016">
        <w:rPr>
          <w:noProof/>
          <w:sz w:val="24"/>
          <w:szCs w:val="24"/>
        </w:rPr>
        <w:t>的</w:t>
      </w:r>
      <w:r w:rsidR="003507E9">
        <w:rPr>
          <w:rFonts w:hint="eastAsia"/>
          <w:noProof/>
          <w:sz w:val="24"/>
          <w:szCs w:val="24"/>
        </w:rPr>
        <w:t>P</w:t>
      </w:r>
      <w:r w:rsidR="003507E9">
        <w:rPr>
          <w:noProof/>
          <w:sz w:val="24"/>
          <w:szCs w:val="24"/>
        </w:rPr>
        <w:t>MC</w:t>
      </w:r>
      <w:r>
        <w:rPr>
          <w:rFonts w:hint="eastAsia"/>
          <w:noProof/>
          <w:sz w:val="24"/>
          <w:szCs w:val="24"/>
        </w:rPr>
        <w:t>的</w:t>
      </w:r>
      <w:r w:rsidR="003507E9">
        <w:rPr>
          <w:rFonts w:hint="eastAsia"/>
          <w:noProof/>
          <w:sz w:val="24"/>
          <w:szCs w:val="24"/>
        </w:rPr>
        <w:t>有效工作带宽为</w:t>
      </w:r>
      <w:r w:rsidR="00194A66">
        <w:rPr>
          <w:rFonts w:hint="eastAsia"/>
          <w:noProof/>
          <w:sz w:val="24"/>
          <w:szCs w:val="24"/>
        </w:rPr>
        <w:t>100</w:t>
      </w:r>
      <w:r w:rsidR="00194A66">
        <w:rPr>
          <w:noProof/>
          <w:sz w:val="24"/>
          <w:szCs w:val="24"/>
        </w:rPr>
        <w:t xml:space="preserve"> nm</w:t>
      </w:r>
      <w:r w:rsidR="00194A66">
        <w:rPr>
          <w:rFonts w:hint="eastAsia"/>
          <w:noProof/>
          <w:sz w:val="24"/>
          <w:szCs w:val="24"/>
        </w:rPr>
        <w:t>；</w:t>
      </w:r>
      <w:r w:rsidR="005A0016">
        <w:rPr>
          <w:rFonts w:hint="eastAsia"/>
          <w:noProof/>
          <w:sz w:val="24"/>
          <w:szCs w:val="24"/>
        </w:rPr>
        <w:t>最后</w:t>
      </w:r>
      <w:r w:rsidR="00194A66">
        <w:rPr>
          <w:noProof/>
          <w:sz w:val="24"/>
          <w:szCs w:val="24"/>
        </w:rPr>
        <w:t>，</w:t>
      </w:r>
      <w:r w:rsidR="00194A66">
        <w:rPr>
          <w:rFonts w:hint="eastAsia"/>
          <w:noProof/>
          <w:sz w:val="24"/>
          <w:szCs w:val="24"/>
        </w:rPr>
        <w:t>MDBS</w:t>
      </w:r>
      <w:r w:rsidR="00194A66">
        <w:rPr>
          <w:rFonts w:hint="eastAsia"/>
          <w:noProof/>
          <w:sz w:val="24"/>
          <w:szCs w:val="24"/>
        </w:rPr>
        <w:t>算法</w:t>
      </w:r>
      <w:r w:rsidR="00194A66">
        <w:rPr>
          <w:noProof/>
          <w:sz w:val="24"/>
          <w:szCs w:val="24"/>
        </w:rPr>
        <w:t>原理简单，更易于</w:t>
      </w:r>
      <w:r w:rsidR="00194A66">
        <w:rPr>
          <w:rFonts w:hint="eastAsia"/>
          <w:noProof/>
          <w:sz w:val="24"/>
          <w:szCs w:val="24"/>
        </w:rPr>
        <w:t>实现。</w:t>
      </w:r>
      <w:r w:rsidR="005A0016">
        <w:rPr>
          <w:rFonts w:hint="eastAsia"/>
          <w:noProof/>
          <w:sz w:val="24"/>
          <w:szCs w:val="24"/>
        </w:rPr>
        <w:t>基于上述几点</w:t>
      </w:r>
      <w:r w:rsidR="005A0016">
        <w:rPr>
          <w:noProof/>
          <w:sz w:val="24"/>
          <w:szCs w:val="24"/>
        </w:rPr>
        <w:t>可得出</w:t>
      </w:r>
      <w:r w:rsidR="00194A66" w:rsidRPr="00BE581E">
        <w:rPr>
          <w:noProof/>
          <w:sz w:val="24"/>
          <w:szCs w:val="24"/>
        </w:rPr>
        <w:t>：</w:t>
      </w:r>
      <w:r w:rsidR="00194A66" w:rsidRPr="00BE581E">
        <w:rPr>
          <w:rFonts w:hint="eastAsia"/>
          <w:noProof/>
          <w:sz w:val="24"/>
          <w:szCs w:val="24"/>
        </w:rPr>
        <w:t>MDBS</w:t>
      </w:r>
      <w:r w:rsidR="00194A66" w:rsidRPr="00BE581E">
        <w:rPr>
          <w:rFonts w:hint="eastAsia"/>
          <w:noProof/>
          <w:sz w:val="24"/>
          <w:szCs w:val="24"/>
        </w:rPr>
        <w:t>算法</w:t>
      </w:r>
      <w:r w:rsidR="00194A66">
        <w:rPr>
          <w:rFonts w:hint="eastAsia"/>
          <w:noProof/>
          <w:sz w:val="24"/>
          <w:szCs w:val="24"/>
        </w:rPr>
        <w:t>能够</w:t>
      </w:r>
      <w:r w:rsidR="00194A66">
        <w:rPr>
          <w:noProof/>
          <w:sz w:val="24"/>
          <w:szCs w:val="24"/>
        </w:rPr>
        <w:t>非常有效</w:t>
      </w:r>
      <w:r w:rsidR="00194A66">
        <w:rPr>
          <w:rFonts w:hint="eastAsia"/>
          <w:noProof/>
          <w:sz w:val="24"/>
          <w:szCs w:val="24"/>
        </w:rPr>
        <w:t>地</w:t>
      </w:r>
      <w:r w:rsidR="00FF488B">
        <w:rPr>
          <w:rFonts w:hint="eastAsia"/>
          <w:noProof/>
          <w:sz w:val="24"/>
          <w:szCs w:val="24"/>
        </w:rPr>
        <w:t>设计出</w:t>
      </w:r>
      <w:r w:rsidR="00194A66">
        <w:rPr>
          <w:rFonts w:hint="eastAsia"/>
          <w:noProof/>
          <w:sz w:val="24"/>
          <w:szCs w:val="24"/>
        </w:rPr>
        <w:t>高效率</w:t>
      </w:r>
      <w:r w:rsidR="00194A66">
        <w:rPr>
          <w:noProof/>
          <w:sz w:val="24"/>
          <w:szCs w:val="24"/>
        </w:rPr>
        <w:t>、宽带宽的</w:t>
      </w:r>
      <w:r w:rsidR="00194A66">
        <w:rPr>
          <w:rFonts w:hint="eastAsia"/>
          <w:noProof/>
          <w:sz w:val="24"/>
          <w:szCs w:val="24"/>
        </w:rPr>
        <w:t>PMC</w:t>
      </w:r>
      <w:r w:rsidR="00FF488B">
        <w:rPr>
          <w:rFonts w:hint="eastAsia"/>
          <w:noProof/>
          <w:sz w:val="24"/>
          <w:szCs w:val="24"/>
        </w:rPr>
        <w:t>结构</w:t>
      </w:r>
      <w:r w:rsidR="00194A66">
        <w:rPr>
          <w:rFonts w:hint="eastAsia"/>
          <w:noProof/>
          <w:sz w:val="24"/>
          <w:szCs w:val="24"/>
        </w:rPr>
        <w:t>。</w:t>
      </w:r>
    </w:p>
    <w:p w14:paraId="7548A7B8" w14:textId="24FB6032" w:rsidR="00194A66" w:rsidRPr="009C7772" w:rsidRDefault="00194A66" w:rsidP="00DB5BE2">
      <w:pPr>
        <w:keepNext/>
        <w:keepLines/>
        <w:spacing w:line="400" w:lineRule="exact"/>
        <w:jc w:val="center"/>
        <w:rPr>
          <w:noProof/>
          <w:sz w:val="24"/>
          <w:szCs w:val="24"/>
        </w:rPr>
      </w:pPr>
      <w:r>
        <w:rPr>
          <w:rFonts w:hint="eastAsia"/>
          <w:noProof/>
          <w:sz w:val="24"/>
          <w:szCs w:val="24"/>
        </w:rPr>
        <w:t>表</w:t>
      </w:r>
      <w:r>
        <w:rPr>
          <w:rFonts w:hint="eastAsia"/>
          <w:noProof/>
          <w:sz w:val="24"/>
          <w:szCs w:val="24"/>
        </w:rPr>
        <w:t>3</w:t>
      </w:r>
      <w:r>
        <w:rPr>
          <w:noProof/>
          <w:sz w:val="24"/>
          <w:szCs w:val="24"/>
        </w:rPr>
        <w:t>-</w:t>
      </w:r>
      <w:r w:rsidR="00FF488B">
        <w:rPr>
          <w:rFonts w:hint="eastAsia"/>
          <w:noProof/>
          <w:sz w:val="24"/>
          <w:szCs w:val="24"/>
        </w:rPr>
        <w:t>8</w:t>
      </w:r>
      <w:r>
        <w:rPr>
          <w:noProof/>
          <w:sz w:val="24"/>
          <w:szCs w:val="24"/>
        </w:rPr>
        <w:t xml:space="preserve"> </w:t>
      </w:r>
      <w:r>
        <w:rPr>
          <w:rFonts w:hint="eastAsia"/>
          <w:noProof/>
          <w:sz w:val="24"/>
          <w:szCs w:val="24"/>
        </w:rPr>
        <w:t>不同</w:t>
      </w:r>
      <w:r>
        <w:rPr>
          <w:noProof/>
          <w:sz w:val="24"/>
          <w:szCs w:val="24"/>
        </w:rPr>
        <w:t>优化算法设计的</w:t>
      </w:r>
      <w:r>
        <w:rPr>
          <w:rFonts w:hint="eastAsia"/>
          <w:noProof/>
          <w:sz w:val="24"/>
          <w:szCs w:val="24"/>
        </w:rPr>
        <w:t>40</w:t>
      </w:r>
      <m:oMath>
        <m:r>
          <m:rPr>
            <m:sty m:val="p"/>
          </m:rPr>
          <w:rPr>
            <w:rFonts w:ascii="Cambria Math" w:hAnsi="Cambria Math"/>
            <w:noProof/>
            <w:sz w:val="24"/>
            <w:szCs w:val="24"/>
          </w:rPr>
          <m:t>×</m:t>
        </m:r>
      </m:oMath>
      <w:r>
        <w:rPr>
          <w:noProof/>
          <w:sz w:val="24"/>
          <w:szCs w:val="24"/>
        </w:rPr>
        <w:t>40 PMC</w:t>
      </w:r>
      <w:r>
        <w:rPr>
          <w:rFonts w:hint="eastAsia"/>
          <w:noProof/>
          <w:sz w:val="24"/>
          <w:szCs w:val="24"/>
        </w:rPr>
        <w:t>的</w:t>
      </w:r>
      <w:r>
        <w:rPr>
          <w:noProof/>
          <w:sz w:val="24"/>
          <w:szCs w:val="24"/>
        </w:rPr>
        <w:t>透射谱</w:t>
      </w:r>
      <w:r>
        <w:rPr>
          <w:rFonts w:hint="eastAsia"/>
          <w:noProof/>
          <w:sz w:val="24"/>
          <w:szCs w:val="24"/>
        </w:rPr>
        <w:t>比较表</w:t>
      </w:r>
    </w:p>
    <w:tbl>
      <w:tblPr>
        <w:tblStyle w:val="af0"/>
        <w:tblW w:w="0" w:type="auto"/>
        <w:tblLook w:val="04A0" w:firstRow="1" w:lastRow="0" w:firstColumn="1" w:lastColumn="0" w:noHBand="0" w:noVBand="1"/>
      </w:tblPr>
      <w:tblGrid>
        <w:gridCol w:w="2765"/>
        <w:gridCol w:w="2765"/>
        <w:gridCol w:w="2766"/>
      </w:tblGrid>
      <w:tr w:rsidR="00194A66" w14:paraId="51337CF7" w14:textId="77777777" w:rsidTr="0090047A">
        <w:tc>
          <w:tcPr>
            <w:tcW w:w="2765" w:type="dxa"/>
          </w:tcPr>
          <w:p w14:paraId="7F5724A4" w14:textId="77777777" w:rsidR="00194A66" w:rsidRDefault="00194A66" w:rsidP="00DB5BE2">
            <w:pPr>
              <w:spacing w:line="400" w:lineRule="exact"/>
              <w:jc w:val="center"/>
              <w:rPr>
                <w:noProof/>
                <w:sz w:val="24"/>
                <w:szCs w:val="24"/>
              </w:rPr>
            </w:pPr>
            <w:r>
              <w:rPr>
                <w:rFonts w:hint="eastAsia"/>
                <w:noProof/>
                <w:sz w:val="24"/>
                <w:szCs w:val="24"/>
              </w:rPr>
              <w:t>算法</w:t>
            </w:r>
            <w:r>
              <w:rPr>
                <w:noProof/>
                <w:sz w:val="24"/>
                <w:szCs w:val="24"/>
              </w:rPr>
              <w:t>名称</w:t>
            </w:r>
          </w:p>
        </w:tc>
        <w:tc>
          <w:tcPr>
            <w:tcW w:w="2765" w:type="dxa"/>
          </w:tcPr>
          <w:p w14:paraId="4D25AFDF" w14:textId="77777777" w:rsidR="00194A66" w:rsidRDefault="00194A66" w:rsidP="00DB5BE2">
            <w:pPr>
              <w:spacing w:line="400" w:lineRule="exact"/>
              <w:jc w:val="center"/>
              <w:rPr>
                <w:noProof/>
                <w:sz w:val="24"/>
                <w:szCs w:val="24"/>
              </w:rPr>
            </w:pPr>
            <w:r>
              <w:rPr>
                <w:rFonts w:hint="eastAsia"/>
                <w:noProof/>
                <w:sz w:val="24"/>
                <w:szCs w:val="24"/>
              </w:rPr>
              <w:t>最高</w:t>
            </w:r>
            <w:r>
              <w:rPr>
                <w:noProof/>
                <w:sz w:val="24"/>
                <w:szCs w:val="24"/>
              </w:rPr>
              <w:t>透射率</w:t>
            </w:r>
          </w:p>
        </w:tc>
        <w:tc>
          <w:tcPr>
            <w:tcW w:w="2766" w:type="dxa"/>
          </w:tcPr>
          <w:p w14:paraId="39D8E770" w14:textId="77777777" w:rsidR="00194A66" w:rsidRDefault="00194A66" w:rsidP="00DB5BE2">
            <w:pPr>
              <w:spacing w:line="400" w:lineRule="exact"/>
              <w:jc w:val="center"/>
              <w:rPr>
                <w:noProof/>
                <w:sz w:val="24"/>
                <w:szCs w:val="24"/>
              </w:rPr>
            </w:pPr>
            <w:r>
              <w:rPr>
                <w:rFonts w:hint="eastAsia"/>
                <w:noProof/>
                <w:sz w:val="24"/>
                <w:szCs w:val="24"/>
              </w:rPr>
              <w:t>最低透射率</w:t>
            </w:r>
          </w:p>
        </w:tc>
      </w:tr>
      <w:tr w:rsidR="00194A66" w14:paraId="0CE23E5E" w14:textId="77777777" w:rsidTr="0090047A">
        <w:tc>
          <w:tcPr>
            <w:tcW w:w="2765" w:type="dxa"/>
          </w:tcPr>
          <w:p w14:paraId="3F4E024C" w14:textId="77777777" w:rsidR="00194A66" w:rsidRDefault="00194A66" w:rsidP="00DB5BE2">
            <w:pPr>
              <w:spacing w:line="400" w:lineRule="exact"/>
              <w:jc w:val="center"/>
              <w:rPr>
                <w:noProof/>
                <w:sz w:val="24"/>
                <w:szCs w:val="24"/>
              </w:rPr>
            </w:pPr>
            <w:r>
              <w:rPr>
                <w:rFonts w:hint="eastAsia"/>
                <w:noProof/>
                <w:sz w:val="24"/>
                <w:szCs w:val="24"/>
              </w:rPr>
              <w:t>GA</w:t>
            </w:r>
          </w:p>
        </w:tc>
        <w:tc>
          <w:tcPr>
            <w:tcW w:w="2765" w:type="dxa"/>
          </w:tcPr>
          <w:p w14:paraId="2EBAED09" w14:textId="77777777" w:rsidR="00194A66" w:rsidRDefault="00194A66" w:rsidP="00DB5BE2">
            <w:pPr>
              <w:spacing w:line="400" w:lineRule="exact"/>
              <w:jc w:val="center"/>
              <w:rPr>
                <w:noProof/>
                <w:sz w:val="24"/>
                <w:szCs w:val="24"/>
              </w:rPr>
            </w:pPr>
            <w:r>
              <w:rPr>
                <w:rFonts w:hint="eastAsia"/>
                <w:noProof/>
                <w:sz w:val="24"/>
                <w:szCs w:val="24"/>
              </w:rPr>
              <w:t>75.1</w:t>
            </w:r>
            <w:r>
              <w:rPr>
                <w:noProof/>
                <w:sz w:val="24"/>
                <w:szCs w:val="24"/>
              </w:rPr>
              <w:t>%</w:t>
            </w:r>
          </w:p>
        </w:tc>
        <w:tc>
          <w:tcPr>
            <w:tcW w:w="2766" w:type="dxa"/>
          </w:tcPr>
          <w:p w14:paraId="54243A6D" w14:textId="77777777" w:rsidR="00194A66" w:rsidRDefault="00194A66" w:rsidP="00DB5BE2">
            <w:pPr>
              <w:spacing w:line="400" w:lineRule="exact"/>
              <w:jc w:val="center"/>
              <w:rPr>
                <w:noProof/>
                <w:sz w:val="24"/>
                <w:szCs w:val="24"/>
              </w:rPr>
            </w:pPr>
            <w:r>
              <w:rPr>
                <w:rFonts w:hint="eastAsia"/>
                <w:noProof/>
                <w:sz w:val="24"/>
                <w:szCs w:val="24"/>
              </w:rPr>
              <w:t>55.6%</w:t>
            </w:r>
          </w:p>
        </w:tc>
      </w:tr>
      <w:tr w:rsidR="00194A66" w14:paraId="039D4D03" w14:textId="77777777" w:rsidTr="0090047A">
        <w:tc>
          <w:tcPr>
            <w:tcW w:w="2765" w:type="dxa"/>
          </w:tcPr>
          <w:p w14:paraId="5E7F5CA9" w14:textId="77777777" w:rsidR="00194A66" w:rsidRDefault="00194A66" w:rsidP="00DB5BE2">
            <w:pPr>
              <w:spacing w:line="400" w:lineRule="exact"/>
              <w:jc w:val="center"/>
              <w:rPr>
                <w:noProof/>
                <w:sz w:val="24"/>
                <w:szCs w:val="24"/>
              </w:rPr>
            </w:pPr>
            <w:r>
              <w:rPr>
                <w:rFonts w:hint="eastAsia"/>
                <w:noProof/>
                <w:sz w:val="24"/>
                <w:szCs w:val="24"/>
              </w:rPr>
              <w:t>BPSO</w:t>
            </w:r>
          </w:p>
        </w:tc>
        <w:tc>
          <w:tcPr>
            <w:tcW w:w="2765" w:type="dxa"/>
          </w:tcPr>
          <w:p w14:paraId="5712A84B" w14:textId="77777777" w:rsidR="00194A66" w:rsidRDefault="00194A66" w:rsidP="00DB5BE2">
            <w:pPr>
              <w:spacing w:line="400" w:lineRule="exact"/>
              <w:jc w:val="center"/>
              <w:rPr>
                <w:noProof/>
                <w:sz w:val="24"/>
                <w:szCs w:val="24"/>
              </w:rPr>
            </w:pPr>
            <w:r>
              <w:rPr>
                <w:rFonts w:hint="eastAsia"/>
                <w:noProof/>
                <w:sz w:val="24"/>
                <w:szCs w:val="24"/>
              </w:rPr>
              <w:t>70.6</w:t>
            </w:r>
            <w:r>
              <w:rPr>
                <w:noProof/>
                <w:sz w:val="24"/>
                <w:szCs w:val="24"/>
              </w:rPr>
              <w:t>%</w:t>
            </w:r>
          </w:p>
        </w:tc>
        <w:tc>
          <w:tcPr>
            <w:tcW w:w="2766" w:type="dxa"/>
          </w:tcPr>
          <w:p w14:paraId="01CF2A7A" w14:textId="77777777" w:rsidR="00194A66" w:rsidRDefault="00194A66" w:rsidP="00DB5BE2">
            <w:pPr>
              <w:spacing w:line="400" w:lineRule="exact"/>
              <w:jc w:val="center"/>
              <w:rPr>
                <w:noProof/>
                <w:sz w:val="24"/>
                <w:szCs w:val="24"/>
              </w:rPr>
            </w:pPr>
            <w:r>
              <w:rPr>
                <w:rFonts w:hint="eastAsia"/>
                <w:noProof/>
                <w:sz w:val="24"/>
                <w:szCs w:val="24"/>
              </w:rPr>
              <w:t>50.7</w:t>
            </w:r>
            <w:r>
              <w:rPr>
                <w:noProof/>
                <w:sz w:val="24"/>
                <w:szCs w:val="24"/>
              </w:rPr>
              <w:t>%</w:t>
            </w:r>
          </w:p>
        </w:tc>
      </w:tr>
      <w:tr w:rsidR="00194A66" w14:paraId="0942B966" w14:textId="77777777" w:rsidTr="0090047A">
        <w:tc>
          <w:tcPr>
            <w:tcW w:w="2765" w:type="dxa"/>
          </w:tcPr>
          <w:p w14:paraId="44A01288" w14:textId="77777777" w:rsidR="00194A66" w:rsidRDefault="00194A66" w:rsidP="00DB5BE2">
            <w:pPr>
              <w:spacing w:line="400" w:lineRule="exact"/>
              <w:jc w:val="center"/>
              <w:rPr>
                <w:noProof/>
                <w:sz w:val="24"/>
                <w:szCs w:val="24"/>
              </w:rPr>
            </w:pPr>
            <w:r>
              <w:rPr>
                <w:rFonts w:hint="eastAsia"/>
                <w:noProof/>
                <w:sz w:val="24"/>
                <w:szCs w:val="24"/>
              </w:rPr>
              <w:t>SA</w:t>
            </w:r>
          </w:p>
        </w:tc>
        <w:tc>
          <w:tcPr>
            <w:tcW w:w="2765" w:type="dxa"/>
          </w:tcPr>
          <w:p w14:paraId="4BF3BCD8" w14:textId="77777777" w:rsidR="00194A66" w:rsidRDefault="00194A66" w:rsidP="00DB5BE2">
            <w:pPr>
              <w:spacing w:line="400" w:lineRule="exact"/>
              <w:jc w:val="center"/>
              <w:rPr>
                <w:noProof/>
                <w:sz w:val="24"/>
                <w:szCs w:val="24"/>
              </w:rPr>
            </w:pPr>
            <w:r>
              <w:rPr>
                <w:rFonts w:hint="eastAsia"/>
                <w:noProof/>
                <w:sz w:val="24"/>
                <w:szCs w:val="24"/>
              </w:rPr>
              <w:t>78</w:t>
            </w:r>
            <w:r>
              <w:rPr>
                <w:noProof/>
                <w:sz w:val="24"/>
                <w:szCs w:val="24"/>
              </w:rPr>
              <w:t>%</w:t>
            </w:r>
          </w:p>
        </w:tc>
        <w:tc>
          <w:tcPr>
            <w:tcW w:w="2766" w:type="dxa"/>
          </w:tcPr>
          <w:p w14:paraId="60A08608" w14:textId="77777777" w:rsidR="00194A66" w:rsidRDefault="00194A66" w:rsidP="00DB5BE2">
            <w:pPr>
              <w:spacing w:line="400" w:lineRule="exact"/>
              <w:jc w:val="center"/>
              <w:rPr>
                <w:noProof/>
                <w:sz w:val="24"/>
                <w:szCs w:val="24"/>
              </w:rPr>
            </w:pPr>
            <w:r>
              <w:rPr>
                <w:rFonts w:hint="eastAsia"/>
                <w:noProof/>
                <w:sz w:val="24"/>
                <w:szCs w:val="24"/>
              </w:rPr>
              <w:t>69</w:t>
            </w:r>
            <w:r>
              <w:rPr>
                <w:noProof/>
                <w:sz w:val="24"/>
                <w:szCs w:val="24"/>
              </w:rPr>
              <w:t>%</w:t>
            </w:r>
          </w:p>
        </w:tc>
      </w:tr>
      <w:tr w:rsidR="00194A66" w14:paraId="310278FE" w14:textId="77777777" w:rsidTr="0090047A">
        <w:tc>
          <w:tcPr>
            <w:tcW w:w="2765" w:type="dxa"/>
          </w:tcPr>
          <w:p w14:paraId="5FCF4563" w14:textId="77777777" w:rsidR="00194A66" w:rsidRDefault="00194A66" w:rsidP="00DB5BE2">
            <w:pPr>
              <w:spacing w:line="400" w:lineRule="exact"/>
              <w:jc w:val="center"/>
              <w:rPr>
                <w:noProof/>
                <w:sz w:val="24"/>
                <w:szCs w:val="24"/>
              </w:rPr>
            </w:pPr>
            <w:r>
              <w:rPr>
                <w:rFonts w:hint="eastAsia"/>
                <w:noProof/>
                <w:sz w:val="24"/>
                <w:szCs w:val="24"/>
              </w:rPr>
              <w:t>MDBS</w:t>
            </w:r>
          </w:p>
        </w:tc>
        <w:tc>
          <w:tcPr>
            <w:tcW w:w="2765" w:type="dxa"/>
          </w:tcPr>
          <w:p w14:paraId="2DA5BDCF" w14:textId="77777777" w:rsidR="00194A66" w:rsidRDefault="00194A66" w:rsidP="00DB5BE2">
            <w:pPr>
              <w:spacing w:line="400" w:lineRule="exact"/>
              <w:jc w:val="center"/>
              <w:rPr>
                <w:noProof/>
                <w:sz w:val="24"/>
                <w:szCs w:val="24"/>
              </w:rPr>
            </w:pPr>
            <w:r>
              <w:rPr>
                <w:rFonts w:hint="eastAsia"/>
                <w:noProof/>
                <w:sz w:val="24"/>
                <w:szCs w:val="24"/>
              </w:rPr>
              <w:t>94.</w:t>
            </w:r>
            <w:r>
              <w:rPr>
                <w:noProof/>
                <w:sz w:val="24"/>
                <w:szCs w:val="24"/>
              </w:rPr>
              <w:t>7</w:t>
            </w:r>
            <w:r>
              <w:rPr>
                <w:rFonts w:hint="eastAsia"/>
                <w:noProof/>
                <w:sz w:val="24"/>
                <w:szCs w:val="24"/>
              </w:rPr>
              <w:t>%</w:t>
            </w:r>
          </w:p>
        </w:tc>
        <w:tc>
          <w:tcPr>
            <w:tcW w:w="2766" w:type="dxa"/>
          </w:tcPr>
          <w:p w14:paraId="4A6F75AE" w14:textId="77777777" w:rsidR="00194A66" w:rsidRDefault="00194A66" w:rsidP="00DB5BE2">
            <w:pPr>
              <w:spacing w:line="400" w:lineRule="exact"/>
              <w:jc w:val="center"/>
              <w:rPr>
                <w:noProof/>
                <w:sz w:val="24"/>
                <w:szCs w:val="24"/>
              </w:rPr>
            </w:pPr>
            <w:r>
              <w:rPr>
                <w:rFonts w:hint="eastAsia"/>
                <w:noProof/>
                <w:sz w:val="24"/>
                <w:szCs w:val="24"/>
              </w:rPr>
              <w:t>93</w:t>
            </w:r>
            <w:r>
              <w:rPr>
                <w:noProof/>
                <w:sz w:val="24"/>
                <w:szCs w:val="24"/>
              </w:rPr>
              <w:t>%</w:t>
            </w:r>
          </w:p>
        </w:tc>
      </w:tr>
    </w:tbl>
    <w:p w14:paraId="75057763" w14:textId="6EDDECD7" w:rsidR="00C26F0D" w:rsidRPr="00C26F0D" w:rsidRDefault="00213C27" w:rsidP="00C26F0D">
      <w:pPr>
        <w:pStyle w:val="2"/>
        <w:spacing w:after="312"/>
      </w:pPr>
      <w:bookmarkStart w:id="82" w:name="_Toc38644616"/>
      <w:r>
        <w:rPr>
          <w:rFonts w:hint="eastAsia"/>
        </w:rPr>
        <w:t>3.7</w:t>
      </w:r>
      <w:r w:rsidR="00250099">
        <w:rPr>
          <w:rFonts w:hint="eastAsia"/>
        </w:rPr>
        <w:t xml:space="preserve"> </w:t>
      </w:r>
      <w:r w:rsidR="00250099">
        <w:rPr>
          <w:rFonts w:hint="eastAsia"/>
        </w:rPr>
        <w:t>本章</w:t>
      </w:r>
      <w:r w:rsidR="00250099">
        <w:t>小</w:t>
      </w:r>
      <w:r w:rsidR="00250099">
        <w:rPr>
          <w:rFonts w:hint="eastAsia"/>
        </w:rPr>
        <w:t>结</w:t>
      </w:r>
      <w:bookmarkEnd w:id="82"/>
    </w:p>
    <w:p w14:paraId="503D7359" w14:textId="13CED928" w:rsidR="00BE418C" w:rsidRDefault="003C6917" w:rsidP="00BE418C">
      <w:pPr>
        <w:spacing w:line="400" w:lineRule="exact"/>
        <w:ind w:firstLineChars="200" w:firstLine="480"/>
        <w:rPr>
          <w:rFonts w:eastAsia="宋体"/>
          <w:noProof/>
          <w:sz w:val="24"/>
          <w:szCs w:val="24"/>
        </w:rPr>
      </w:pPr>
      <w:r>
        <w:rPr>
          <w:rFonts w:eastAsia="宋体" w:hint="eastAsia"/>
          <w:noProof/>
          <w:sz w:val="24"/>
          <w:szCs w:val="24"/>
        </w:rPr>
        <w:t>本章</w:t>
      </w:r>
      <w:r w:rsidRPr="00E3360B">
        <w:rPr>
          <w:rFonts w:eastAsia="宋体" w:hint="eastAsia"/>
          <w:noProof/>
          <w:sz w:val="24"/>
          <w:szCs w:val="24"/>
        </w:rPr>
        <w:t>基于</w:t>
      </w:r>
      <w:r w:rsidRPr="00E3360B">
        <w:rPr>
          <w:rFonts w:eastAsia="宋体"/>
          <w:noProof/>
          <w:sz w:val="24"/>
          <w:szCs w:val="24"/>
        </w:rPr>
        <w:t>SCM</w:t>
      </w:r>
      <w:r w:rsidRPr="00E3360B">
        <w:rPr>
          <w:rFonts w:eastAsia="宋体" w:hint="eastAsia"/>
          <w:noProof/>
          <w:sz w:val="24"/>
          <w:szCs w:val="24"/>
        </w:rPr>
        <w:t>结构设计了一种新型的高性能硅波导</w:t>
      </w:r>
      <w:r w:rsidRPr="00E3360B">
        <w:rPr>
          <w:rFonts w:eastAsia="宋体"/>
          <w:noProof/>
          <w:sz w:val="24"/>
          <w:szCs w:val="24"/>
        </w:rPr>
        <w:t>-SPPs</w:t>
      </w:r>
      <w:r w:rsidRPr="00E3360B">
        <w:rPr>
          <w:rFonts w:eastAsia="宋体" w:hint="eastAsia"/>
          <w:noProof/>
          <w:sz w:val="24"/>
          <w:szCs w:val="24"/>
        </w:rPr>
        <w:t>波导耦合器</w:t>
      </w:r>
      <w:r w:rsidR="00433EC0">
        <w:rPr>
          <w:rFonts w:hint="eastAsia"/>
          <w:noProof/>
          <w:sz w:val="24"/>
          <w:szCs w:val="24"/>
        </w:rPr>
        <w:t>，</w:t>
      </w:r>
      <w:r w:rsidR="00B92A5D">
        <w:rPr>
          <w:rFonts w:hint="eastAsia"/>
          <w:noProof/>
          <w:sz w:val="24"/>
          <w:szCs w:val="24"/>
        </w:rPr>
        <w:t>它</w:t>
      </w:r>
      <w:r w:rsidR="00B92A5D" w:rsidRPr="00B92A5D">
        <w:rPr>
          <w:rFonts w:hint="eastAsia"/>
          <w:noProof/>
          <w:sz w:val="24"/>
          <w:szCs w:val="24"/>
        </w:rPr>
        <w:t>能够将硅波导的模式高效地耦合成</w:t>
      </w:r>
      <w:r w:rsidR="00B92A5D">
        <w:rPr>
          <w:rFonts w:hint="eastAsia"/>
          <w:noProof/>
          <w:sz w:val="24"/>
          <w:szCs w:val="24"/>
        </w:rPr>
        <w:t>M</w:t>
      </w:r>
      <w:r w:rsidR="00B92A5D">
        <w:rPr>
          <w:noProof/>
          <w:sz w:val="24"/>
          <w:szCs w:val="24"/>
        </w:rPr>
        <w:t>DM</w:t>
      </w:r>
      <w:r w:rsidR="00B92A5D" w:rsidRPr="00B92A5D">
        <w:rPr>
          <w:rFonts w:hint="eastAsia"/>
          <w:noProof/>
          <w:sz w:val="24"/>
          <w:szCs w:val="24"/>
        </w:rPr>
        <w:t>波导中的</w:t>
      </w:r>
      <w:r w:rsidR="00B92A5D" w:rsidRPr="00B92A5D">
        <w:rPr>
          <w:rFonts w:hint="eastAsia"/>
          <w:noProof/>
          <w:sz w:val="24"/>
          <w:szCs w:val="24"/>
        </w:rPr>
        <w:t>SPPs</w:t>
      </w:r>
      <w:r w:rsidR="00B92A5D" w:rsidRPr="00B92A5D">
        <w:rPr>
          <w:rFonts w:hint="eastAsia"/>
          <w:noProof/>
          <w:sz w:val="24"/>
          <w:szCs w:val="24"/>
        </w:rPr>
        <w:t>模式</w:t>
      </w:r>
      <w:r w:rsidR="00B92A5D">
        <w:rPr>
          <w:rFonts w:hint="eastAsia"/>
          <w:noProof/>
          <w:sz w:val="24"/>
          <w:szCs w:val="24"/>
        </w:rPr>
        <w:t>。</w:t>
      </w:r>
      <w:r w:rsidR="00433EC0">
        <w:rPr>
          <w:rFonts w:hint="eastAsia"/>
          <w:noProof/>
          <w:sz w:val="24"/>
          <w:szCs w:val="24"/>
        </w:rPr>
        <w:t>首先搭建</w:t>
      </w:r>
      <w:r w:rsidR="00433EC0">
        <w:rPr>
          <w:noProof/>
          <w:sz w:val="24"/>
          <w:szCs w:val="24"/>
        </w:rPr>
        <w:t>了</w:t>
      </w:r>
      <w:r w:rsidR="00433EC0">
        <w:rPr>
          <w:rFonts w:hint="eastAsia"/>
          <w:noProof/>
          <w:sz w:val="24"/>
          <w:szCs w:val="24"/>
        </w:rPr>
        <w:t>PMC</w:t>
      </w:r>
      <w:r w:rsidR="00433EC0">
        <w:rPr>
          <w:rFonts w:hint="eastAsia"/>
          <w:noProof/>
          <w:sz w:val="24"/>
          <w:szCs w:val="24"/>
        </w:rPr>
        <w:t>的</w:t>
      </w:r>
      <w:r w:rsidR="00433EC0">
        <w:rPr>
          <w:noProof/>
          <w:sz w:val="24"/>
          <w:szCs w:val="24"/>
        </w:rPr>
        <w:t>结构，接着</w:t>
      </w:r>
      <w:r w:rsidR="00433EC0">
        <w:rPr>
          <w:rFonts w:hint="eastAsia"/>
          <w:noProof/>
          <w:sz w:val="24"/>
          <w:szCs w:val="24"/>
        </w:rPr>
        <w:t>分别</w:t>
      </w:r>
      <w:r w:rsidR="00433EC0">
        <w:rPr>
          <w:noProof/>
          <w:sz w:val="24"/>
          <w:szCs w:val="24"/>
        </w:rPr>
        <w:t>利用</w:t>
      </w:r>
      <w:r w:rsidR="00433EC0">
        <w:rPr>
          <w:rFonts w:hint="eastAsia"/>
          <w:noProof/>
          <w:sz w:val="24"/>
          <w:szCs w:val="24"/>
        </w:rPr>
        <w:t>GA</w:t>
      </w:r>
      <w:r w:rsidR="00433EC0">
        <w:rPr>
          <w:rFonts w:hint="eastAsia"/>
          <w:noProof/>
          <w:sz w:val="24"/>
          <w:szCs w:val="24"/>
        </w:rPr>
        <w:t>、</w:t>
      </w:r>
      <w:r w:rsidR="00433EC0">
        <w:rPr>
          <w:rFonts w:hint="eastAsia"/>
          <w:noProof/>
          <w:sz w:val="24"/>
          <w:szCs w:val="24"/>
        </w:rPr>
        <w:t>BPSO</w:t>
      </w:r>
      <w:r w:rsidR="00433EC0">
        <w:rPr>
          <w:rFonts w:hint="eastAsia"/>
          <w:noProof/>
          <w:sz w:val="24"/>
          <w:szCs w:val="24"/>
        </w:rPr>
        <w:t>、</w:t>
      </w:r>
      <w:r w:rsidR="00433EC0">
        <w:rPr>
          <w:rFonts w:hint="eastAsia"/>
          <w:noProof/>
          <w:sz w:val="24"/>
          <w:szCs w:val="24"/>
        </w:rPr>
        <w:t>SA</w:t>
      </w:r>
      <w:r w:rsidR="00433EC0">
        <w:rPr>
          <w:rFonts w:hint="eastAsia"/>
          <w:noProof/>
          <w:sz w:val="24"/>
          <w:szCs w:val="24"/>
        </w:rPr>
        <w:t>算法</w:t>
      </w:r>
      <w:r w:rsidR="00433EC0">
        <w:rPr>
          <w:noProof/>
          <w:sz w:val="24"/>
          <w:szCs w:val="24"/>
        </w:rPr>
        <w:t>对</w:t>
      </w:r>
      <w:r w:rsidR="00433EC0" w:rsidRPr="007D0476">
        <w:rPr>
          <w:noProof/>
          <w:sz w:val="24"/>
          <w:szCs w:val="24"/>
        </w:rPr>
        <w:t>PMC</w:t>
      </w:r>
      <w:r w:rsidR="00433EC0" w:rsidRPr="007D0476">
        <w:rPr>
          <w:noProof/>
          <w:sz w:val="24"/>
          <w:szCs w:val="24"/>
        </w:rPr>
        <w:t>中的</w:t>
      </w:r>
      <w:r w:rsidR="00433EC0" w:rsidRPr="007D0476">
        <w:rPr>
          <w:noProof/>
          <w:sz w:val="24"/>
          <w:szCs w:val="24"/>
        </w:rPr>
        <w:t>SCM</w:t>
      </w:r>
      <w:r w:rsidR="00433EC0">
        <w:rPr>
          <w:noProof/>
          <w:sz w:val="24"/>
          <w:szCs w:val="24"/>
        </w:rPr>
        <w:t>进行优化</w:t>
      </w:r>
      <w:r>
        <w:rPr>
          <w:rFonts w:hint="eastAsia"/>
          <w:noProof/>
          <w:sz w:val="24"/>
          <w:szCs w:val="24"/>
        </w:rPr>
        <w:t>，</w:t>
      </w:r>
      <w:r w:rsidRPr="00E3360B">
        <w:rPr>
          <w:rFonts w:eastAsia="宋体" w:hint="eastAsia"/>
          <w:noProof/>
          <w:sz w:val="24"/>
          <w:szCs w:val="24"/>
        </w:rPr>
        <w:t>在耦合效率和带宽方面取得一定提升</w:t>
      </w:r>
      <w:r w:rsidR="00433EC0">
        <w:rPr>
          <w:rFonts w:hint="eastAsia"/>
          <w:noProof/>
          <w:sz w:val="24"/>
          <w:szCs w:val="24"/>
        </w:rPr>
        <w:t>；</w:t>
      </w:r>
      <w:r w:rsidR="00433EC0" w:rsidRPr="007D0476">
        <w:rPr>
          <w:noProof/>
          <w:sz w:val="24"/>
          <w:szCs w:val="24"/>
        </w:rPr>
        <w:t>并提出</w:t>
      </w:r>
      <w:r w:rsidR="00433EC0">
        <w:rPr>
          <w:rFonts w:hint="eastAsia"/>
          <w:noProof/>
          <w:sz w:val="24"/>
          <w:szCs w:val="24"/>
        </w:rPr>
        <w:t>了</w:t>
      </w:r>
      <w:r w:rsidR="00433EC0" w:rsidRPr="007D0476">
        <w:rPr>
          <w:noProof/>
          <w:sz w:val="24"/>
          <w:szCs w:val="24"/>
        </w:rPr>
        <w:t>一种多遍历</w:t>
      </w:r>
      <w:r w:rsidR="00433EC0">
        <w:rPr>
          <w:rFonts w:hint="eastAsia"/>
          <w:noProof/>
          <w:sz w:val="24"/>
          <w:szCs w:val="24"/>
        </w:rPr>
        <w:t>的</w:t>
      </w:r>
      <w:r w:rsidR="00433EC0" w:rsidRPr="007D0476">
        <w:rPr>
          <w:noProof/>
          <w:sz w:val="24"/>
          <w:szCs w:val="24"/>
        </w:rPr>
        <w:t>MDBS</w:t>
      </w:r>
      <w:r w:rsidR="00433EC0">
        <w:rPr>
          <w:rFonts w:hint="eastAsia"/>
          <w:noProof/>
          <w:sz w:val="24"/>
          <w:szCs w:val="24"/>
        </w:rPr>
        <w:t>算法</w:t>
      </w:r>
      <w:r w:rsidR="00433EC0" w:rsidRPr="007D0476">
        <w:rPr>
          <w:noProof/>
          <w:sz w:val="24"/>
          <w:szCs w:val="24"/>
        </w:rPr>
        <w:t>，克服传统单遍历</w:t>
      </w:r>
      <w:r w:rsidR="00433EC0">
        <w:rPr>
          <w:rFonts w:hint="eastAsia"/>
          <w:noProof/>
          <w:sz w:val="24"/>
          <w:szCs w:val="24"/>
        </w:rPr>
        <w:t>的</w:t>
      </w:r>
      <w:r w:rsidR="00433EC0">
        <w:rPr>
          <w:rFonts w:hint="eastAsia"/>
          <w:noProof/>
          <w:sz w:val="24"/>
          <w:szCs w:val="24"/>
        </w:rPr>
        <w:t>DBS</w:t>
      </w:r>
      <w:r w:rsidR="00433EC0" w:rsidRPr="007D0476">
        <w:rPr>
          <w:noProof/>
          <w:sz w:val="24"/>
          <w:szCs w:val="24"/>
        </w:rPr>
        <w:t>算法的不足</w:t>
      </w:r>
      <w:r w:rsidR="00433EC0" w:rsidRPr="007D0476">
        <w:rPr>
          <w:rFonts w:hint="eastAsia"/>
          <w:noProof/>
          <w:sz w:val="24"/>
          <w:szCs w:val="24"/>
        </w:rPr>
        <w:t>，</w:t>
      </w:r>
      <w:r w:rsidR="00433EC0" w:rsidRPr="007D0476">
        <w:rPr>
          <w:noProof/>
          <w:sz w:val="24"/>
          <w:szCs w:val="24"/>
        </w:rPr>
        <w:t>能够有效</w:t>
      </w:r>
      <w:r w:rsidR="00433EC0" w:rsidRPr="007D0476">
        <w:rPr>
          <w:rFonts w:hint="eastAsia"/>
          <w:noProof/>
          <w:sz w:val="24"/>
          <w:szCs w:val="24"/>
        </w:rPr>
        <w:t>提升</w:t>
      </w:r>
      <w:r w:rsidR="00433EC0" w:rsidRPr="007D0476">
        <w:rPr>
          <w:noProof/>
          <w:sz w:val="24"/>
          <w:szCs w:val="24"/>
        </w:rPr>
        <w:t>算法优化的效果</w:t>
      </w:r>
      <w:r w:rsidR="00433EC0" w:rsidRPr="007D0476">
        <w:rPr>
          <w:rFonts w:hint="eastAsia"/>
          <w:noProof/>
          <w:sz w:val="24"/>
          <w:szCs w:val="24"/>
        </w:rPr>
        <w:t>，</w:t>
      </w:r>
      <w:r w:rsidR="00433EC0">
        <w:rPr>
          <w:rFonts w:hint="eastAsia"/>
          <w:noProof/>
          <w:sz w:val="24"/>
          <w:szCs w:val="24"/>
        </w:rPr>
        <w:t>进而</w:t>
      </w:r>
      <w:r w:rsidR="00433EC0" w:rsidRPr="007D0476">
        <w:rPr>
          <w:noProof/>
          <w:sz w:val="24"/>
          <w:szCs w:val="24"/>
        </w:rPr>
        <w:t>实现</w:t>
      </w:r>
      <w:r w:rsidR="00433EC0" w:rsidRPr="007D0476">
        <w:rPr>
          <w:rFonts w:hint="eastAsia"/>
          <w:noProof/>
          <w:sz w:val="24"/>
          <w:szCs w:val="24"/>
        </w:rPr>
        <w:t>宽带宽</w:t>
      </w:r>
      <w:r w:rsidR="00433EC0" w:rsidRPr="007D0476">
        <w:rPr>
          <w:noProof/>
          <w:sz w:val="24"/>
          <w:szCs w:val="24"/>
        </w:rPr>
        <w:t>、高效率的</w:t>
      </w:r>
      <w:r w:rsidR="00433EC0" w:rsidRPr="007D0476">
        <w:rPr>
          <w:rFonts w:hint="eastAsia"/>
          <w:noProof/>
          <w:sz w:val="24"/>
          <w:szCs w:val="24"/>
        </w:rPr>
        <w:t>PMC</w:t>
      </w:r>
      <w:r w:rsidR="00433EC0" w:rsidRPr="007D0476">
        <w:rPr>
          <w:noProof/>
          <w:sz w:val="24"/>
          <w:szCs w:val="24"/>
        </w:rPr>
        <w:t>。</w:t>
      </w:r>
      <w:r w:rsidR="00BE418C" w:rsidRPr="00716F76">
        <w:rPr>
          <w:rFonts w:eastAsia="宋体" w:hint="eastAsia"/>
          <w:noProof/>
          <w:sz w:val="24"/>
          <w:szCs w:val="24"/>
        </w:rPr>
        <w:t>仿真结果证明：优化后的</w:t>
      </w:r>
      <w:r w:rsidR="00BE418C" w:rsidRPr="00716F76">
        <w:rPr>
          <w:rFonts w:eastAsia="宋体"/>
          <w:noProof/>
          <w:sz w:val="24"/>
          <w:szCs w:val="24"/>
        </w:rPr>
        <w:t>PMC</w:t>
      </w:r>
      <w:r w:rsidR="00BE418C" w:rsidRPr="00716F76">
        <w:rPr>
          <w:rFonts w:eastAsia="宋体" w:hint="eastAsia"/>
          <w:noProof/>
          <w:sz w:val="24"/>
          <w:szCs w:val="24"/>
        </w:rPr>
        <w:t>在</w:t>
      </w:r>
      <w:r w:rsidR="00BE418C" w:rsidRPr="00716F76">
        <w:rPr>
          <w:rFonts w:eastAsia="宋体"/>
          <w:noProof/>
          <w:sz w:val="24"/>
          <w:szCs w:val="24"/>
        </w:rPr>
        <w:t>1.45 μm</w:t>
      </w:r>
      <w:r w:rsidR="00BE418C" w:rsidRPr="00716F76">
        <w:rPr>
          <w:rFonts w:eastAsia="宋体" w:hint="eastAsia"/>
          <w:noProof/>
          <w:sz w:val="24"/>
          <w:szCs w:val="24"/>
        </w:rPr>
        <w:t>到</w:t>
      </w:r>
      <w:r w:rsidR="00BE418C" w:rsidRPr="00716F76">
        <w:rPr>
          <w:rFonts w:eastAsia="宋体"/>
          <w:noProof/>
          <w:sz w:val="24"/>
          <w:szCs w:val="24"/>
        </w:rPr>
        <w:t>1.65 μm</w:t>
      </w:r>
      <w:r w:rsidR="00BE418C" w:rsidRPr="00716F76">
        <w:rPr>
          <w:rFonts w:eastAsia="宋体" w:hint="eastAsia"/>
          <w:noProof/>
          <w:sz w:val="24"/>
          <w:szCs w:val="24"/>
        </w:rPr>
        <w:t>的波长范</w:t>
      </w:r>
      <w:r w:rsidR="00BE418C" w:rsidRPr="00716F76">
        <w:rPr>
          <w:rFonts w:eastAsia="宋体" w:hint="eastAsia"/>
          <w:noProof/>
          <w:sz w:val="24"/>
          <w:szCs w:val="24"/>
        </w:rPr>
        <w:lastRenderedPageBreak/>
        <w:t>围内，平均耦合效率超过</w:t>
      </w:r>
      <w:r w:rsidR="00BE418C" w:rsidRPr="00716F76">
        <w:rPr>
          <w:rFonts w:eastAsia="宋体"/>
          <w:noProof/>
          <w:sz w:val="24"/>
          <w:szCs w:val="24"/>
        </w:rPr>
        <w:t>93%</w:t>
      </w:r>
      <w:r w:rsidR="00BE418C" w:rsidRPr="00716F76">
        <w:rPr>
          <w:rFonts w:eastAsia="宋体" w:hint="eastAsia"/>
          <w:noProof/>
          <w:sz w:val="24"/>
          <w:szCs w:val="24"/>
        </w:rPr>
        <w:t>，带宽和耦合效率在当前具有较强的竞争力。</w:t>
      </w:r>
      <w:r w:rsidR="00BE418C">
        <w:rPr>
          <w:noProof/>
          <w:sz w:val="24"/>
          <w:szCs w:val="24"/>
        </w:rPr>
        <w:t>此外，</w:t>
      </w:r>
      <w:r w:rsidR="00BE418C" w:rsidRPr="00716F76">
        <w:rPr>
          <w:rFonts w:eastAsia="宋体" w:hint="eastAsia"/>
          <w:noProof/>
          <w:sz w:val="24"/>
          <w:szCs w:val="24"/>
        </w:rPr>
        <w:t>还重点针对不同密度分布的</w:t>
      </w:r>
      <w:r w:rsidR="00BE418C" w:rsidRPr="00716F76">
        <w:rPr>
          <w:rFonts w:eastAsia="宋体"/>
          <w:noProof/>
          <w:sz w:val="24"/>
          <w:szCs w:val="24"/>
        </w:rPr>
        <w:t>SCM</w:t>
      </w:r>
      <w:r w:rsidR="00BE418C" w:rsidRPr="00716F76">
        <w:rPr>
          <w:rFonts w:eastAsia="宋体" w:hint="eastAsia"/>
          <w:noProof/>
          <w:sz w:val="24"/>
          <w:szCs w:val="24"/>
        </w:rPr>
        <w:t>以及不同优化参数对</w:t>
      </w:r>
      <w:r w:rsidR="00BE418C" w:rsidRPr="00716F76">
        <w:rPr>
          <w:rFonts w:eastAsia="宋体"/>
          <w:noProof/>
          <w:sz w:val="24"/>
          <w:szCs w:val="24"/>
        </w:rPr>
        <w:t>PMC</w:t>
      </w:r>
      <w:r w:rsidR="00BE418C" w:rsidRPr="00716F76">
        <w:rPr>
          <w:rFonts w:eastAsia="宋体" w:hint="eastAsia"/>
          <w:noProof/>
          <w:sz w:val="24"/>
          <w:szCs w:val="24"/>
        </w:rPr>
        <w:t>的耦合效率的影响进行讨论，从而得到最优的仿真参数设置。</w:t>
      </w:r>
    </w:p>
    <w:p w14:paraId="14AC6712" w14:textId="1D6BD049" w:rsidR="004A027D" w:rsidRDefault="004A027D" w:rsidP="004A027D">
      <w:pPr>
        <w:pStyle w:val="1"/>
        <w:spacing w:after="624"/>
        <w:rPr>
          <w:noProof/>
        </w:rPr>
      </w:pPr>
      <w:bookmarkStart w:id="83" w:name="_Toc38644617"/>
      <w:r>
        <w:rPr>
          <w:rFonts w:hint="eastAsia"/>
          <w:noProof/>
        </w:rPr>
        <w:lastRenderedPageBreak/>
        <w:t>第四章</w:t>
      </w:r>
      <w:r>
        <w:rPr>
          <w:rFonts w:hint="eastAsia"/>
          <w:noProof/>
        </w:rPr>
        <w:t xml:space="preserve"> </w:t>
      </w:r>
      <w:r>
        <w:rPr>
          <w:rFonts w:hint="eastAsia"/>
          <w:noProof/>
        </w:rPr>
        <w:t>利用</w:t>
      </w:r>
      <w:r>
        <w:rPr>
          <w:noProof/>
        </w:rPr>
        <w:t>优化算法对</w:t>
      </w:r>
      <w:r w:rsidR="00206E77">
        <w:rPr>
          <w:rFonts w:hint="eastAsia"/>
          <w:noProof/>
        </w:rPr>
        <w:t>功率分束器</w:t>
      </w:r>
      <w:r>
        <w:rPr>
          <w:noProof/>
        </w:rPr>
        <w:t>的设计</w:t>
      </w:r>
      <w:bookmarkEnd w:id="83"/>
    </w:p>
    <w:p w14:paraId="76DEAE0B" w14:textId="7AB8F58C" w:rsidR="00972AB0" w:rsidRPr="00972AB0" w:rsidRDefault="004A027D" w:rsidP="00972AB0">
      <w:pPr>
        <w:widowControl/>
        <w:shd w:val="clear" w:color="auto" w:fill="FFFFFF"/>
        <w:spacing w:line="400" w:lineRule="exact"/>
        <w:ind w:firstLineChars="200" w:firstLine="480"/>
        <w:rPr>
          <w:rFonts w:eastAsia="宋体"/>
          <w:noProof/>
          <w:sz w:val="24"/>
          <w:szCs w:val="24"/>
        </w:rPr>
      </w:pPr>
      <w:r w:rsidRPr="00213C27">
        <w:rPr>
          <w:rFonts w:hint="eastAsia"/>
          <w:noProof/>
          <w:sz w:val="24"/>
          <w:szCs w:val="24"/>
        </w:rPr>
        <w:t>本章</w:t>
      </w:r>
      <w:r w:rsidRPr="00213C27">
        <w:rPr>
          <w:noProof/>
          <w:sz w:val="24"/>
          <w:szCs w:val="24"/>
        </w:rPr>
        <w:t>在</w:t>
      </w:r>
      <w:r w:rsidRPr="00213C27">
        <w:rPr>
          <w:rFonts w:hint="eastAsia"/>
          <w:noProof/>
          <w:sz w:val="24"/>
          <w:szCs w:val="24"/>
        </w:rPr>
        <w:t>第三章</w:t>
      </w:r>
      <w:r w:rsidRPr="00213C27">
        <w:rPr>
          <w:noProof/>
          <w:sz w:val="24"/>
          <w:szCs w:val="24"/>
        </w:rPr>
        <w:t>设计的</w:t>
      </w:r>
      <w:r w:rsidR="00AB4E35">
        <w:rPr>
          <w:rFonts w:hint="eastAsia"/>
          <w:noProof/>
          <w:sz w:val="24"/>
          <w:szCs w:val="24"/>
        </w:rPr>
        <w:t>S</w:t>
      </w:r>
      <w:r w:rsidR="00AB4E35">
        <w:rPr>
          <w:noProof/>
          <w:sz w:val="24"/>
          <w:szCs w:val="24"/>
        </w:rPr>
        <w:t>i</w:t>
      </w:r>
      <w:r w:rsidR="00AB4E35" w:rsidRPr="00AB4E35">
        <w:rPr>
          <w:noProof/>
          <w:sz w:val="24"/>
          <w:szCs w:val="24"/>
        </w:rPr>
        <w:t>-SPPs</w:t>
      </w:r>
      <w:r w:rsidR="00AB4E35" w:rsidRPr="00AB4E35">
        <w:rPr>
          <w:noProof/>
          <w:sz w:val="24"/>
          <w:szCs w:val="24"/>
        </w:rPr>
        <w:t>波导</w:t>
      </w:r>
      <w:r w:rsidR="00AB4E35">
        <w:rPr>
          <w:rFonts w:hint="eastAsia"/>
          <w:noProof/>
          <w:sz w:val="24"/>
          <w:szCs w:val="24"/>
        </w:rPr>
        <w:t>P</w:t>
      </w:r>
      <w:r w:rsidR="00AB4E35">
        <w:rPr>
          <w:noProof/>
          <w:sz w:val="24"/>
          <w:szCs w:val="24"/>
        </w:rPr>
        <w:t>MC</w:t>
      </w:r>
      <w:r w:rsidR="00AB4E35">
        <w:rPr>
          <w:rFonts w:hint="eastAsia"/>
          <w:noProof/>
          <w:sz w:val="24"/>
          <w:szCs w:val="24"/>
        </w:rPr>
        <w:t>的</w:t>
      </w:r>
      <w:r w:rsidR="00AB4E35">
        <w:rPr>
          <w:noProof/>
          <w:sz w:val="24"/>
          <w:szCs w:val="24"/>
        </w:rPr>
        <w:t>基础上，</w:t>
      </w:r>
      <w:r w:rsidR="00972AB0" w:rsidRPr="007D0476">
        <w:rPr>
          <w:noProof/>
          <w:sz w:val="24"/>
          <w:szCs w:val="24"/>
        </w:rPr>
        <w:t>提出一种有效的</w:t>
      </w:r>
      <w:r w:rsidR="00972AB0" w:rsidRPr="00716F76">
        <w:rPr>
          <w:rFonts w:eastAsia="宋体" w:hint="eastAsia"/>
          <w:sz w:val="24"/>
          <w:szCs w:val="24"/>
        </w:rPr>
        <w:t>硅波导</w:t>
      </w:r>
      <w:r w:rsidR="00972AB0" w:rsidRPr="00716F76">
        <w:rPr>
          <w:rFonts w:eastAsia="宋体"/>
          <w:sz w:val="24"/>
          <w:szCs w:val="24"/>
        </w:rPr>
        <w:t>-SPPs</w:t>
      </w:r>
      <w:r w:rsidR="00972AB0" w:rsidRPr="00716F76">
        <w:rPr>
          <w:rFonts w:eastAsia="宋体" w:hint="eastAsia"/>
          <w:sz w:val="24"/>
          <w:szCs w:val="24"/>
        </w:rPr>
        <w:t>波导</w:t>
      </w:r>
      <w:r w:rsidR="00CE0EFB">
        <w:rPr>
          <w:rFonts w:eastAsia="宋体" w:hint="eastAsia"/>
          <w:sz w:val="24"/>
          <w:szCs w:val="24"/>
        </w:rPr>
        <w:t>P</w:t>
      </w:r>
      <w:r w:rsidR="003507E9">
        <w:rPr>
          <w:rFonts w:hint="eastAsia"/>
          <w:noProof/>
          <w:sz w:val="24"/>
          <w:szCs w:val="24"/>
        </w:rPr>
        <w:t>P</w:t>
      </w:r>
      <w:r w:rsidR="003507E9">
        <w:rPr>
          <w:noProof/>
          <w:sz w:val="24"/>
          <w:szCs w:val="24"/>
        </w:rPr>
        <w:t>S</w:t>
      </w:r>
      <w:r w:rsidR="00056A50">
        <w:rPr>
          <w:rFonts w:hint="eastAsia"/>
          <w:noProof/>
          <w:sz w:val="24"/>
          <w:szCs w:val="24"/>
        </w:rPr>
        <w:t>。在以往</w:t>
      </w:r>
      <w:r w:rsidR="00056A50">
        <w:rPr>
          <w:noProof/>
          <w:sz w:val="24"/>
          <w:szCs w:val="24"/>
        </w:rPr>
        <w:t>的工作中，</w:t>
      </w:r>
      <w:r w:rsidR="00056A50">
        <w:rPr>
          <w:rFonts w:hint="eastAsia"/>
          <w:noProof/>
          <w:sz w:val="24"/>
          <w:szCs w:val="24"/>
        </w:rPr>
        <w:t>设计</w:t>
      </w:r>
      <w:r w:rsidR="00056A50">
        <w:rPr>
          <w:noProof/>
          <w:sz w:val="24"/>
          <w:szCs w:val="24"/>
        </w:rPr>
        <w:t>的集成光学</w:t>
      </w:r>
      <w:r w:rsidR="00056A50">
        <w:rPr>
          <w:rFonts w:hint="eastAsia"/>
          <w:noProof/>
          <w:sz w:val="24"/>
          <w:szCs w:val="24"/>
        </w:rPr>
        <w:t>器件往往</w:t>
      </w:r>
      <w:r w:rsidR="00056A50">
        <w:rPr>
          <w:noProof/>
          <w:sz w:val="24"/>
          <w:szCs w:val="24"/>
        </w:rPr>
        <w:t>只能够实现耦合</w:t>
      </w:r>
      <w:r w:rsidR="00056A50">
        <w:rPr>
          <w:rFonts w:hint="eastAsia"/>
          <w:noProof/>
          <w:sz w:val="24"/>
          <w:szCs w:val="24"/>
        </w:rPr>
        <w:t>或者功率分束的</w:t>
      </w:r>
      <w:r w:rsidR="00056A50">
        <w:rPr>
          <w:noProof/>
          <w:sz w:val="24"/>
          <w:szCs w:val="24"/>
        </w:rPr>
        <w:t>功能之一，</w:t>
      </w:r>
      <w:r w:rsidR="00056A50">
        <w:rPr>
          <w:rFonts w:hint="eastAsia"/>
          <w:noProof/>
          <w:sz w:val="24"/>
          <w:szCs w:val="24"/>
        </w:rPr>
        <w:t>而本章</w:t>
      </w:r>
      <w:r w:rsidR="00056A50">
        <w:rPr>
          <w:noProof/>
          <w:sz w:val="24"/>
          <w:szCs w:val="24"/>
        </w:rPr>
        <w:t>设计的</w:t>
      </w:r>
      <w:r w:rsidR="00CE0EFB">
        <w:rPr>
          <w:rFonts w:hint="eastAsia"/>
          <w:noProof/>
          <w:sz w:val="24"/>
          <w:szCs w:val="24"/>
        </w:rPr>
        <w:t>P</w:t>
      </w:r>
      <w:r w:rsidR="00056A50" w:rsidRPr="00AB4E35">
        <w:rPr>
          <w:noProof/>
          <w:sz w:val="24"/>
          <w:szCs w:val="24"/>
        </w:rPr>
        <w:t>PS</w:t>
      </w:r>
      <w:r w:rsidR="00056A50">
        <w:rPr>
          <w:rFonts w:hint="eastAsia"/>
          <w:noProof/>
          <w:sz w:val="24"/>
          <w:szCs w:val="24"/>
        </w:rPr>
        <w:t>，</w:t>
      </w:r>
      <w:r w:rsidR="00972AB0" w:rsidRPr="00716F76">
        <w:rPr>
          <w:rFonts w:eastAsia="宋体" w:hint="eastAsia"/>
          <w:noProof/>
          <w:sz w:val="24"/>
          <w:szCs w:val="24"/>
        </w:rPr>
        <w:t>可同时实现模式的高效转换和功率的灵活分束的功能</w:t>
      </w:r>
      <w:r w:rsidR="00972AB0" w:rsidRPr="007D0476">
        <w:rPr>
          <w:noProof/>
          <w:sz w:val="24"/>
          <w:szCs w:val="24"/>
        </w:rPr>
        <w:t>。</w:t>
      </w:r>
      <w:r w:rsidR="00972AB0">
        <w:rPr>
          <w:rFonts w:hint="eastAsia"/>
          <w:noProof/>
          <w:sz w:val="24"/>
          <w:szCs w:val="24"/>
        </w:rPr>
        <w:t>首先搭建</w:t>
      </w:r>
      <w:r w:rsidR="00972AB0">
        <w:rPr>
          <w:noProof/>
          <w:sz w:val="24"/>
          <w:szCs w:val="24"/>
        </w:rPr>
        <w:t>了器件的</w:t>
      </w:r>
      <w:r w:rsidR="00972AB0">
        <w:rPr>
          <w:rFonts w:hint="eastAsia"/>
          <w:noProof/>
          <w:sz w:val="24"/>
          <w:szCs w:val="24"/>
        </w:rPr>
        <w:t>基础</w:t>
      </w:r>
      <w:r w:rsidR="00972AB0">
        <w:rPr>
          <w:noProof/>
          <w:sz w:val="24"/>
          <w:szCs w:val="24"/>
        </w:rPr>
        <w:t>结构，</w:t>
      </w:r>
      <w:r w:rsidR="00972AB0">
        <w:rPr>
          <w:rFonts w:hint="eastAsia"/>
          <w:noProof/>
          <w:sz w:val="24"/>
          <w:szCs w:val="24"/>
        </w:rPr>
        <w:t>接着</w:t>
      </w:r>
      <w:r w:rsidR="00972AB0" w:rsidRPr="007D0476">
        <w:rPr>
          <w:noProof/>
          <w:sz w:val="24"/>
          <w:szCs w:val="24"/>
        </w:rPr>
        <w:t>通过</w:t>
      </w:r>
      <w:r w:rsidR="00972AB0" w:rsidRPr="007D0476">
        <w:rPr>
          <w:noProof/>
          <w:sz w:val="24"/>
          <w:szCs w:val="24"/>
        </w:rPr>
        <w:t>MDBS</w:t>
      </w:r>
      <w:r w:rsidR="00972AB0" w:rsidRPr="007D0476">
        <w:rPr>
          <w:noProof/>
          <w:sz w:val="24"/>
          <w:szCs w:val="24"/>
        </w:rPr>
        <w:t>算法对</w:t>
      </w:r>
      <w:r w:rsidR="00972AB0" w:rsidRPr="007D0476">
        <w:rPr>
          <w:noProof/>
          <w:sz w:val="24"/>
          <w:szCs w:val="24"/>
        </w:rPr>
        <w:t>SCM</w:t>
      </w:r>
      <w:r w:rsidR="00972AB0" w:rsidRPr="007D0476">
        <w:rPr>
          <w:noProof/>
          <w:sz w:val="24"/>
          <w:szCs w:val="24"/>
        </w:rPr>
        <w:t>进行优化，</w:t>
      </w:r>
      <w:r w:rsidR="00972AB0" w:rsidRPr="00716F76">
        <w:rPr>
          <w:rFonts w:eastAsia="宋体" w:hint="eastAsia"/>
          <w:noProof/>
          <w:sz w:val="24"/>
          <w:szCs w:val="24"/>
        </w:rPr>
        <w:t>所设计的</w:t>
      </w:r>
      <w:r w:rsidR="00CE0EFB">
        <w:rPr>
          <w:rFonts w:eastAsia="宋体" w:hint="eastAsia"/>
          <w:noProof/>
          <w:sz w:val="24"/>
          <w:szCs w:val="24"/>
        </w:rPr>
        <w:t>P</w:t>
      </w:r>
      <w:r w:rsidR="00972AB0">
        <w:rPr>
          <w:rFonts w:eastAsia="宋体" w:hint="eastAsia"/>
          <w:sz w:val="24"/>
          <w:szCs w:val="24"/>
        </w:rPr>
        <w:t>P</w:t>
      </w:r>
      <w:r w:rsidR="00972AB0">
        <w:rPr>
          <w:rFonts w:eastAsia="宋体"/>
          <w:sz w:val="24"/>
          <w:szCs w:val="24"/>
        </w:rPr>
        <w:t>S</w:t>
      </w:r>
      <w:r w:rsidR="00972AB0" w:rsidRPr="00716F76">
        <w:rPr>
          <w:rFonts w:eastAsia="宋体" w:hint="eastAsia"/>
          <w:sz w:val="24"/>
          <w:szCs w:val="24"/>
        </w:rPr>
        <w:t>在</w:t>
      </w:r>
      <w:r w:rsidR="00972AB0" w:rsidRPr="00716F76">
        <w:rPr>
          <w:rFonts w:eastAsia="宋体" w:hint="eastAsia"/>
          <w:noProof/>
          <w:sz w:val="24"/>
          <w:szCs w:val="24"/>
        </w:rPr>
        <w:t>高效率地进行光模式转换的同时，可以实现任意比例的功率分束，分束的</w:t>
      </w:r>
      <w:r w:rsidR="00972AB0" w:rsidRPr="00716F76">
        <w:rPr>
          <w:rFonts w:eastAsia="宋体"/>
          <w:noProof/>
          <w:sz w:val="24"/>
          <w:szCs w:val="24"/>
        </w:rPr>
        <w:t>SPPs</w:t>
      </w:r>
      <w:r w:rsidR="00972AB0" w:rsidRPr="00716F76">
        <w:rPr>
          <w:rFonts w:eastAsia="宋体" w:hint="eastAsia"/>
          <w:noProof/>
          <w:sz w:val="24"/>
          <w:szCs w:val="24"/>
        </w:rPr>
        <w:t>可沿着两个方向定向耦合和传输，具有较强的灵活性。</w:t>
      </w:r>
    </w:p>
    <w:p w14:paraId="09709ABA" w14:textId="3335E7E8" w:rsidR="004A027D" w:rsidRPr="002D6C46" w:rsidRDefault="00E760FC" w:rsidP="004A027D">
      <w:pPr>
        <w:pStyle w:val="2"/>
        <w:spacing w:after="312"/>
        <w:rPr>
          <w:noProof/>
        </w:rPr>
      </w:pPr>
      <w:bookmarkStart w:id="84" w:name="_Toc38644618"/>
      <w:r>
        <w:rPr>
          <w:rFonts w:hint="eastAsia"/>
          <w:noProof/>
        </w:rPr>
        <w:t>4.1</w:t>
      </w:r>
      <w:r w:rsidR="004A027D">
        <w:rPr>
          <w:rFonts w:hint="eastAsia"/>
          <w:noProof/>
        </w:rPr>
        <w:t xml:space="preserve"> </w:t>
      </w:r>
      <w:r w:rsidR="00054DB1">
        <w:rPr>
          <w:rFonts w:hint="eastAsia"/>
          <w:noProof/>
        </w:rPr>
        <w:t>双向</w:t>
      </w:r>
      <w:r>
        <w:rPr>
          <w:rFonts w:hint="eastAsia"/>
          <w:noProof/>
        </w:rPr>
        <w:t>P</w:t>
      </w:r>
      <w:r w:rsidR="00CE0EFB">
        <w:rPr>
          <w:noProof/>
        </w:rPr>
        <w:t>P</w:t>
      </w:r>
      <w:r>
        <w:rPr>
          <w:noProof/>
        </w:rPr>
        <w:t>S</w:t>
      </w:r>
      <w:r w:rsidR="004A027D">
        <w:rPr>
          <w:noProof/>
        </w:rPr>
        <w:t>的</w:t>
      </w:r>
      <w:r>
        <w:rPr>
          <w:rFonts w:hint="eastAsia"/>
          <w:noProof/>
        </w:rPr>
        <w:t>结构设计</w:t>
      </w:r>
      <w:bookmarkEnd w:id="84"/>
    </w:p>
    <w:p w14:paraId="6F2C155E" w14:textId="03C8F766" w:rsidR="004A027D" w:rsidRPr="002D6C46" w:rsidRDefault="004A027D" w:rsidP="002602F1">
      <w:pPr>
        <w:spacing w:line="400" w:lineRule="exact"/>
        <w:ind w:firstLine="420"/>
        <w:rPr>
          <w:sz w:val="24"/>
          <w:szCs w:val="24"/>
        </w:rPr>
      </w:pPr>
      <w:r w:rsidRPr="00A161C7">
        <w:rPr>
          <w:rFonts w:hint="eastAsia"/>
          <w:sz w:val="24"/>
          <w:szCs w:val="24"/>
        </w:rPr>
        <w:t>本节</w:t>
      </w:r>
      <w:r w:rsidRPr="00A161C7">
        <w:rPr>
          <w:sz w:val="24"/>
          <w:szCs w:val="24"/>
        </w:rPr>
        <w:t>设计了</w:t>
      </w:r>
      <w:r w:rsidRPr="00A161C7">
        <w:rPr>
          <w:rFonts w:hint="eastAsia"/>
          <w:sz w:val="24"/>
          <w:szCs w:val="24"/>
        </w:rPr>
        <w:t>两</w:t>
      </w:r>
      <w:r w:rsidRPr="00A161C7">
        <w:rPr>
          <w:sz w:val="24"/>
          <w:szCs w:val="24"/>
        </w:rPr>
        <w:t>种</w:t>
      </w:r>
      <w:r w:rsidR="00212F4D">
        <w:rPr>
          <w:rFonts w:hint="eastAsia"/>
          <w:sz w:val="24"/>
          <w:szCs w:val="24"/>
        </w:rPr>
        <w:t>不同比例</w:t>
      </w:r>
      <w:r w:rsidR="00212F4D">
        <w:rPr>
          <w:sz w:val="24"/>
          <w:szCs w:val="24"/>
        </w:rPr>
        <w:t>的</w:t>
      </w:r>
      <w:r w:rsidR="00054DB1">
        <w:rPr>
          <w:sz w:val="24"/>
          <w:szCs w:val="24"/>
        </w:rPr>
        <w:t>双向</w:t>
      </w:r>
      <w:r w:rsidR="003201AA">
        <w:rPr>
          <w:rFonts w:hint="eastAsia"/>
          <w:sz w:val="24"/>
          <w:szCs w:val="24"/>
        </w:rPr>
        <w:t>P</w:t>
      </w:r>
      <w:r w:rsidR="00212F4D">
        <w:rPr>
          <w:rFonts w:hint="eastAsia"/>
          <w:sz w:val="24"/>
          <w:szCs w:val="24"/>
        </w:rPr>
        <w:t>P</w:t>
      </w:r>
      <w:r w:rsidR="00212F4D">
        <w:rPr>
          <w:sz w:val="24"/>
          <w:szCs w:val="24"/>
        </w:rPr>
        <w:t>S</w:t>
      </w:r>
      <w:r w:rsidRPr="00A161C7">
        <w:rPr>
          <w:rFonts w:hint="eastAsia"/>
          <w:sz w:val="24"/>
          <w:szCs w:val="24"/>
        </w:rPr>
        <w:t>，一种</w:t>
      </w:r>
      <w:r w:rsidRPr="00A161C7">
        <w:rPr>
          <w:sz w:val="24"/>
          <w:szCs w:val="24"/>
        </w:rPr>
        <w:t>为</w:t>
      </w:r>
      <w:r w:rsidR="002602F1">
        <w:rPr>
          <w:rFonts w:hint="eastAsia"/>
          <w:sz w:val="24"/>
          <w:szCs w:val="24"/>
        </w:rPr>
        <w:t>比例</w:t>
      </w:r>
      <w:r w:rsidRPr="00A161C7">
        <w:rPr>
          <w:rFonts w:hint="eastAsia"/>
          <w:sz w:val="24"/>
          <w:szCs w:val="24"/>
        </w:rPr>
        <w:t>均分</w:t>
      </w:r>
      <w:r w:rsidRPr="00A161C7">
        <w:rPr>
          <w:sz w:val="24"/>
          <w:szCs w:val="24"/>
        </w:rPr>
        <w:t>的</w:t>
      </w:r>
      <w:r w:rsidR="00054DB1">
        <w:rPr>
          <w:sz w:val="24"/>
          <w:szCs w:val="24"/>
        </w:rPr>
        <w:t>双向</w:t>
      </w:r>
      <w:r w:rsidR="00CE0EFB">
        <w:rPr>
          <w:rFonts w:hint="eastAsia"/>
          <w:sz w:val="24"/>
          <w:szCs w:val="24"/>
        </w:rPr>
        <w:t>P</w:t>
      </w:r>
      <w:r w:rsidR="002602F1">
        <w:rPr>
          <w:rFonts w:hint="eastAsia"/>
          <w:sz w:val="24"/>
          <w:szCs w:val="24"/>
        </w:rPr>
        <w:t>PS</w:t>
      </w:r>
      <w:r w:rsidRPr="00A161C7">
        <w:rPr>
          <w:rFonts w:hint="eastAsia"/>
          <w:sz w:val="24"/>
          <w:szCs w:val="24"/>
        </w:rPr>
        <w:t>，</w:t>
      </w:r>
      <w:r w:rsidRPr="00A161C7">
        <w:rPr>
          <w:sz w:val="24"/>
          <w:szCs w:val="24"/>
        </w:rPr>
        <w:t>其两个输出端的</w:t>
      </w:r>
      <w:r w:rsidR="002602F1">
        <w:rPr>
          <w:rFonts w:hint="eastAsia"/>
          <w:sz w:val="24"/>
          <w:szCs w:val="24"/>
        </w:rPr>
        <w:t>功率</w:t>
      </w:r>
      <w:r w:rsidRPr="00A161C7">
        <w:rPr>
          <w:sz w:val="24"/>
          <w:szCs w:val="24"/>
        </w:rPr>
        <w:t>输出比例为</w:t>
      </w:r>
      <w:r w:rsidRPr="00A161C7">
        <w:rPr>
          <w:rFonts w:hint="eastAsia"/>
          <w:sz w:val="24"/>
          <w:szCs w:val="24"/>
        </w:rPr>
        <w:t>5</w:t>
      </w:r>
      <w:r w:rsidR="00972AB0">
        <w:rPr>
          <w:rFonts w:hint="eastAsia"/>
          <w:sz w:val="24"/>
          <w:szCs w:val="24"/>
        </w:rPr>
        <w:t>：</w:t>
      </w:r>
      <w:r w:rsidRPr="00A161C7">
        <w:rPr>
          <w:rFonts w:hint="eastAsia"/>
          <w:sz w:val="24"/>
          <w:szCs w:val="24"/>
        </w:rPr>
        <w:t>5</w:t>
      </w:r>
      <w:r w:rsidRPr="00A161C7">
        <w:rPr>
          <w:rFonts w:hint="eastAsia"/>
          <w:sz w:val="24"/>
          <w:szCs w:val="24"/>
        </w:rPr>
        <w:t>；</w:t>
      </w:r>
      <w:r w:rsidRPr="00A161C7">
        <w:rPr>
          <w:sz w:val="24"/>
          <w:szCs w:val="24"/>
        </w:rPr>
        <w:t>另一种为</w:t>
      </w:r>
      <w:r w:rsidR="002602F1">
        <w:rPr>
          <w:rFonts w:hint="eastAsia"/>
          <w:sz w:val="24"/>
          <w:szCs w:val="24"/>
        </w:rPr>
        <w:t>比例</w:t>
      </w:r>
      <w:r w:rsidRPr="00A161C7">
        <w:rPr>
          <w:rFonts w:hint="eastAsia"/>
          <w:sz w:val="24"/>
          <w:szCs w:val="24"/>
        </w:rPr>
        <w:t>不均分</w:t>
      </w:r>
      <w:r w:rsidRPr="00A161C7">
        <w:rPr>
          <w:sz w:val="24"/>
          <w:szCs w:val="24"/>
        </w:rPr>
        <w:t>的</w:t>
      </w:r>
      <w:r w:rsidR="00054DB1">
        <w:rPr>
          <w:sz w:val="24"/>
          <w:szCs w:val="24"/>
        </w:rPr>
        <w:t>双向</w:t>
      </w:r>
      <w:r w:rsidR="00CE0EFB">
        <w:rPr>
          <w:rFonts w:hint="eastAsia"/>
          <w:sz w:val="24"/>
          <w:szCs w:val="24"/>
        </w:rPr>
        <w:t>P</w:t>
      </w:r>
      <w:r w:rsidR="002602F1">
        <w:rPr>
          <w:rFonts w:hint="eastAsia"/>
          <w:sz w:val="24"/>
          <w:szCs w:val="24"/>
        </w:rPr>
        <w:t>PS</w:t>
      </w:r>
      <w:r w:rsidRPr="00A161C7">
        <w:rPr>
          <w:rFonts w:hint="eastAsia"/>
          <w:sz w:val="24"/>
          <w:szCs w:val="24"/>
        </w:rPr>
        <w:t>，</w:t>
      </w:r>
      <w:r w:rsidRPr="00A161C7">
        <w:rPr>
          <w:sz w:val="24"/>
          <w:szCs w:val="24"/>
        </w:rPr>
        <w:t>其两个输出端的</w:t>
      </w:r>
      <w:r w:rsidR="002602F1">
        <w:rPr>
          <w:rFonts w:hint="eastAsia"/>
          <w:sz w:val="24"/>
          <w:szCs w:val="24"/>
        </w:rPr>
        <w:t>功率</w:t>
      </w:r>
      <w:r w:rsidRPr="00A161C7">
        <w:rPr>
          <w:sz w:val="24"/>
          <w:szCs w:val="24"/>
        </w:rPr>
        <w:t>输出比例为</w:t>
      </w:r>
      <w:r w:rsidR="00972AB0">
        <w:rPr>
          <w:rFonts w:hint="eastAsia"/>
          <w:sz w:val="24"/>
          <w:szCs w:val="24"/>
        </w:rPr>
        <w:t>3</w:t>
      </w:r>
      <w:r w:rsidR="00972AB0">
        <w:rPr>
          <w:rFonts w:hint="eastAsia"/>
          <w:sz w:val="24"/>
          <w:szCs w:val="24"/>
        </w:rPr>
        <w:t>：</w:t>
      </w:r>
      <w:r w:rsidRPr="00A161C7">
        <w:rPr>
          <w:rFonts w:hint="eastAsia"/>
          <w:sz w:val="24"/>
          <w:szCs w:val="24"/>
        </w:rPr>
        <w:t>7</w:t>
      </w:r>
      <w:r w:rsidRPr="00A161C7">
        <w:rPr>
          <w:rFonts w:hint="eastAsia"/>
          <w:sz w:val="24"/>
          <w:szCs w:val="24"/>
        </w:rPr>
        <w:t>，</w:t>
      </w:r>
      <w:r w:rsidRPr="00A161C7">
        <w:rPr>
          <w:sz w:val="24"/>
          <w:szCs w:val="24"/>
        </w:rPr>
        <w:t>它</w:t>
      </w:r>
      <w:r w:rsidRPr="00A161C7">
        <w:rPr>
          <w:rFonts w:hint="eastAsia"/>
          <w:sz w:val="24"/>
          <w:szCs w:val="24"/>
        </w:rPr>
        <w:t>们</w:t>
      </w:r>
      <w:r w:rsidRPr="00A161C7">
        <w:rPr>
          <w:sz w:val="24"/>
          <w:szCs w:val="24"/>
        </w:rPr>
        <w:t>能够</w:t>
      </w:r>
      <w:r w:rsidRPr="00A161C7">
        <w:rPr>
          <w:rFonts w:hint="eastAsia"/>
          <w:sz w:val="24"/>
          <w:szCs w:val="24"/>
        </w:rPr>
        <w:t>将从</w:t>
      </w:r>
      <w:r w:rsidRPr="00A161C7">
        <w:rPr>
          <w:sz w:val="24"/>
          <w:szCs w:val="24"/>
        </w:rPr>
        <w:t>硅波导</w:t>
      </w:r>
      <w:r w:rsidRPr="00A161C7">
        <w:rPr>
          <w:rFonts w:hint="eastAsia"/>
          <w:sz w:val="24"/>
          <w:szCs w:val="24"/>
        </w:rPr>
        <w:t>输入</w:t>
      </w:r>
      <w:r w:rsidRPr="00A161C7">
        <w:rPr>
          <w:sz w:val="24"/>
          <w:szCs w:val="24"/>
        </w:rPr>
        <w:t>的光</w:t>
      </w:r>
      <w:r w:rsidR="002602F1">
        <w:rPr>
          <w:rFonts w:hint="eastAsia"/>
          <w:sz w:val="24"/>
          <w:szCs w:val="24"/>
        </w:rPr>
        <w:t>，按照</w:t>
      </w:r>
      <w:r w:rsidR="002602F1">
        <w:rPr>
          <w:sz w:val="24"/>
          <w:szCs w:val="24"/>
        </w:rPr>
        <w:t>相应的</w:t>
      </w:r>
      <w:r w:rsidR="002602F1">
        <w:rPr>
          <w:rFonts w:hint="eastAsia"/>
          <w:sz w:val="24"/>
          <w:szCs w:val="24"/>
        </w:rPr>
        <w:t>比例对</w:t>
      </w:r>
      <w:r w:rsidR="002602F1">
        <w:rPr>
          <w:sz w:val="24"/>
          <w:szCs w:val="24"/>
        </w:rPr>
        <w:t>光功率进行分配，</w:t>
      </w:r>
      <w:r w:rsidR="002602F1">
        <w:rPr>
          <w:rFonts w:hint="eastAsia"/>
          <w:sz w:val="24"/>
          <w:szCs w:val="24"/>
        </w:rPr>
        <w:t>并分别耦合</w:t>
      </w:r>
      <w:r w:rsidR="002602F1">
        <w:rPr>
          <w:sz w:val="24"/>
          <w:szCs w:val="24"/>
        </w:rPr>
        <w:t>到</w:t>
      </w:r>
      <w:r w:rsidR="002602F1">
        <w:rPr>
          <w:rFonts w:hint="eastAsia"/>
          <w:sz w:val="24"/>
          <w:szCs w:val="24"/>
        </w:rPr>
        <w:t>上侧和</w:t>
      </w:r>
      <w:r w:rsidR="002602F1">
        <w:rPr>
          <w:sz w:val="24"/>
          <w:szCs w:val="24"/>
        </w:rPr>
        <w:t>右侧的</w:t>
      </w:r>
      <w:r w:rsidR="000504EF">
        <w:rPr>
          <w:rFonts w:hint="eastAsia"/>
          <w:noProof/>
          <w:sz w:val="24"/>
          <w:szCs w:val="24"/>
        </w:rPr>
        <w:t>S</w:t>
      </w:r>
      <w:r w:rsidR="000504EF">
        <w:rPr>
          <w:noProof/>
          <w:sz w:val="24"/>
          <w:szCs w:val="24"/>
        </w:rPr>
        <w:t>PPs</w:t>
      </w:r>
      <w:r w:rsidRPr="00A161C7">
        <w:rPr>
          <w:sz w:val="24"/>
          <w:szCs w:val="24"/>
        </w:rPr>
        <w:t>波导中</w:t>
      </w:r>
      <w:r w:rsidR="002602F1">
        <w:rPr>
          <w:rFonts w:hint="eastAsia"/>
          <w:sz w:val="24"/>
          <w:szCs w:val="24"/>
        </w:rPr>
        <w:t>。</w:t>
      </w:r>
    </w:p>
    <w:p w14:paraId="093C9AA8" w14:textId="3D907A4B" w:rsidR="004A027D" w:rsidRPr="002D6C46" w:rsidRDefault="000619CC" w:rsidP="004A027D">
      <w:pPr>
        <w:pStyle w:val="3"/>
        <w:rPr>
          <w:noProof/>
        </w:rPr>
      </w:pPr>
      <w:bookmarkStart w:id="85" w:name="_Toc38644619"/>
      <w:r>
        <w:rPr>
          <w:rFonts w:hint="eastAsia"/>
          <w:noProof/>
        </w:rPr>
        <w:t>4.1</w:t>
      </w:r>
      <w:r w:rsidR="004A027D">
        <w:rPr>
          <w:rFonts w:hint="eastAsia"/>
          <w:noProof/>
        </w:rPr>
        <w:t>.1</w:t>
      </w:r>
      <w:r w:rsidR="004A027D">
        <w:rPr>
          <w:noProof/>
        </w:rPr>
        <w:t xml:space="preserve"> </w:t>
      </w:r>
      <w:r w:rsidR="004A027D">
        <w:rPr>
          <w:rFonts w:hint="eastAsia"/>
          <w:noProof/>
        </w:rPr>
        <w:t>均分</w:t>
      </w:r>
      <w:r w:rsidR="004A027D">
        <w:rPr>
          <w:noProof/>
        </w:rPr>
        <w:t>的</w:t>
      </w:r>
      <w:r w:rsidR="00054DB1">
        <w:rPr>
          <w:rFonts w:hint="eastAsia"/>
          <w:noProof/>
        </w:rPr>
        <w:t>双向</w:t>
      </w:r>
      <w:r w:rsidR="00A71565">
        <w:rPr>
          <w:rFonts w:hint="eastAsia"/>
          <w:noProof/>
        </w:rPr>
        <w:t>P</w:t>
      </w:r>
      <w:r w:rsidR="003201AA">
        <w:rPr>
          <w:noProof/>
        </w:rPr>
        <w:t>P</w:t>
      </w:r>
      <w:r w:rsidR="00A71565">
        <w:rPr>
          <w:noProof/>
        </w:rPr>
        <w:t>S</w:t>
      </w:r>
      <w:r w:rsidR="00A71565">
        <w:rPr>
          <w:rFonts w:hint="eastAsia"/>
          <w:noProof/>
        </w:rPr>
        <w:t>的</w:t>
      </w:r>
      <w:r w:rsidR="004A027D">
        <w:rPr>
          <w:noProof/>
        </w:rPr>
        <w:t>设计</w:t>
      </w:r>
      <w:bookmarkEnd w:id="85"/>
    </w:p>
    <w:p w14:paraId="7505DAE5" w14:textId="22B2E5F9" w:rsidR="004A027D" w:rsidRDefault="00054DB1" w:rsidP="004A027D">
      <w:pPr>
        <w:spacing w:line="400" w:lineRule="exact"/>
        <w:ind w:firstLine="420"/>
        <w:rPr>
          <w:sz w:val="24"/>
          <w:szCs w:val="24"/>
        </w:rPr>
      </w:pPr>
      <w:r>
        <w:rPr>
          <w:sz w:val="24"/>
          <w:szCs w:val="24"/>
        </w:rPr>
        <w:t>双向</w:t>
      </w:r>
      <w:r w:rsidR="003201AA">
        <w:rPr>
          <w:rFonts w:hint="eastAsia"/>
          <w:sz w:val="24"/>
          <w:szCs w:val="24"/>
        </w:rPr>
        <w:t>P</w:t>
      </w:r>
      <w:r w:rsidR="002E7663">
        <w:rPr>
          <w:rFonts w:hint="eastAsia"/>
          <w:sz w:val="24"/>
          <w:szCs w:val="24"/>
        </w:rPr>
        <w:t>PS</w:t>
      </w:r>
      <w:r w:rsidR="00A71565">
        <w:rPr>
          <w:rFonts w:hint="eastAsia"/>
          <w:sz w:val="24"/>
          <w:szCs w:val="24"/>
        </w:rPr>
        <w:t>的</w:t>
      </w:r>
      <w:r w:rsidR="00A71565">
        <w:rPr>
          <w:rFonts w:hint="eastAsia"/>
          <w:sz w:val="24"/>
          <w:szCs w:val="24"/>
        </w:rPr>
        <w:t>3</w:t>
      </w:r>
      <w:r w:rsidR="00A71565">
        <w:rPr>
          <w:rFonts w:hint="eastAsia"/>
          <w:sz w:val="24"/>
          <w:szCs w:val="24"/>
        </w:rPr>
        <w:t>维</w:t>
      </w:r>
      <w:r w:rsidR="004A027D" w:rsidRPr="003A424F">
        <w:rPr>
          <w:sz w:val="24"/>
          <w:szCs w:val="24"/>
        </w:rPr>
        <w:t>结构</w:t>
      </w:r>
      <w:r w:rsidR="004A027D" w:rsidRPr="003A424F">
        <w:rPr>
          <w:rFonts w:hint="eastAsia"/>
          <w:sz w:val="24"/>
          <w:szCs w:val="24"/>
        </w:rPr>
        <w:t>如图</w:t>
      </w:r>
      <w:r w:rsidR="004A027D" w:rsidRPr="003A424F">
        <w:rPr>
          <w:rFonts w:hint="eastAsia"/>
          <w:sz w:val="24"/>
          <w:szCs w:val="24"/>
        </w:rPr>
        <w:t>4</w:t>
      </w:r>
      <w:r w:rsidR="002E7663">
        <w:rPr>
          <w:sz w:val="24"/>
          <w:szCs w:val="24"/>
        </w:rPr>
        <w:t>-1</w:t>
      </w:r>
      <w:r w:rsidR="004A027D" w:rsidRPr="003A424F">
        <w:rPr>
          <w:rFonts w:hint="eastAsia"/>
          <w:sz w:val="24"/>
          <w:szCs w:val="24"/>
        </w:rPr>
        <w:t>所示，</w:t>
      </w:r>
      <w:r w:rsidR="004A027D" w:rsidRPr="003A424F">
        <w:rPr>
          <w:sz w:val="24"/>
          <w:szCs w:val="24"/>
        </w:rPr>
        <w:t>它将</w:t>
      </w:r>
      <w:r w:rsidR="004A027D" w:rsidRPr="003A424F">
        <w:rPr>
          <w:rFonts w:hint="eastAsia"/>
          <w:sz w:val="24"/>
          <w:szCs w:val="24"/>
        </w:rPr>
        <w:t>来自</w:t>
      </w:r>
      <w:r w:rsidR="004A027D" w:rsidRPr="003A424F">
        <w:rPr>
          <w:sz w:val="24"/>
          <w:szCs w:val="24"/>
        </w:rPr>
        <w:t>硅波导的光分成</w:t>
      </w:r>
      <w:r w:rsidR="004A027D" w:rsidRPr="003A424F">
        <w:rPr>
          <w:rFonts w:hint="eastAsia"/>
          <w:sz w:val="24"/>
          <w:szCs w:val="24"/>
        </w:rPr>
        <w:t>两个</w:t>
      </w:r>
      <w:r w:rsidR="004A027D" w:rsidRPr="003A424F">
        <w:rPr>
          <w:sz w:val="24"/>
          <w:szCs w:val="24"/>
        </w:rPr>
        <w:t>方向</w:t>
      </w:r>
      <w:r w:rsidR="00972AB0">
        <w:rPr>
          <w:rFonts w:hint="eastAsia"/>
          <w:sz w:val="24"/>
          <w:szCs w:val="24"/>
        </w:rPr>
        <w:t>耦合</w:t>
      </w:r>
      <w:r w:rsidR="00A71565">
        <w:rPr>
          <w:rFonts w:hint="eastAsia"/>
          <w:sz w:val="24"/>
          <w:szCs w:val="24"/>
        </w:rPr>
        <w:t>并</w:t>
      </w:r>
      <w:r w:rsidR="004A027D" w:rsidRPr="003A424F">
        <w:rPr>
          <w:rFonts w:hint="eastAsia"/>
          <w:sz w:val="24"/>
          <w:szCs w:val="24"/>
        </w:rPr>
        <w:t>输出</w:t>
      </w:r>
      <w:r w:rsidR="00846C2F">
        <w:rPr>
          <w:rFonts w:hint="eastAsia"/>
          <w:sz w:val="24"/>
          <w:szCs w:val="24"/>
        </w:rPr>
        <w:t>；</w:t>
      </w:r>
      <w:r w:rsidR="00A71565">
        <w:rPr>
          <w:rFonts w:hint="eastAsia"/>
          <w:sz w:val="24"/>
          <w:szCs w:val="24"/>
        </w:rPr>
        <w:t>其中</w:t>
      </w:r>
      <w:r w:rsidR="00A71565">
        <w:rPr>
          <w:sz w:val="24"/>
          <w:szCs w:val="24"/>
        </w:rPr>
        <w:t>，</w:t>
      </w:r>
      <w:r w:rsidR="00846C2F">
        <w:rPr>
          <w:sz w:val="24"/>
          <w:szCs w:val="24"/>
        </w:rPr>
        <w:t>上侧</w:t>
      </w:r>
      <w:r w:rsidR="00F41A0D">
        <w:rPr>
          <w:rFonts w:hint="eastAsia"/>
          <w:sz w:val="24"/>
          <w:szCs w:val="24"/>
        </w:rPr>
        <w:t>SPP</w:t>
      </w:r>
      <w:r w:rsidR="00F41A0D">
        <w:rPr>
          <w:sz w:val="24"/>
          <w:szCs w:val="24"/>
        </w:rPr>
        <w:t>s</w:t>
      </w:r>
      <w:r w:rsidR="00846C2F">
        <w:rPr>
          <w:sz w:val="24"/>
          <w:szCs w:val="24"/>
        </w:rPr>
        <w:t>波导的</w:t>
      </w:r>
      <w:r w:rsidR="004A027D" w:rsidRPr="003A424F">
        <w:rPr>
          <w:sz w:val="24"/>
          <w:szCs w:val="24"/>
        </w:rPr>
        <w:t>输出</w:t>
      </w:r>
      <w:r w:rsidR="00846C2F">
        <w:rPr>
          <w:rFonts w:hint="eastAsia"/>
          <w:sz w:val="24"/>
          <w:szCs w:val="24"/>
        </w:rPr>
        <w:t>用</w:t>
      </w:r>
      <w:proofErr w:type="spellStart"/>
      <w:r w:rsidR="002772E5" w:rsidRPr="002772E5">
        <w:rPr>
          <w:i/>
          <w:sz w:val="24"/>
          <w:szCs w:val="24"/>
        </w:rPr>
        <w:t>spp</w:t>
      </w:r>
      <w:proofErr w:type="spellEnd"/>
      <w:r w:rsidR="002772E5" w:rsidRPr="002772E5">
        <w:rPr>
          <w:i/>
          <w:sz w:val="24"/>
          <w:szCs w:val="24"/>
        </w:rPr>
        <w:t xml:space="preserve"> out</w:t>
      </w:r>
      <w:r w:rsidR="002772E5" w:rsidRPr="002772E5">
        <w:rPr>
          <w:i/>
          <w:sz w:val="24"/>
          <w:szCs w:val="24"/>
          <w:vertAlign w:val="subscript"/>
        </w:rPr>
        <w:t>1</w:t>
      </w:r>
      <w:r w:rsidR="00846C2F">
        <w:rPr>
          <w:rFonts w:hint="eastAsia"/>
          <w:sz w:val="24"/>
          <w:szCs w:val="24"/>
        </w:rPr>
        <w:t>表示，右</w:t>
      </w:r>
      <w:r w:rsidR="00846C2F">
        <w:rPr>
          <w:sz w:val="24"/>
          <w:szCs w:val="24"/>
        </w:rPr>
        <w:t>侧</w:t>
      </w:r>
      <w:r w:rsidR="00F41A0D">
        <w:rPr>
          <w:rFonts w:hint="eastAsia"/>
          <w:sz w:val="24"/>
          <w:szCs w:val="24"/>
        </w:rPr>
        <w:t>SPP</w:t>
      </w:r>
      <w:r w:rsidR="00F41A0D">
        <w:rPr>
          <w:sz w:val="24"/>
          <w:szCs w:val="24"/>
        </w:rPr>
        <w:t>s</w:t>
      </w:r>
      <w:r w:rsidR="00846C2F">
        <w:rPr>
          <w:sz w:val="24"/>
          <w:szCs w:val="24"/>
        </w:rPr>
        <w:t>波导的</w:t>
      </w:r>
      <w:r w:rsidR="00846C2F" w:rsidRPr="003A424F">
        <w:rPr>
          <w:sz w:val="24"/>
          <w:szCs w:val="24"/>
        </w:rPr>
        <w:t>输出</w:t>
      </w:r>
      <w:r w:rsidR="00846C2F">
        <w:rPr>
          <w:rFonts w:hint="eastAsia"/>
          <w:sz w:val="24"/>
          <w:szCs w:val="24"/>
        </w:rPr>
        <w:t>用</w:t>
      </w:r>
      <w:proofErr w:type="spellStart"/>
      <w:r w:rsidR="002772E5" w:rsidRPr="002772E5">
        <w:rPr>
          <w:i/>
          <w:sz w:val="24"/>
          <w:szCs w:val="24"/>
        </w:rPr>
        <w:t>spp</w:t>
      </w:r>
      <w:proofErr w:type="spellEnd"/>
      <w:r w:rsidR="002772E5" w:rsidRPr="002772E5">
        <w:rPr>
          <w:i/>
          <w:sz w:val="24"/>
          <w:szCs w:val="24"/>
        </w:rPr>
        <w:t xml:space="preserve"> out</w:t>
      </w:r>
      <w:r w:rsidR="002772E5">
        <w:rPr>
          <w:i/>
          <w:sz w:val="24"/>
          <w:szCs w:val="24"/>
          <w:vertAlign w:val="subscript"/>
        </w:rPr>
        <w:t>2</w:t>
      </w:r>
      <w:r w:rsidR="00846C2F">
        <w:rPr>
          <w:rFonts w:hint="eastAsia"/>
          <w:sz w:val="24"/>
          <w:szCs w:val="24"/>
        </w:rPr>
        <w:t>表示</w:t>
      </w:r>
      <w:r w:rsidR="00F41A0D">
        <w:rPr>
          <w:rFonts w:hint="eastAsia"/>
          <w:sz w:val="24"/>
          <w:szCs w:val="24"/>
        </w:rPr>
        <w:t>，结构</w:t>
      </w:r>
      <w:r w:rsidR="00F41A0D">
        <w:rPr>
          <w:sz w:val="24"/>
          <w:szCs w:val="24"/>
        </w:rPr>
        <w:t>的</w:t>
      </w:r>
      <w:r w:rsidR="00F41A0D">
        <w:rPr>
          <w:rFonts w:hint="eastAsia"/>
          <w:sz w:val="24"/>
          <w:szCs w:val="24"/>
        </w:rPr>
        <w:t>每一个</w:t>
      </w:r>
      <w:r w:rsidR="00F41A0D">
        <w:rPr>
          <w:sz w:val="24"/>
          <w:szCs w:val="24"/>
        </w:rPr>
        <w:t>组成部分的尺寸</w:t>
      </w:r>
      <w:r w:rsidR="000504EF">
        <w:rPr>
          <w:rFonts w:hint="eastAsia"/>
          <w:sz w:val="24"/>
          <w:szCs w:val="24"/>
        </w:rPr>
        <w:t>参考</w:t>
      </w:r>
      <w:r w:rsidR="00F41A0D">
        <w:rPr>
          <w:sz w:val="24"/>
          <w:szCs w:val="24"/>
        </w:rPr>
        <w:t>图</w:t>
      </w:r>
      <w:r w:rsidR="000504EF">
        <w:rPr>
          <w:rFonts w:hint="eastAsia"/>
          <w:sz w:val="24"/>
          <w:szCs w:val="24"/>
        </w:rPr>
        <w:t>中</w:t>
      </w:r>
      <w:r w:rsidR="00F41A0D">
        <w:rPr>
          <w:sz w:val="24"/>
          <w:szCs w:val="24"/>
        </w:rPr>
        <w:t>标注</w:t>
      </w:r>
      <w:r w:rsidR="004A027D" w:rsidRPr="003A424F">
        <w:rPr>
          <w:sz w:val="24"/>
          <w:szCs w:val="24"/>
        </w:rPr>
        <w:t>。</w:t>
      </w:r>
    </w:p>
    <w:p w14:paraId="1C0D111A" w14:textId="0D901C6D" w:rsidR="00846C2F" w:rsidRDefault="00EA2A11" w:rsidP="00EA2A11">
      <w:pPr>
        <w:jc w:val="center"/>
        <w:rPr>
          <w:sz w:val="24"/>
          <w:szCs w:val="24"/>
        </w:rPr>
      </w:pPr>
      <w:r>
        <w:rPr>
          <w:noProof/>
          <w:sz w:val="24"/>
          <w:szCs w:val="24"/>
        </w:rPr>
        <w:drawing>
          <wp:inline distT="0" distB="0" distL="0" distR="0" wp14:anchorId="6C9F3D03" wp14:editId="1E0C63D1">
            <wp:extent cx="4581525" cy="291747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jiegou1.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591746" cy="2923980"/>
                    </a:xfrm>
                    <a:prstGeom prst="rect">
                      <a:avLst/>
                    </a:prstGeom>
                  </pic:spPr>
                </pic:pic>
              </a:graphicData>
            </a:graphic>
          </wp:inline>
        </w:drawing>
      </w:r>
    </w:p>
    <w:p w14:paraId="301425C4" w14:textId="6F96BA98" w:rsidR="00846C2F" w:rsidRPr="00846C2F" w:rsidRDefault="00846C2F" w:rsidP="00846C2F">
      <w:pPr>
        <w:jc w:val="center"/>
        <w:rPr>
          <w:rFonts w:eastAsia="楷体"/>
          <w:noProof/>
          <w:szCs w:val="24"/>
        </w:rPr>
      </w:pPr>
      <w:r w:rsidRPr="00846C2F">
        <w:rPr>
          <w:rFonts w:eastAsia="楷体" w:hint="eastAsia"/>
          <w:noProof/>
          <w:szCs w:val="24"/>
        </w:rPr>
        <w:t>图</w:t>
      </w:r>
      <w:r w:rsidRPr="00846C2F">
        <w:rPr>
          <w:rFonts w:eastAsia="楷体" w:hint="eastAsia"/>
          <w:noProof/>
          <w:szCs w:val="24"/>
        </w:rPr>
        <w:t>4</w:t>
      </w:r>
      <w:r w:rsidR="002E7663">
        <w:rPr>
          <w:rFonts w:eastAsia="楷体"/>
          <w:noProof/>
          <w:szCs w:val="24"/>
        </w:rPr>
        <w:t>-1</w:t>
      </w:r>
      <w:r w:rsidRPr="00846C2F">
        <w:rPr>
          <w:rFonts w:eastAsia="楷体"/>
          <w:noProof/>
          <w:szCs w:val="24"/>
        </w:rPr>
        <w:t xml:space="preserve"> </w:t>
      </w:r>
      <w:r w:rsidR="00054DB1">
        <w:rPr>
          <w:rFonts w:eastAsia="楷体" w:hint="eastAsia"/>
          <w:noProof/>
          <w:szCs w:val="24"/>
        </w:rPr>
        <w:t>双向</w:t>
      </w:r>
      <w:r w:rsidR="003201AA">
        <w:rPr>
          <w:rFonts w:eastAsia="楷体" w:hint="eastAsia"/>
          <w:noProof/>
          <w:szCs w:val="24"/>
        </w:rPr>
        <w:t>P</w:t>
      </w:r>
      <w:r w:rsidR="00F97ACC">
        <w:rPr>
          <w:rFonts w:eastAsia="楷体"/>
          <w:noProof/>
          <w:szCs w:val="24"/>
        </w:rPr>
        <w:t>PS</w:t>
      </w:r>
      <w:r w:rsidR="00A71565">
        <w:rPr>
          <w:rFonts w:eastAsia="楷体" w:hint="eastAsia"/>
          <w:noProof/>
          <w:szCs w:val="24"/>
        </w:rPr>
        <w:t>三维</w:t>
      </w:r>
      <w:r w:rsidRPr="00846C2F">
        <w:rPr>
          <w:rFonts w:eastAsia="楷体" w:hint="eastAsia"/>
          <w:noProof/>
          <w:szCs w:val="24"/>
        </w:rPr>
        <w:t>结构</w:t>
      </w:r>
      <w:r w:rsidRPr="00846C2F">
        <w:rPr>
          <w:rFonts w:eastAsia="楷体"/>
          <w:noProof/>
          <w:szCs w:val="24"/>
        </w:rPr>
        <w:t>图</w:t>
      </w:r>
    </w:p>
    <w:p w14:paraId="5B9D22D9" w14:textId="6F538CF2" w:rsidR="004A027D" w:rsidRPr="003A424F" w:rsidRDefault="004A027D" w:rsidP="004A027D">
      <w:pPr>
        <w:spacing w:line="400" w:lineRule="exact"/>
        <w:ind w:firstLine="420"/>
        <w:rPr>
          <w:sz w:val="24"/>
          <w:szCs w:val="24"/>
        </w:rPr>
      </w:pPr>
      <w:r w:rsidRPr="003A424F">
        <w:rPr>
          <w:rFonts w:hint="eastAsia"/>
          <w:sz w:val="24"/>
          <w:szCs w:val="24"/>
        </w:rPr>
        <w:t>对于</w:t>
      </w:r>
      <w:r w:rsidR="000504EF">
        <w:rPr>
          <w:rFonts w:hint="eastAsia"/>
          <w:sz w:val="24"/>
          <w:szCs w:val="24"/>
        </w:rPr>
        <w:t>功率</w:t>
      </w:r>
      <w:r w:rsidRPr="003A424F">
        <w:rPr>
          <w:rFonts w:hint="eastAsia"/>
          <w:sz w:val="24"/>
          <w:szCs w:val="24"/>
        </w:rPr>
        <w:t>均分</w:t>
      </w:r>
      <w:r w:rsidRPr="003A424F">
        <w:rPr>
          <w:sz w:val="24"/>
          <w:szCs w:val="24"/>
        </w:rPr>
        <w:t>的</w:t>
      </w:r>
      <w:r w:rsidR="00054DB1">
        <w:rPr>
          <w:sz w:val="24"/>
          <w:szCs w:val="24"/>
        </w:rPr>
        <w:t>双向</w:t>
      </w:r>
      <w:r w:rsidRPr="003A424F">
        <w:rPr>
          <w:sz w:val="24"/>
          <w:szCs w:val="24"/>
        </w:rPr>
        <w:t>分束</w:t>
      </w:r>
      <w:r w:rsidR="00F97ACC">
        <w:rPr>
          <w:sz w:val="24"/>
          <w:szCs w:val="24"/>
        </w:rPr>
        <w:t>P</w:t>
      </w:r>
      <w:r w:rsidR="003201AA">
        <w:rPr>
          <w:sz w:val="24"/>
          <w:szCs w:val="24"/>
        </w:rPr>
        <w:t>P</w:t>
      </w:r>
      <w:r w:rsidR="00F97ACC">
        <w:rPr>
          <w:sz w:val="24"/>
          <w:szCs w:val="24"/>
        </w:rPr>
        <w:t>S</w:t>
      </w:r>
      <w:r w:rsidR="00A71565">
        <w:rPr>
          <w:rFonts w:hint="eastAsia"/>
          <w:sz w:val="24"/>
          <w:szCs w:val="24"/>
        </w:rPr>
        <w:t>而言</w:t>
      </w:r>
      <w:r w:rsidRPr="003A424F">
        <w:rPr>
          <w:rFonts w:hint="eastAsia"/>
          <w:sz w:val="24"/>
          <w:szCs w:val="24"/>
        </w:rPr>
        <w:t>，输出</w:t>
      </w:r>
      <w:r w:rsidRPr="003A424F">
        <w:rPr>
          <w:sz w:val="24"/>
          <w:szCs w:val="24"/>
        </w:rPr>
        <w:t>到上侧和右侧的</w:t>
      </w:r>
      <w:r w:rsidRPr="003A424F">
        <w:rPr>
          <w:rFonts w:hint="eastAsia"/>
          <w:sz w:val="24"/>
          <w:szCs w:val="24"/>
        </w:rPr>
        <w:t>光</w:t>
      </w:r>
      <w:r w:rsidRPr="003A424F">
        <w:rPr>
          <w:sz w:val="24"/>
          <w:szCs w:val="24"/>
        </w:rPr>
        <w:t>功率</w:t>
      </w:r>
      <w:r w:rsidRPr="003A424F">
        <w:rPr>
          <w:rFonts w:hint="eastAsia"/>
          <w:sz w:val="24"/>
          <w:szCs w:val="24"/>
        </w:rPr>
        <w:t>分别</w:t>
      </w:r>
      <w:r w:rsidRPr="003A424F">
        <w:rPr>
          <w:sz w:val="24"/>
          <w:szCs w:val="24"/>
        </w:rPr>
        <w:t>占</w:t>
      </w:r>
      <w:r w:rsidRPr="003A424F">
        <w:rPr>
          <w:rFonts w:hint="eastAsia"/>
          <w:sz w:val="24"/>
          <w:szCs w:val="24"/>
        </w:rPr>
        <w:t>总功率</w:t>
      </w:r>
      <w:r w:rsidRPr="003A424F">
        <w:rPr>
          <w:sz w:val="24"/>
          <w:szCs w:val="24"/>
        </w:rPr>
        <w:t>的</w:t>
      </w:r>
      <w:r w:rsidRPr="003A424F">
        <w:rPr>
          <w:rFonts w:hint="eastAsia"/>
          <w:sz w:val="24"/>
          <w:szCs w:val="24"/>
        </w:rPr>
        <w:t>50</w:t>
      </w:r>
      <w:r w:rsidRPr="003A424F">
        <w:rPr>
          <w:sz w:val="24"/>
          <w:szCs w:val="24"/>
        </w:rPr>
        <w:t>%</w:t>
      </w:r>
      <w:r w:rsidRPr="003A424F">
        <w:rPr>
          <w:sz w:val="24"/>
          <w:szCs w:val="24"/>
        </w:rPr>
        <w:t>，利用</w:t>
      </w:r>
      <w:r w:rsidRPr="003A424F">
        <w:rPr>
          <w:rFonts w:hint="eastAsia"/>
          <w:sz w:val="24"/>
          <w:szCs w:val="24"/>
        </w:rPr>
        <w:t>MDBS</w:t>
      </w:r>
      <w:r w:rsidRPr="003A424F">
        <w:rPr>
          <w:rFonts w:hint="eastAsia"/>
          <w:sz w:val="24"/>
          <w:szCs w:val="24"/>
        </w:rPr>
        <w:t>算法</w:t>
      </w:r>
      <w:r w:rsidRPr="003A424F">
        <w:rPr>
          <w:sz w:val="24"/>
          <w:szCs w:val="24"/>
        </w:rPr>
        <w:t>对</w:t>
      </w:r>
      <w:r>
        <w:rPr>
          <w:sz w:val="24"/>
          <w:szCs w:val="24"/>
        </w:rPr>
        <w:t>SCM</w:t>
      </w:r>
      <w:r w:rsidRPr="003A424F">
        <w:rPr>
          <w:sz w:val="24"/>
          <w:szCs w:val="24"/>
        </w:rPr>
        <w:t>结构</w:t>
      </w:r>
      <w:r w:rsidRPr="003A424F">
        <w:rPr>
          <w:rFonts w:hint="eastAsia"/>
          <w:sz w:val="24"/>
          <w:szCs w:val="24"/>
        </w:rPr>
        <w:t>进行</w:t>
      </w:r>
      <w:r w:rsidRPr="003A424F">
        <w:rPr>
          <w:sz w:val="24"/>
          <w:szCs w:val="24"/>
        </w:rPr>
        <w:t>设计，</w:t>
      </w:r>
      <w:r w:rsidRPr="003A424F">
        <w:rPr>
          <w:rFonts w:hint="eastAsia"/>
          <w:sz w:val="24"/>
          <w:szCs w:val="24"/>
        </w:rPr>
        <w:t>此算法</w:t>
      </w:r>
      <w:r w:rsidRPr="003A424F">
        <w:rPr>
          <w:sz w:val="24"/>
          <w:szCs w:val="24"/>
        </w:rPr>
        <w:t>已经在</w:t>
      </w:r>
      <w:r w:rsidRPr="003A424F">
        <w:rPr>
          <w:rFonts w:hint="eastAsia"/>
          <w:sz w:val="24"/>
          <w:szCs w:val="24"/>
        </w:rPr>
        <w:t>第二章</w:t>
      </w:r>
      <w:r w:rsidRPr="003A424F">
        <w:rPr>
          <w:sz w:val="24"/>
          <w:szCs w:val="24"/>
        </w:rPr>
        <w:t>和第三</w:t>
      </w:r>
      <w:r w:rsidRPr="003A424F">
        <w:rPr>
          <w:sz w:val="24"/>
          <w:szCs w:val="24"/>
        </w:rPr>
        <w:lastRenderedPageBreak/>
        <w:t>章</w:t>
      </w:r>
      <w:r w:rsidRPr="003A424F">
        <w:rPr>
          <w:rFonts w:hint="eastAsia"/>
          <w:sz w:val="24"/>
          <w:szCs w:val="24"/>
        </w:rPr>
        <w:t>介绍过</w:t>
      </w:r>
      <w:r w:rsidRPr="003A424F">
        <w:rPr>
          <w:sz w:val="24"/>
          <w:szCs w:val="24"/>
        </w:rPr>
        <w:t>。</w:t>
      </w:r>
    </w:p>
    <w:p w14:paraId="6A767FBA" w14:textId="2648817E" w:rsidR="00A90B6C" w:rsidRDefault="004A027D" w:rsidP="00A90B6C">
      <w:pPr>
        <w:spacing w:line="400" w:lineRule="exact"/>
        <w:ind w:firstLine="420"/>
        <w:rPr>
          <w:sz w:val="24"/>
          <w:szCs w:val="24"/>
        </w:rPr>
      </w:pPr>
      <w:r w:rsidRPr="003A424F">
        <w:rPr>
          <w:rFonts w:hint="eastAsia"/>
          <w:sz w:val="24"/>
          <w:szCs w:val="24"/>
        </w:rPr>
        <w:t>在</w:t>
      </w:r>
      <w:r w:rsidRPr="003A424F">
        <w:rPr>
          <w:rFonts w:hint="eastAsia"/>
          <w:sz w:val="24"/>
          <w:szCs w:val="24"/>
        </w:rPr>
        <w:t>1</w:t>
      </w:r>
      <w:r w:rsidR="00957DEB">
        <w:rPr>
          <w:rFonts w:hint="eastAsia"/>
          <w:sz w:val="24"/>
          <w:szCs w:val="24"/>
        </w:rPr>
        <w:t>.</w:t>
      </w:r>
      <w:r w:rsidRPr="003A424F">
        <w:rPr>
          <w:rFonts w:hint="eastAsia"/>
          <w:sz w:val="24"/>
          <w:szCs w:val="24"/>
        </w:rPr>
        <w:t>50</w:t>
      </w:r>
      <w:r w:rsidR="00957DEB">
        <w:rPr>
          <w:sz w:val="24"/>
          <w:szCs w:val="24"/>
        </w:rPr>
        <w:t xml:space="preserve"> </w:t>
      </w:r>
      <w:proofErr w:type="spellStart"/>
      <w:r w:rsidR="00957DEB">
        <w:rPr>
          <w:sz w:val="24"/>
          <w:szCs w:val="24"/>
        </w:rPr>
        <w:t>μ</w:t>
      </w:r>
      <w:r w:rsidRPr="003A424F">
        <w:rPr>
          <w:sz w:val="24"/>
          <w:szCs w:val="24"/>
        </w:rPr>
        <w:t>m</w:t>
      </w:r>
      <w:proofErr w:type="spellEnd"/>
      <w:r w:rsidRPr="003A424F">
        <w:rPr>
          <w:rFonts w:hint="eastAsia"/>
          <w:sz w:val="24"/>
          <w:szCs w:val="24"/>
        </w:rPr>
        <w:t>到</w:t>
      </w:r>
      <w:r w:rsidR="00957DEB" w:rsidRPr="003A424F">
        <w:rPr>
          <w:rFonts w:hint="eastAsia"/>
          <w:sz w:val="24"/>
          <w:szCs w:val="24"/>
        </w:rPr>
        <w:t>1</w:t>
      </w:r>
      <w:r w:rsidR="00957DEB">
        <w:rPr>
          <w:rFonts w:hint="eastAsia"/>
          <w:sz w:val="24"/>
          <w:szCs w:val="24"/>
        </w:rPr>
        <w:t>.6</w:t>
      </w:r>
      <w:r w:rsidR="00957DEB" w:rsidRPr="003A424F">
        <w:rPr>
          <w:rFonts w:hint="eastAsia"/>
          <w:sz w:val="24"/>
          <w:szCs w:val="24"/>
        </w:rPr>
        <w:t>0</w:t>
      </w:r>
      <w:r w:rsidR="00957DEB">
        <w:rPr>
          <w:sz w:val="24"/>
          <w:szCs w:val="24"/>
        </w:rPr>
        <w:t xml:space="preserve"> </w:t>
      </w:r>
      <w:proofErr w:type="spellStart"/>
      <w:r w:rsidR="00957DEB">
        <w:rPr>
          <w:sz w:val="24"/>
          <w:szCs w:val="24"/>
        </w:rPr>
        <w:t>μ</w:t>
      </w:r>
      <w:r w:rsidR="00957DEB" w:rsidRPr="003A424F">
        <w:rPr>
          <w:sz w:val="24"/>
          <w:szCs w:val="24"/>
        </w:rPr>
        <w:t>m</w:t>
      </w:r>
      <w:proofErr w:type="spellEnd"/>
      <w:r w:rsidRPr="003A424F">
        <w:rPr>
          <w:sz w:val="24"/>
          <w:szCs w:val="24"/>
        </w:rPr>
        <w:t>的波长范围内</w:t>
      </w:r>
      <w:r w:rsidR="005F65E4">
        <w:rPr>
          <w:rFonts w:hint="eastAsia"/>
          <w:sz w:val="24"/>
          <w:szCs w:val="24"/>
        </w:rPr>
        <w:t>，抽样</w:t>
      </w:r>
      <w:r w:rsidRPr="003A424F">
        <w:rPr>
          <w:rFonts w:hint="eastAsia"/>
          <w:sz w:val="24"/>
          <w:szCs w:val="24"/>
        </w:rPr>
        <w:t>100</w:t>
      </w:r>
      <w:r w:rsidR="005F65E4">
        <w:rPr>
          <w:rFonts w:hint="eastAsia"/>
          <w:sz w:val="24"/>
          <w:szCs w:val="24"/>
        </w:rPr>
        <w:t>个点</w:t>
      </w:r>
      <w:r w:rsidR="005F65E4">
        <w:rPr>
          <w:sz w:val="24"/>
          <w:szCs w:val="24"/>
        </w:rPr>
        <w:t>组成透射谱</w:t>
      </w:r>
      <w:r w:rsidRPr="003A424F">
        <w:rPr>
          <w:sz w:val="24"/>
          <w:szCs w:val="24"/>
        </w:rPr>
        <w:t>，设置</w:t>
      </w:r>
      <w:r w:rsidRPr="003A424F">
        <w:rPr>
          <w:rFonts w:hint="eastAsia"/>
          <w:sz w:val="24"/>
          <w:szCs w:val="24"/>
        </w:rPr>
        <w:t>上侧</w:t>
      </w:r>
      <w:r w:rsidRPr="003A424F">
        <w:rPr>
          <w:sz w:val="24"/>
          <w:szCs w:val="24"/>
        </w:rPr>
        <w:t>与右侧</w:t>
      </w:r>
      <w:r w:rsidR="005F65E4">
        <w:rPr>
          <w:rFonts w:hint="eastAsia"/>
          <w:sz w:val="24"/>
          <w:szCs w:val="24"/>
        </w:rPr>
        <w:t>SPP</w:t>
      </w:r>
      <w:r w:rsidR="005F65E4">
        <w:rPr>
          <w:sz w:val="24"/>
          <w:szCs w:val="24"/>
        </w:rPr>
        <w:t>s</w:t>
      </w:r>
      <w:r w:rsidR="005F65E4">
        <w:rPr>
          <w:sz w:val="24"/>
          <w:szCs w:val="24"/>
        </w:rPr>
        <w:t>波导</w:t>
      </w:r>
      <w:r w:rsidRPr="003A424F">
        <w:rPr>
          <w:sz w:val="24"/>
          <w:szCs w:val="24"/>
        </w:rPr>
        <w:t>输出端的目标透射谱均为数值为</w:t>
      </w:r>
      <w:r w:rsidRPr="003A424F">
        <w:rPr>
          <w:rFonts w:hint="eastAsia"/>
          <w:sz w:val="24"/>
          <w:szCs w:val="24"/>
        </w:rPr>
        <w:t>0.5</w:t>
      </w:r>
      <w:r w:rsidRPr="003A424F">
        <w:rPr>
          <w:rFonts w:hint="eastAsia"/>
          <w:sz w:val="24"/>
          <w:szCs w:val="24"/>
        </w:rPr>
        <w:t>的矩阵，其</w:t>
      </w:r>
      <w:r w:rsidRPr="003A424F">
        <w:rPr>
          <w:sz w:val="24"/>
          <w:szCs w:val="24"/>
        </w:rPr>
        <w:t>维度为</w:t>
      </w:r>
      <w:r w:rsidRPr="003A424F">
        <w:rPr>
          <w:rFonts w:hint="eastAsia"/>
          <w:sz w:val="24"/>
          <w:szCs w:val="24"/>
        </w:rPr>
        <w:t>1</w:t>
      </w:r>
      <m:oMath>
        <m:r>
          <m:rPr>
            <m:sty m:val="p"/>
          </m:rPr>
          <w:rPr>
            <w:rFonts w:ascii="Cambria Math" w:hAnsi="Cambria Math"/>
            <w:sz w:val="24"/>
            <w:szCs w:val="24"/>
          </w:rPr>
          <m:t>×</m:t>
        </m:r>
      </m:oMath>
      <w:r w:rsidRPr="003A424F">
        <w:rPr>
          <w:sz w:val="24"/>
          <w:szCs w:val="24"/>
        </w:rPr>
        <w:t>100</w:t>
      </w:r>
      <w:r w:rsidRPr="003A424F">
        <w:rPr>
          <w:rFonts w:hint="eastAsia"/>
          <w:sz w:val="24"/>
          <w:szCs w:val="24"/>
        </w:rPr>
        <w:t>。</w:t>
      </w:r>
    </w:p>
    <w:p w14:paraId="0D667CB4" w14:textId="5CAFCAFC" w:rsidR="00A90B6C" w:rsidRDefault="00A90B6C" w:rsidP="00A90B6C">
      <w:pPr>
        <w:spacing w:line="400" w:lineRule="exact"/>
        <w:ind w:firstLine="420"/>
        <w:rPr>
          <w:sz w:val="24"/>
          <w:szCs w:val="24"/>
        </w:rPr>
      </w:pPr>
      <w:r>
        <w:rPr>
          <w:rFonts w:hint="eastAsia"/>
          <w:sz w:val="24"/>
          <w:szCs w:val="24"/>
        </w:rPr>
        <w:t>P</w:t>
      </w:r>
      <w:r w:rsidR="003201AA">
        <w:rPr>
          <w:sz w:val="24"/>
          <w:szCs w:val="24"/>
        </w:rPr>
        <w:t>P</w:t>
      </w:r>
      <w:r>
        <w:rPr>
          <w:rFonts w:hint="eastAsia"/>
          <w:sz w:val="24"/>
          <w:szCs w:val="24"/>
        </w:rPr>
        <w:t>S</w:t>
      </w:r>
      <w:r>
        <w:rPr>
          <w:rFonts w:hint="eastAsia"/>
          <w:sz w:val="24"/>
          <w:szCs w:val="24"/>
        </w:rPr>
        <w:t>的</w:t>
      </w:r>
      <w:proofErr w:type="gramStart"/>
      <w:r>
        <w:rPr>
          <w:sz w:val="24"/>
          <w:szCs w:val="24"/>
        </w:rPr>
        <w:t>透射谱与</w:t>
      </w:r>
      <w:r w:rsidRPr="003A424F">
        <w:rPr>
          <w:sz w:val="24"/>
          <w:szCs w:val="24"/>
        </w:rPr>
        <w:t>目标</w:t>
      </w:r>
      <w:proofErr w:type="gramEnd"/>
      <w:r w:rsidRPr="003A424F">
        <w:rPr>
          <w:sz w:val="24"/>
          <w:szCs w:val="24"/>
        </w:rPr>
        <w:t>透射谱差值</w:t>
      </w:r>
      <w:r>
        <w:rPr>
          <w:rFonts w:hint="eastAsia"/>
          <w:sz w:val="24"/>
          <w:szCs w:val="24"/>
        </w:rPr>
        <w:t>由</w:t>
      </w:r>
      <w:r>
        <w:rPr>
          <w:sz w:val="24"/>
          <w:szCs w:val="24"/>
        </w:rPr>
        <w:t>式（</w:t>
      </w:r>
      <w:r>
        <w:rPr>
          <w:rFonts w:hint="eastAsia"/>
          <w:sz w:val="24"/>
          <w:szCs w:val="24"/>
        </w:rPr>
        <w:t>4</w:t>
      </w:r>
      <w:r>
        <w:rPr>
          <w:sz w:val="24"/>
          <w:szCs w:val="24"/>
        </w:rPr>
        <w:t>-1</w:t>
      </w:r>
      <w:r>
        <w:rPr>
          <w:sz w:val="24"/>
          <w:szCs w:val="24"/>
        </w:rPr>
        <w:t>）</w:t>
      </w:r>
      <w:r>
        <w:rPr>
          <w:rFonts w:hint="eastAsia"/>
          <w:sz w:val="24"/>
          <w:szCs w:val="24"/>
        </w:rPr>
        <w:t>计算</w:t>
      </w:r>
      <w:r>
        <w:rPr>
          <w:sz w:val="24"/>
          <w:szCs w:val="24"/>
        </w:rPr>
        <w:t>：</w:t>
      </w:r>
    </w:p>
    <w:p w14:paraId="4B8B0C84" w14:textId="2130796F" w:rsidR="00A90B6C" w:rsidRPr="00A90B6C" w:rsidRDefault="002772E5" w:rsidP="002772E5">
      <w:pPr>
        <w:ind w:firstLineChars="600" w:firstLine="1440"/>
        <w:rPr>
          <w:sz w:val="24"/>
          <w:szCs w:val="24"/>
        </w:rPr>
      </w:pPr>
      <w:r w:rsidRPr="002772E5">
        <w:rPr>
          <w:position w:val="-28"/>
          <w:sz w:val="24"/>
          <w:szCs w:val="24"/>
        </w:rPr>
        <w:object w:dxaOrig="5400" w:dyaOrig="680" w14:anchorId="1755A2FF">
          <v:shape id="_x0000_i1083" type="#_x0000_t75" style="width:270.15pt;height:34pt" o:ole="">
            <v:imagedata r:id="rId184" o:title=""/>
          </v:shape>
          <o:OLEObject Type="Embed" ProgID="Equation.DSMT4" ShapeID="_x0000_i1083" DrawAspect="Content" ObjectID="_1649608175" r:id="rId185"/>
        </w:object>
      </w:r>
      <w:r w:rsidR="00A90B6C">
        <w:rPr>
          <w:rFonts w:hint="eastAsia"/>
          <w:sz w:val="24"/>
          <w:szCs w:val="24"/>
        </w:rPr>
        <w:t xml:space="preserve"> </w:t>
      </w:r>
      <w:r>
        <w:rPr>
          <w:sz w:val="24"/>
          <w:szCs w:val="24"/>
        </w:rPr>
        <w:t xml:space="preserve">   </w:t>
      </w:r>
      <w:r w:rsidR="00A90B6C">
        <w:rPr>
          <w:sz w:val="24"/>
          <w:szCs w:val="24"/>
        </w:rPr>
        <w:t xml:space="preserve">  </w:t>
      </w:r>
      <w:r w:rsidR="00A90B6C" w:rsidRPr="003A424F">
        <w:rPr>
          <w:rFonts w:hint="eastAsia"/>
          <w:sz w:val="24"/>
          <w:szCs w:val="24"/>
        </w:rPr>
        <w:t>（</w:t>
      </w:r>
      <w:r w:rsidR="00A90B6C" w:rsidRPr="003A424F">
        <w:rPr>
          <w:rFonts w:hint="eastAsia"/>
          <w:sz w:val="24"/>
          <w:szCs w:val="24"/>
        </w:rPr>
        <w:t>4</w:t>
      </w:r>
      <w:r w:rsidR="00A90B6C">
        <w:rPr>
          <w:sz w:val="24"/>
          <w:szCs w:val="24"/>
        </w:rPr>
        <w:t>-1</w:t>
      </w:r>
      <w:r w:rsidR="00A90B6C" w:rsidRPr="003A424F">
        <w:rPr>
          <w:rFonts w:hint="eastAsia"/>
          <w:sz w:val="24"/>
          <w:szCs w:val="24"/>
        </w:rPr>
        <w:t>）</w:t>
      </w:r>
    </w:p>
    <w:p w14:paraId="7C886644" w14:textId="78567A20" w:rsidR="00A90B6C" w:rsidRDefault="00A90B6C" w:rsidP="00EA2A11">
      <w:pPr>
        <w:spacing w:line="400" w:lineRule="exact"/>
        <w:rPr>
          <w:sz w:val="24"/>
          <w:szCs w:val="24"/>
        </w:rPr>
      </w:pPr>
      <w:r>
        <w:rPr>
          <w:rFonts w:hint="eastAsia"/>
          <w:sz w:val="24"/>
          <w:szCs w:val="24"/>
        </w:rPr>
        <w:t>其中</w:t>
      </w:r>
      <w:r>
        <w:rPr>
          <w:sz w:val="24"/>
          <w:szCs w:val="24"/>
        </w:rPr>
        <w:t>，</w:t>
      </w:r>
      <w:r w:rsidRPr="003A424F">
        <w:rPr>
          <w:sz w:val="24"/>
          <w:szCs w:val="24"/>
        </w:rPr>
        <w:t>下标</w:t>
      </w:r>
      <w:r w:rsidRPr="003A424F">
        <w:rPr>
          <w:rFonts w:hint="eastAsia"/>
          <w:sz w:val="24"/>
          <w:szCs w:val="24"/>
        </w:rPr>
        <w:t>1</w:t>
      </w:r>
      <w:r w:rsidRPr="003A424F">
        <w:rPr>
          <w:rFonts w:hint="eastAsia"/>
          <w:sz w:val="24"/>
          <w:szCs w:val="24"/>
        </w:rPr>
        <w:t>和</w:t>
      </w:r>
      <w:r w:rsidRPr="003A424F">
        <w:rPr>
          <w:rFonts w:hint="eastAsia"/>
          <w:sz w:val="24"/>
          <w:szCs w:val="24"/>
        </w:rPr>
        <w:t>2</w:t>
      </w:r>
      <w:r w:rsidRPr="003A424F">
        <w:rPr>
          <w:rFonts w:hint="eastAsia"/>
          <w:sz w:val="24"/>
          <w:szCs w:val="24"/>
        </w:rPr>
        <w:t>分别</w:t>
      </w:r>
      <w:r w:rsidRPr="003A424F">
        <w:rPr>
          <w:sz w:val="24"/>
          <w:szCs w:val="24"/>
        </w:rPr>
        <w:t>代表</w:t>
      </w:r>
      <w:r w:rsidR="00BA3B99">
        <w:rPr>
          <w:rFonts w:hint="eastAsia"/>
          <w:sz w:val="24"/>
          <w:szCs w:val="24"/>
        </w:rPr>
        <w:t>上</w:t>
      </w:r>
      <w:r w:rsidRPr="003A424F">
        <w:rPr>
          <w:rFonts w:hint="eastAsia"/>
          <w:sz w:val="24"/>
          <w:szCs w:val="24"/>
        </w:rPr>
        <w:t>侧</w:t>
      </w:r>
      <w:r w:rsidR="00BA3B99">
        <w:rPr>
          <w:sz w:val="24"/>
          <w:szCs w:val="24"/>
        </w:rPr>
        <w:t>和</w:t>
      </w:r>
      <w:r w:rsidR="00BA3B99">
        <w:rPr>
          <w:rFonts w:hint="eastAsia"/>
          <w:sz w:val="24"/>
          <w:szCs w:val="24"/>
        </w:rPr>
        <w:t>右</w:t>
      </w:r>
      <w:r w:rsidRPr="003A424F">
        <w:rPr>
          <w:sz w:val="24"/>
          <w:szCs w:val="24"/>
        </w:rPr>
        <w:t>侧的</w:t>
      </w:r>
      <w:r>
        <w:rPr>
          <w:rFonts w:hint="eastAsia"/>
          <w:sz w:val="24"/>
          <w:szCs w:val="24"/>
        </w:rPr>
        <w:t>SPP</w:t>
      </w:r>
      <w:r>
        <w:rPr>
          <w:sz w:val="24"/>
          <w:szCs w:val="24"/>
        </w:rPr>
        <w:t>s</w:t>
      </w:r>
      <w:r w:rsidRPr="003A424F">
        <w:rPr>
          <w:sz w:val="24"/>
          <w:szCs w:val="24"/>
        </w:rPr>
        <w:t>波导</w:t>
      </w:r>
      <w:r w:rsidRPr="003A424F">
        <w:rPr>
          <w:rFonts w:hint="eastAsia"/>
          <w:sz w:val="24"/>
          <w:szCs w:val="24"/>
        </w:rPr>
        <w:t>处</w:t>
      </w:r>
      <w:r w:rsidRPr="003A424F">
        <w:rPr>
          <w:sz w:val="24"/>
          <w:szCs w:val="24"/>
        </w:rPr>
        <w:t>的透射谱</w:t>
      </w:r>
      <w:r w:rsidR="00FA25BC">
        <w:rPr>
          <w:rFonts w:hint="eastAsia"/>
          <w:sz w:val="24"/>
          <w:szCs w:val="24"/>
        </w:rPr>
        <w:t>。</w:t>
      </w:r>
    </w:p>
    <w:p w14:paraId="1D21CA02" w14:textId="05F7BFC3" w:rsidR="005F65E4" w:rsidRDefault="004A027D" w:rsidP="005F65E4">
      <w:pPr>
        <w:spacing w:line="400" w:lineRule="exact"/>
        <w:ind w:firstLine="420"/>
        <w:rPr>
          <w:sz w:val="24"/>
          <w:szCs w:val="24"/>
        </w:rPr>
      </w:pPr>
      <w:r w:rsidRPr="003A424F">
        <w:rPr>
          <w:rFonts w:hint="eastAsia"/>
          <w:sz w:val="24"/>
          <w:szCs w:val="24"/>
        </w:rPr>
        <w:t>优化</w:t>
      </w:r>
      <w:r w:rsidRPr="003A424F">
        <w:rPr>
          <w:sz w:val="24"/>
          <w:szCs w:val="24"/>
        </w:rPr>
        <w:t>目标函数</w:t>
      </w:r>
      <w:r w:rsidR="002772E5" w:rsidRPr="002772E5">
        <w:rPr>
          <w:i/>
          <w:sz w:val="24"/>
          <w:szCs w:val="24"/>
        </w:rPr>
        <w:t>target</w:t>
      </w:r>
      <w:r w:rsidR="00A90B6C">
        <w:rPr>
          <w:rFonts w:hint="eastAsia"/>
          <w:sz w:val="24"/>
          <w:szCs w:val="24"/>
        </w:rPr>
        <w:t>由式</w:t>
      </w:r>
      <w:r w:rsidR="005F65E4">
        <w:rPr>
          <w:sz w:val="24"/>
          <w:szCs w:val="24"/>
        </w:rPr>
        <w:t>（</w:t>
      </w:r>
      <w:r w:rsidR="005F65E4">
        <w:rPr>
          <w:rFonts w:hint="eastAsia"/>
          <w:sz w:val="24"/>
          <w:szCs w:val="24"/>
        </w:rPr>
        <w:t>4</w:t>
      </w:r>
      <w:r w:rsidR="005F65E4">
        <w:rPr>
          <w:sz w:val="24"/>
          <w:szCs w:val="24"/>
        </w:rPr>
        <w:t>-</w:t>
      </w:r>
      <w:r w:rsidR="00A90B6C">
        <w:rPr>
          <w:sz w:val="24"/>
          <w:szCs w:val="24"/>
        </w:rPr>
        <w:t>2</w:t>
      </w:r>
      <w:r w:rsidR="005F65E4">
        <w:rPr>
          <w:sz w:val="24"/>
          <w:szCs w:val="24"/>
        </w:rPr>
        <w:t>）</w:t>
      </w:r>
      <w:r w:rsidR="00A90B6C">
        <w:rPr>
          <w:rFonts w:hint="eastAsia"/>
          <w:sz w:val="24"/>
          <w:szCs w:val="24"/>
        </w:rPr>
        <w:t>计算</w:t>
      </w:r>
      <w:r w:rsidRPr="003A424F">
        <w:rPr>
          <w:sz w:val="24"/>
          <w:szCs w:val="24"/>
        </w:rPr>
        <w:t>：</w:t>
      </w:r>
    </w:p>
    <w:p w14:paraId="324F9F2D" w14:textId="5660F39A" w:rsidR="004A027D" w:rsidRPr="003A424F" w:rsidRDefault="002772E5" w:rsidP="002772E5">
      <w:pPr>
        <w:spacing w:line="400" w:lineRule="exact"/>
        <w:ind w:firstLineChars="800" w:firstLine="1920"/>
        <w:rPr>
          <w:sz w:val="24"/>
          <w:szCs w:val="24"/>
        </w:rPr>
      </w:pPr>
      <w:r w:rsidRPr="002772E5">
        <w:rPr>
          <w:position w:val="-12"/>
          <w:sz w:val="24"/>
          <w:szCs w:val="24"/>
        </w:rPr>
        <w:object w:dxaOrig="4660" w:dyaOrig="360" w14:anchorId="78CB00FE">
          <v:shape id="_x0000_i1084" type="#_x0000_t75" style="width:233.3pt;height:17.85pt" o:ole="">
            <v:imagedata r:id="rId186" o:title=""/>
          </v:shape>
          <o:OLEObject Type="Embed" ProgID="Equation.DSMT4" ShapeID="_x0000_i1084" DrawAspect="Content" ObjectID="_1649608176" r:id="rId187"/>
        </w:object>
      </w:r>
      <w:r w:rsidR="005F65E4">
        <w:rPr>
          <w:sz w:val="24"/>
          <w:szCs w:val="24"/>
        </w:rPr>
        <w:t xml:space="preserve">      </w:t>
      </w:r>
      <w:r>
        <w:rPr>
          <w:sz w:val="24"/>
          <w:szCs w:val="24"/>
        </w:rPr>
        <w:t xml:space="preserve">  </w:t>
      </w:r>
      <w:r w:rsidR="005F65E4">
        <w:rPr>
          <w:sz w:val="24"/>
          <w:szCs w:val="24"/>
        </w:rPr>
        <w:t xml:space="preserve"> </w:t>
      </w:r>
      <w:r w:rsidR="00A90B6C" w:rsidRPr="003A424F">
        <w:rPr>
          <w:rFonts w:hint="eastAsia"/>
          <w:sz w:val="24"/>
          <w:szCs w:val="24"/>
        </w:rPr>
        <w:t>（</w:t>
      </w:r>
      <w:r w:rsidR="00A90B6C" w:rsidRPr="003A424F">
        <w:rPr>
          <w:rFonts w:hint="eastAsia"/>
          <w:sz w:val="24"/>
          <w:szCs w:val="24"/>
        </w:rPr>
        <w:t>4</w:t>
      </w:r>
      <w:r w:rsidR="00A90B6C">
        <w:rPr>
          <w:sz w:val="24"/>
          <w:szCs w:val="24"/>
        </w:rPr>
        <w:t>-2</w:t>
      </w:r>
      <w:r w:rsidR="00A90B6C" w:rsidRPr="003A424F">
        <w:rPr>
          <w:rFonts w:hint="eastAsia"/>
          <w:sz w:val="24"/>
          <w:szCs w:val="24"/>
        </w:rPr>
        <w:t>）</w:t>
      </w:r>
    </w:p>
    <w:p w14:paraId="40A994A4" w14:textId="535DBAC0" w:rsidR="004A027D" w:rsidRPr="003A424F" w:rsidRDefault="004A027D" w:rsidP="004A027D">
      <w:pPr>
        <w:spacing w:line="400" w:lineRule="exact"/>
        <w:ind w:firstLine="480"/>
        <w:rPr>
          <w:sz w:val="24"/>
          <w:szCs w:val="24"/>
        </w:rPr>
      </w:pPr>
      <w:r w:rsidRPr="003A424F">
        <w:rPr>
          <w:rFonts w:hint="eastAsia"/>
          <w:sz w:val="24"/>
          <w:szCs w:val="24"/>
        </w:rPr>
        <w:t>如图</w:t>
      </w:r>
      <w:r w:rsidRPr="003A424F">
        <w:rPr>
          <w:rFonts w:hint="eastAsia"/>
          <w:sz w:val="24"/>
          <w:szCs w:val="24"/>
        </w:rPr>
        <w:t>4</w:t>
      </w:r>
      <w:r w:rsidR="00FA25BC">
        <w:rPr>
          <w:sz w:val="24"/>
          <w:szCs w:val="24"/>
        </w:rPr>
        <w:t>-2</w:t>
      </w:r>
      <w:r w:rsidR="00470DCF">
        <w:rPr>
          <w:rFonts w:hint="eastAsia"/>
          <w:sz w:val="24"/>
          <w:szCs w:val="24"/>
        </w:rPr>
        <w:t>所示</w:t>
      </w:r>
      <w:r w:rsidR="00470DCF">
        <w:rPr>
          <w:sz w:val="24"/>
          <w:szCs w:val="24"/>
        </w:rPr>
        <w:t>，</w:t>
      </w:r>
      <w:r w:rsidRPr="003A424F">
        <w:rPr>
          <w:sz w:val="24"/>
          <w:szCs w:val="24"/>
        </w:rPr>
        <w:t>为未经过</w:t>
      </w:r>
      <w:r w:rsidRPr="003A424F">
        <w:rPr>
          <w:rFonts w:hint="eastAsia"/>
          <w:sz w:val="24"/>
          <w:szCs w:val="24"/>
        </w:rPr>
        <w:t>MDBS</w:t>
      </w:r>
      <w:r w:rsidRPr="003A424F">
        <w:rPr>
          <w:rFonts w:hint="eastAsia"/>
          <w:sz w:val="24"/>
          <w:szCs w:val="24"/>
        </w:rPr>
        <w:t>算法</w:t>
      </w:r>
      <w:r w:rsidRPr="003A424F">
        <w:rPr>
          <w:sz w:val="24"/>
          <w:szCs w:val="24"/>
        </w:rPr>
        <w:t>优化</w:t>
      </w:r>
      <w:r>
        <w:rPr>
          <w:sz w:val="24"/>
          <w:szCs w:val="24"/>
        </w:rPr>
        <w:t>的</w:t>
      </w:r>
      <w:r w:rsidR="003201AA">
        <w:rPr>
          <w:rFonts w:hint="eastAsia"/>
          <w:sz w:val="24"/>
          <w:szCs w:val="24"/>
        </w:rPr>
        <w:t>P</w:t>
      </w:r>
      <w:r w:rsidR="00470DCF">
        <w:rPr>
          <w:rFonts w:hint="eastAsia"/>
          <w:sz w:val="24"/>
          <w:szCs w:val="24"/>
        </w:rPr>
        <w:t>PS</w:t>
      </w:r>
      <w:r w:rsidR="00470DCF">
        <w:rPr>
          <w:rFonts w:hint="eastAsia"/>
          <w:sz w:val="24"/>
          <w:szCs w:val="24"/>
        </w:rPr>
        <w:t>的</w:t>
      </w:r>
      <w:r>
        <w:rPr>
          <w:sz w:val="24"/>
          <w:szCs w:val="24"/>
        </w:rPr>
        <w:t>初始透射谱曲</w:t>
      </w:r>
      <w:proofErr w:type="gramStart"/>
      <w:r>
        <w:rPr>
          <w:sz w:val="24"/>
          <w:szCs w:val="24"/>
        </w:rPr>
        <w:t>线</w:t>
      </w:r>
      <w:r w:rsidR="00FA25BC">
        <w:rPr>
          <w:sz w:val="24"/>
          <w:szCs w:val="24"/>
        </w:rPr>
        <w:t>此时</w:t>
      </w:r>
      <w:proofErr w:type="gramEnd"/>
      <w:r w:rsidR="00054DB1">
        <w:rPr>
          <w:sz w:val="24"/>
          <w:szCs w:val="24"/>
        </w:rPr>
        <w:t>双向</w:t>
      </w:r>
      <w:r w:rsidR="003201AA">
        <w:rPr>
          <w:rFonts w:hint="eastAsia"/>
          <w:sz w:val="24"/>
          <w:szCs w:val="24"/>
        </w:rPr>
        <w:t>P</w:t>
      </w:r>
      <w:r w:rsidR="00FA25BC">
        <w:rPr>
          <w:sz w:val="24"/>
          <w:szCs w:val="24"/>
        </w:rPr>
        <w:t>PS</w:t>
      </w:r>
      <w:r w:rsidR="00FA25BC">
        <w:rPr>
          <w:rFonts w:hint="eastAsia"/>
          <w:sz w:val="24"/>
          <w:szCs w:val="24"/>
        </w:rPr>
        <w:t>的</w:t>
      </w:r>
      <w:r w:rsidR="00470DCF">
        <w:rPr>
          <w:rFonts w:hint="eastAsia"/>
          <w:sz w:val="24"/>
          <w:szCs w:val="24"/>
        </w:rPr>
        <w:t>性能</w:t>
      </w:r>
      <w:r w:rsidRPr="003A424F">
        <w:rPr>
          <w:sz w:val="24"/>
          <w:szCs w:val="24"/>
        </w:rPr>
        <w:t>很差，</w:t>
      </w:r>
      <w:r w:rsidRPr="003A424F">
        <w:rPr>
          <w:rFonts w:hint="eastAsia"/>
          <w:sz w:val="24"/>
          <w:szCs w:val="24"/>
        </w:rPr>
        <w:t>并</w:t>
      </w:r>
      <w:r w:rsidR="00FA25BC">
        <w:rPr>
          <w:rFonts w:hint="eastAsia"/>
          <w:sz w:val="24"/>
          <w:szCs w:val="24"/>
        </w:rPr>
        <w:t>且</w:t>
      </w:r>
      <w:r w:rsidRPr="003A424F">
        <w:rPr>
          <w:sz w:val="24"/>
          <w:szCs w:val="24"/>
        </w:rPr>
        <w:t>不能</w:t>
      </w:r>
      <w:r w:rsidRPr="003A424F">
        <w:rPr>
          <w:rFonts w:hint="eastAsia"/>
          <w:sz w:val="24"/>
          <w:szCs w:val="24"/>
        </w:rPr>
        <w:t>将光</w:t>
      </w:r>
      <w:r w:rsidR="00470DCF">
        <w:rPr>
          <w:rFonts w:hint="eastAsia"/>
          <w:sz w:val="24"/>
          <w:szCs w:val="24"/>
        </w:rPr>
        <w:t>高效地</w:t>
      </w:r>
      <w:r w:rsidRPr="003A424F">
        <w:rPr>
          <w:sz w:val="24"/>
          <w:szCs w:val="24"/>
        </w:rPr>
        <w:t>耦合到上侧</w:t>
      </w:r>
      <w:r w:rsidRPr="003A424F">
        <w:rPr>
          <w:rFonts w:hint="eastAsia"/>
          <w:sz w:val="24"/>
          <w:szCs w:val="24"/>
        </w:rPr>
        <w:t>（</w:t>
      </w:r>
      <w:r w:rsidR="00470DCF">
        <w:rPr>
          <w:rFonts w:hint="eastAsia"/>
          <w:sz w:val="24"/>
          <w:szCs w:val="24"/>
        </w:rPr>
        <w:t>对应</w:t>
      </w:r>
      <w:r w:rsidRPr="003A424F">
        <w:rPr>
          <w:rFonts w:hint="eastAsia"/>
          <w:sz w:val="24"/>
          <w:szCs w:val="24"/>
        </w:rPr>
        <w:t>绿色</w:t>
      </w:r>
      <w:r w:rsidR="00470DCF">
        <w:rPr>
          <w:rFonts w:hint="eastAsia"/>
          <w:sz w:val="24"/>
          <w:szCs w:val="24"/>
        </w:rPr>
        <w:t>曲线</w:t>
      </w:r>
      <w:r w:rsidRPr="003A424F">
        <w:rPr>
          <w:rFonts w:hint="eastAsia"/>
          <w:sz w:val="24"/>
          <w:szCs w:val="24"/>
        </w:rPr>
        <w:t>）</w:t>
      </w:r>
      <w:r w:rsidR="00253B1A">
        <w:rPr>
          <w:rFonts w:hint="eastAsia"/>
          <w:sz w:val="24"/>
          <w:szCs w:val="24"/>
        </w:rPr>
        <w:t>和</w:t>
      </w:r>
      <w:r w:rsidR="00253B1A" w:rsidRPr="003A424F">
        <w:rPr>
          <w:sz w:val="24"/>
          <w:szCs w:val="24"/>
        </w:rPr>
        <w:t>右侧</w:t>
      </w:r>
      <w:r w:rsidR="00253B1A" w:rsidRPr="003A424F">
        <w:rPr>
          <w:rFonts w:hint="eastAsia"/>
          <w:sz w:val="24"/>
          <w:szCs w:val="24"/>
        </w:rPr>
        <w:t>（</w:t>
      </w:r>
      <w:r w:rsidR="00253B1A">
        <w:rPr>
          <w:rFonts w:hint="eastAsia"/>
          <w:sz w:val="24"/>
          <w:szCs w:val="24"/>
        </w:rPr>
        <w:t>对应</w:t>
      </w:r>
      <w:r w:rsidR="00253B1A" w:rsidRPr="003A424F">
        <w:rPr>
          <w:rFonts w:hint="eastAsia"/>
          <w:sz w:val="24"/>
          <w:szCs w:val="24"/>
        </w:rPr>
        <w:t>红色</w:t>
      </w:r>
      <w:r w:rsidR="00253B1A">
        <w:rPr>
          <w:rFonts w:hint="eastAsia"/>
          <w:sz w:val="24"/>
          <w:szCs w:val="24"/>
        </w:rPr>
        <w:t>曲线</w:t>
      </w:r>
      <w:r w:rsidR="00253B1A" w:rsidRPr="003A424F">
        <w:rPr>
          <w:rFonts w:hint="eastAsia"/>
          <w:sz w:val="24"/>
          <w:szCs w:val="24"/>
        </w:rPr>
        <w:t>）</w:t>
      </w:r>
      <w:r w:rsidRPr="003A424F">
        <w:rPr>
          <w:sz w:val="24"/>
          <w:szCs w:val="24"/>
        </w:rPr>
        <w:t>的</w:t>
      </w:r>
      <w:r w:rsidR="00470DCF">
        <w:rPr>
          <w:rFonts w:hint="eastAsia"/>
          <w:sz w:val="24"/>
          <w:szCs w:val="24"/>
        </w:rPr>
        <w:t>SPP</w:t>
      </w:r>
      <w:r w:rsidR="00470DCF">
        <w:rPr>
          <w:sz w:val="24"/>
          <w:szCs w:val="24"/>
        </w:rPr>
        <w:t>s</w:t>
      </w:r>
      <w:r w:rsidRPr="003A424F">
        <w:rPr>
          <w:sz w:val="24"/>
          <w:szCs w:val="24"/>
        </w:rPr>
        <w:t>波导并进行分束。</w:t>
      </w:r>
    </w:p>
    <w:p w14:paraId="44B824C1" w14:textId="4D4DAF7C" w:rsidR="004A027D" w:rsidRPr="003A424F" w:rsidRDefault="00447E41" w:rsidP="004A027D">
      <w:pPr>
        <w:jc w:val="center"/>
        <w:rPr>
          <w:sz w:val="24"/>
          <w:szCs w:val="24"/>
        </w:rPr>
      </w:pPr>
      <w:r>
        <w:rPr>
          <w:noProof/>
          <w:sz w:val="24"/>
          <w:szCs w:val="24"/>
        </w:rPr>
        <w:drawing>
          <wp:inline distT="0" distB="0" distL="0" distR="0" wp14:anchorId="38521525" wp14:editId="02F62126">
            <wp:extent cx="3633216" cy="2337816"/>
            <wp:effectExtent l="0" t="0" r="5715"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4_0.5分束器初始.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33216" cy="2337816"/>
                    </a:xfrm>
                    <a:prstGeom prst="rect">
                      <a:avLst/>
                    </a:prstGeom>
                  </pic:spPr>
                </pic:pic>
              </a:graphicData>
            </a:graphic>
          </wp:inline>
        </w:drawing>
      </w:r>
    </w:p>
    <w:p w14:paraId="6766DD66" w14:textId="154C2DF1" w:rsidR="004A027D" w:rsidRPr="003A424F" w:rsidRDefault="004A027D" w:rsidP="004A027D">
      <w:pPr>
        <w:spacing w:line="400" w:lineRule="exact"/>
        <w:jc w:val="center"/>
        <w:rPr>
          <w:rFonts w:eastAsia="楷体"/>
          <w:noProof/>
          <w:szCs w:val="24"/>
        </w:rPr>
      </w:pPr>
      <w:r w:rsidRPr="003A424F">
        <w:rPr>
          <w:rFonts w:eastAsia="楷体" w:hint="eastAsia"/>
          <w:noProof/>
          <w:szCs w:val="24"/>
        </w:rPr>
        <w:t>图</w:t>
      </w:r>
      <w:r w:rsidRPr="003A424F">
        <w:rPr>
          <w:rFonts w:eastAsia="楷体" w:hint="eastAsia"/>
          <w:noProof/>
          <w:szCs w:val="24"/>
        </w:rPr>
        <w:t>4</w:t>
      </w:r>
      <w:r w:rsidR="00FA25BC">
        <w:rPr>
          <w:rFonts w:eastAsia="楷体"/>
          <w:noProof/>
          <w:szCs w:val="24"/>
        </w:rPr>
        <w:t>-2</w:t>
      </w:r>
      <w:r w:rsidRPr="003A424F">
        <w:rPr>
          <w:rFonts w:eastAsia="楷体"/>
          <w:noProof/>
          <w:szCs w:val="24"/>
        </w:rPr>
        <w:t xml:space="preserve"> </w:t>
      </w:r>
      <w:r w:rsidRPr="003A424F">
        <w:rPr>
          <w:rFonts w:eastAsia="楷体" w:hint="eastAsia"/>
          <w:noProof/>
          <w:szCs w:val="24"/>
        </w:rPr>
        <w:t>未经</w:t>
      </w:r>
      <w:r w:rsidRPr="003A424F">
        <w:rPr>
          <w:rFonts w:eastAsia="楷体"/>
          <w:noProof/>
          <w:szCs w:val="24"/>
        </w:rPr>
        <w:t>优化的</w:t>
      </w:r>
      <w:r w:rsidRPr="003A424F">
        <w:rPr>
          <w:rFonts w:eastAsia="楷体" w:hint="eastAsia"/>
          <w:noProof/>
          <w:szCs w:val="24"/>
        </w:rPr>
        <w:t>均分</w:t>
      </w:r>
      <w:r w:rsidR="00054DB1">
        <w:rPr>
          <w:rFonts w:eastAsia="楷体" w:hint="eastAsia"/>
          <w:noProof/>
          <w:szCs w:val="24"/>
        </w:rPr>
        <w:t>双向</w:t>
      </w:r>
      <w:r w:rsidR="003201AA">
        <w:rPr>
          <w:rFonts w:eastAsia="楷体" w:hint="eastAsia"/>
          <w:noProof/>
          <w:szCs w:val="24"/>
        </w:rPr>
        <w:t>P</w:t>
      </w:r>
      <w:r>
        <w:rPr>
          <w:rFonts w:eastAsia="楷体" w:hint="eastAsia"/>
          <w:noProof/>
          <w:szCs w:val="24"/>
        </w:rPr>
        <w:t>P</w:t>
      </w:r>
      <w:r w:rsidR="00470DCF">
        <w:rPr>
          <w:rFonts w:eastAsia="楷体"/>
          <w:noProof/>
          <w:szCs w:val="24"/>
        </w:rPr>
        <w:t>S</w:t>
      </w:r>
      <w:r w:rsidRPr="003A424F">
        <w:rPr>
          <w:rFonts w:eastAsia="楷体"/>
          <w:noProof/>
          <w:szCs w:val="24"/>
        </w:rPr>
        <w:t>的</w:t>
      </w:r>
      <w:r w:rsidRPr="003A424F">
        <w:rPr>
          <w:rFonts w:eastAsia="楷体" w:hint="eastAsia"/>
          <w:noProof/>
          <w:szCs w:val="24"/>
        </w:rPr>
        <w:t>初始透射谱</w:t>
      </w:r>
    </w:p>
    <w:p w14:paraId="7048715C" w14:textId="0FAFD19B" w:rsidR="004A027D" w:rsidRPr="00B85895" w:rsidRDefault="004A027D" w:rsidP="00B85895">
      <w:pPr>
        <w:spacing w:line="400" w:lineRule="exact"/>
        <w:ind w:firstLineChars="200" w:firstLine="480"/>
        <w:rPr>
          <w:sz w:val="24"/>
          <w:szCs w:val="24"/>
        </w:rPr>
      </w:pPr>
      <w:r w:rsidRPr="003A424F">
        <w:rPr>
          <w:rFonts w:hint="eastAsia"/>
          <w:sz w:val="24"/>
          <w:szCs w:val="24"/>
        </w:rPr>
        <w:t>通过</w:t>
      </w:r>
      <w:r w:rsidRPr="003A424F">
        <w:rPr>
          <w:rFonts w:hint="eastAsia"/>
          <w:sz w:val="24"/>
          <w:szCs w:val="24"/>
        </w:rPr>
        <w:t>MDBS</w:t>
      </w:r>
      <w:r w:rsidRPr="003A424F">
        <w:rPr>
          <w:rFonts w:hint="eastAsia"/>
          <w:sz w:val="24"/>
          <w:szCs w:val="24"/>
        </w:rPr>
        <w:t>算法</w:t>
      </w:r>
      <w:r w:rsidRPr="003A424F">
        <w:rPr>
          <w:sz w:val="24"/>
          <w:szCs w:val="24"/>
        </w:rPr>
        <w:t>对</w:t>
      </w:r>
      <w:r>
        <w:rPr>
          <w:sz w:val="24"/>
          <w:szCs w:val="24"/>
        </w:rPr>
        <w:t>SCM</w:t>
      </w:r>
      <w:r w:rsidR="001000F9">
        <w:rPr>
          <w:rFonts w:hint="eastAsia"/>
          <w:sz w:val="24"/>
          <w:szCs w:val="24"/>
        </w:rPr>
        <w:t>结构</w:t>
      </w:r>
      <w:r w:rsidR="001000F9">
        <w:rPr>
          <w:sz w:val="24"/>
          <w:szCs w:val="24"/>
        </w:rPr>
        <w:t>进行五次遍历，得到的最终</w:t>
      </w:r>
      <w:r w:rsidRPr="003A424F">
        <w:rPr>
          <w:sz w:val="24"/>
          <w:szCs w:val="24"/>
        </w:rPr>
        <w:t>透射谱如图</w:t>
      </w:r>
      <w:r w:rsidRPr="003A424F">
        <w:rPr>
          <w:rFonts w:hint="eastAsia"/>
          <w:sz w:val="24"/>
          <w:szCs w:val="24"/>
        </w:rPr>
        <w:t>4</w:t>
      </w:r>
      <w:r w:rsidRPr="003A424F">
        <w:rPr>
          <w:sz w:val="24"/>
          <w:szCs w:val="24"/>
        </w:rPr>
        <w:t>-</w:t>
      </w:r>
      <w:r w:rsidR="001000F9">
        <w:rPr>
          <w:sz w:val="24"/>
          <w:szCs w:val="24"/>
        </w:rPr>
        <w:t>3</w:t>
      </w:r>
      <w:r w:rsidRPr="003A424F">
        <w:rPr>
          <w:rFonts w:hint="eastAsia"/>
          <w:sz w:val="24"/>
          <w:szCs w:val="24"/>
        </w:rPr>
        <w:t>所示</w:t>
      </w:r>
      <w:r w:rsidRPr="003A424F">
        <w:rPr>
          <w:sz w:val="24"/>
          <w:szCs w:val="24"/>
        </w:rPr>
        <w:t>，</w:t>
      </w:r>
      <w:r w:rsidRPr="003A424F">
        <w:rPr>
          <w:rFonts w:hint="eastAsia"/>
          <w:sz w:val="24"/>
          <w:szCs w:val="24"/>
        </w:rPr>
        <w:t>显然</w:t>
      </w:r>
      <w:r w:rsidRPr="003A424F">
        <w:rPr>
          <w:sz w:val="24"/>
          <w:szCs w:val="24"/>
        </w:rPr>
        <w:t>，在经过算法</w:t>
      </w:r>
      <w:r w:rsidRPr="003A424F">
        <w:rPr>
          <w:rFonts w:hint="eastAsia"/>
          <w:sz w:val="24"/>
          <w:szCs w:val="24"/>
        </w:rPr>
        <w:t>优化</w:t>
      </w:r>
      <w:r w:rsidRPr="003A424F">
        <w:rPr>
          <w:sz w:val="24"/>
          <w:szCs w:val="24"/>
        </w:rPr>
        <w:t>后，</w:t>
      </w:r>
      <w:r w:rsidRPr="003A424F">
        <w:rPr>
          <w:rFonts w:hint="eastAsia"/>
          <w:sz w:val="24"/>
          <w:szCs w:val="24"/>
        </w:rPr>
        <w:t>均分</w:t>
      </w:r>
      <w:r w:rsidR="00054DB1">
        <w:rPr>
          <w:rFonts w:hint="eastAsia"/>
          <w:sz w:val="24"/>
          <w:szCs w:val="24"/>
        </w:rPr>
        <w:t>双向</w:t>
      </w:r>
      <w:r w:rsidR="003201AA">
        <w:rPr>
          <w:rFonts w:hint="eastAsia"/>
          <w:sz w:val="24"/>
          <w:szCs w:val="24"/>
        </w:rPr>
        <w:t>P</w:t>
      </w:r>
      <w:r>
        <w:rPr>
          <w:rFonts w:hint="eastAsia"/>
          <w:sz w:val="24"/>
          <w:szCs w:val="24"/>
        </w:rPr>
        <w:t>P</w:t>
      </w:r>
      <w:r w:rsidR="001000F9">
        <w:rPr>
          <w:sz w:val="24"/>
          <w:szCs w:val="24"/>
        </w:rPr>
        <w:t>S</w:t>
      </w:r>
      <w:r w:rsidRPr="003A424F">
        <w:rPr>
          <w:rFonts w:hint="eastAsia"/>
          <w:sz w:val="24"/>
          <w:szCs w:val="24"/>
        </w:rPr>
        <w:t>的</w:t>
      </w:r>
      <w:r w:rsidR="001000F9">
        <w:rPr>
          <w:rFonts w:hint="eastAsia"/>
          <w:sz w:val="24"/>
          <w:szCs w:val="24"/>
        </w:rPr>
        <w:t>分束</w:t>
      </w:r>
      <w:r w:rsidRPr="003A424F">
        <w:rPr>
          <w:sz w:val="24"/>
          <w:szCs w:val="24"/>
        </w:rPr>
        <w:t>效率得到了巨大的改善，</w:t>
      </w:r>
      <w:r w:rsidRPr="003A424F">
        <w:rPr>
          <w:rFonts w:hint="eastAsia"/>
          <w:sz w:val="24"/>
          <w:szCs w:val="24"/>
        </w:rPr>
        <w:t>在</w:t>
      </w:r>
      <w:r w:rsidR="001000F9">
        <w:rPr>
          <w:rFonts w:hint="eastAsia"/>
          <w:sz w:val="24"/>
          <w:szCs w:val="24"/>
        </w:rPr>
        <w:t>波长</w:t>
      </w:r>
      <w:r w:rsidRPr="003A424F">
        <w:rPr>
          <w:rFonts w:hint="eastAsia"/>
          <w:sz w:val="24"/>
          <w:szCs w:val="24"/>
        </w:rPr>
        <w:t>1541</w:t>
      </w:r>
      <w:r w:rsidRPr="003A424F">
        <w:rPr>
          <w:sz w:val="24"/>
          <w:szCs w:val="24"/>
        </w:rPr>
        <w:t xml:space="preserve"> nm</w:t>
      </w:r>
      <w:r w:rsidRPr="003A424F">
        <w:rPr>
          <w:rFonts w:hint="eastAsia"/>
          <w:sz w:val="24"/>
          <w:szCs w:val="24"/>
        </w:rPr>
        <w:t>处</w:t>
      </w:r>
      <w:r w:rsidRPr="003A424F">
        <w:rPr>
          <w:sz w:val="24"/>
          <w:szCs w:val="24"/>
        </w:rPr>
        <w:t>，</w:t>
      </w:r>
      <w:r w:rsidR="002772E5" w:rsidRPr="002772E5">
        <w:rPr>
          <w:i/>
          <w:sz w:val="24"/>
          <w:szCs w:val="24"/>
        </w:rPr>
        <w:t>transmission</w:t>
      </w:r>
      <w:r w:rsidR="002772E5" w:rsidRPr="002772E5">
        <w:rPr>
          <w:i/>
          <w:sz w:val="24"/>
          <w:szCs w:val="24"/>
          <w:vertAlign w:val="subscript"/>
        </w:rPr>
        <w:t>1</w:t>
      </w:r>
      <w:r w:rsidR="001000F9">
        <w:rPr>
          <w:rFonts w:hint="eastAsia"/>
          <w:sz w:val="24"/>
          <w:szCs w:val="24"/>
        </w:rPr>
        <w:t>与</w:t>
      </w:r>
      <w:r w:rsidR="002772E5" w:rsidRPr="002772E5">
        <w:rPr>
          <w:i/>
          <w:sz w:val="24"/>
          <w:szCs w:val="24"/>
        </w:rPr>
        <w:t>transmission</w:t>
      </w:r>
      <w:r w:rsidR="002772E5">
        <w:rPr>
          <w:i/>
          <w:sz w:val="24"/>
          <w:szCs w:val="24"/>
          <w:vertAlign w:val="subscript"/>
        </w:rPr>
        <w:t>2</w:t>
      </w:r>
      <w:r w:rsidR="001000F9">
        <w:rPr>
          <w:rFonts w:hint="eastAsia"/>
          <w:sz w:val="24"/>
          <w:szCs w:val="24"/>
        </w:rPr>
        <w:t>数值</w:t>
      </w:r>
      <w:r w:rsidRPr="003A424F">
        <w:rPr>
          <w:sz w:val="24"/>
          <w:szCs w:val="24"/>
        </w:rPr>
        <w:t>相等，耦合</w:t>
      </w:r>
      <w:r w:rsidR="001000F9">
        <w:rPr>
          <w:rFonts w:hint="eastAsia"/>
          <w:sz w:val="24"/>
          <w:szCs w:val="24"/>
        </w:rPr>
        <w:t>到</w:t>
      </w:r>
      <w:r w:rsidR="001000F9">
        <w:rPr>
          <w:rFonts w:hint="eastAsia"/>
          <w:sz w:val="24"/>
          <w:szCs w:val="24"/>
        </w:rPr>
        <w:t>SPP</w:t>
      </w:r>
      <w:r w:rsidR="001000F9">
        <w:rPr>
          <w:sz w:val="24"/>
          <w:szCs w:val="24"/>
        </w:rPr>
        <w:t>s</w:t>
      </w:r>
      <w:r w:rsidR="00F97ACC">
        <w:rPr>
          <w:sz w:val="24"/>
          <w:szCs w:val="24"/>
        </w:rPr>
        <w:t>的透过率</w:t>
      </w:r>
      <w:r w:rsidRPr="003A424F">
        <w:rPr>
          <w:rFonts w:hint="eastAsia"/>
          <w:sz w:val="24"/>
          <w:szCs w:val="24"/>
        </w:rPr>
        <w:t>均</w:t>
      </w:r>
      <w:r w:rsidRPr="003A424F">
        <w:rPr>
          <w:sz w:val="24"/>
          <w:szCs w:val="24"/>
        </w:rPr>
        <w:t>为</w:t>
      </w:r>
      <w:r w:rsidR="00F97ACC">
        <w:rPr>
          <w:rFonts w:hint="eastAsia"/>
          <w:sz w:val="24"/>
          <w:szCs w:val="24"/>
        </w:rPr>
        <w:t>0</w:t>
      </w:r>
      <w:r w:rsidR="00F97ACC">
        <w:rPr>
          <w:sz w:val="24"/>
          <w:szCs w:val="24"/>
        </w:rPr>
        <w:t>.</w:t>
      </w:r>
      <w:r w:rsidRPr="003A424F">
        <w:rPr>
          <w:rFonts w:hint="eastAsia"/>
          <w:sz w:val="24"/>
          <w:szCs w:val="24"/>
        </w:rPr>
        <w:t>4</w:t>
      </w:r>
      <w:r w:rsidRPr="003A424F">
        <w:rPr>
          <w:sz w:val="24"/>
          <w:szCs w:val="24"/>
        </w:rPr>
        <w:t>348</w:t>
      </w:r>
      <w:r w:rsidR="00216EDF">
        <w:rPr>
          <w:rFonts w:hint="eastAsia"/>
          <w:sz w:val="24"/>
          <w:szCs w:val="24"/>
        </w:rPr>
        <w:t>。</w:t>
      </w:r>
      <w:r w:rsidR="00B85895" w:rsidRPr="003A424F">
        <w:rPr>
          <w:rFonts w:hint="eastAsia"/>
          <w:sz w:val="24"/>
          <w:szCs w:val="24"/>
        </w:rPr>
        <w:t>在</w:t>
      </w:r>
      <w:r w:rsidR="00957DEB" w:rsidRPr="003A424F">
        <w:rPr>
          <w:rFonts w:hint="eastAsia"/>
          <w:sz w:val="24"/>
          <w:szCs w:val="24"/>
        </w:rPr>
        <w:t>1</w:t>
      </w:r>
      <w:r w:rsidR="00957DEB">
        <w:rPr>
          <w:rFonts w:hint="eastAsia"/>
          <w:sz w:val="24"/>
          <w:szCs w:val="24"/>
        </w:rPr>
        <w:t>.</w:t>
      </w:r>
      <w:r w:rsidR="00957DEB" w:rsidRPr="003A424F">
        <w:rPr>
          <w:rFonts w:hint="eastAsia"/>
          <w:sz w:val="24"/>
          <w:szCs w:val="24"/>
        </w:rPr>
        <w:t>50</w:t>
      </w:r>
      <w:r w:rsidR="00957DEB">
        <w:rPr>
          <w:sz w:val="24"/>
          <w:szCs w:val="24"/>
        </w:rPr>
        <w:t xml:space="preserve"> </w:t>
      </w:r>
      <w:proofErr w:type="spellStart"/>
      <w:r w:rsidR="00957DEB">
        <w:rPr>
          <w:sz w:val="24"/>
          <w:szCs w:val="24"/>
        </w:rPr>
        <w:t>μ</w:t>
      </w:r>
      <w:r w:rsidR="00957DEB" w:rsidRPr="003A424F">
        <w:rPr>
          <w:sz w:val="24"/>
          <w:szCs w:val="24"/>
        </w:rPr>
        <w:t>m</w:t>
      </w:r>
      <w:proofErr w:type="spellEnd"/>
      <w:r w:rsidR="00957DEB" w:rsidRPr="003A424F">
        <w:rPr>
          <w:rFonts w:hint="eastAsia"/>
          <w:sz w:val="24"/>
          <w:szCs w:val="24"/>
        </w:rPr>
        <w:t>到</w:t>
      </w:r>
      <w:r w:rsidR="00957DEB" w:rsidRPr="003A424F">
        <w:rPr>
          <w:rFonts w:hint="eastAsia"/>
          <w:sz w:val="24"/>
          <w:szCs w:val="24"/>
        </w:rPr>
        <w:t>1</w:t>
      </w:r>
      <w:r w:rsidR="00957DEB">
        <w:rPr>
          <w:rFonts w:hint="eastAsia"/>
          <w:sz w:val="24"/>
          <w:szCs w:val="24"/>
        </w:rPr>
        <w:t>.6</w:t>
      </w:r>
      <w:r w:rsidR="00957DEB" w:rsidRPr="003A424F">
        <w:rPr>
          <w:rFonts w:hint="eastAsia"/>
          <w:sz w:val="24"/>
          <w:szCs w:val="24"/>
        </w:rPr>
        <w:t>0</w:t>
      </w:r>
      <w:r w:rsidR="00957DEB">
        <w:rPr>
          <w:sz w:val="24"/>
          <w:szCs w:val="24"/>
        </w:rPr>
        <w:t xml:space="preserve"> </w:t>
      </w:r>
      <w:proofErr w:type="spellStart"/>
      <w:r w:rsidR="00957DEB">
        <w:rPr>
          <w:sz w:val="24"/>
          <w:szCs w:val="24"/>
        </w:rPr>
        <w:t>μ</w:t>
      </w:r>
      <w:r w:rsidR="00957DEB" w:rsidRPr="003A424F">
        <w:rPr>
          <w:sz w:val="24"/>
          <w:szCs w:val="24"/>
        </w:rPr>
        <w:t>m</w:t>
      </w:r>
      <w:proofErr w:type="spellEnd"/>
      <w:r w:rsidR="00B85895" w:rsidRPr="003A424F">
        <w:rPr>
          <w:sz w:val="24"/>
          <w:szCs w:val="24"/>
        </w:rPr>
        <w:t>的波长范围内</w:t>
      </w:r>
      <w:r w:rsidR="00B85895">
        <w:rPr>
          <w:rFonts w:hint="eastAsia"/>
          <w:sz w:val="24"/>
          <w:szCs w:val="24"/>
        </w:rPr>
        <w:t>，分束</w:t>
      </w:r>
      <w:r w:rsidR="00B85895">
        <w:rPr>
          <w:sz w:val="24"/>
          <w:szCs w:val="24"/>
        </w:rPr>
        <w:t>到</w:t>
      </w:r>
      <w:r w:rsidRPr="00B85895">
        <w:rPr>
          <w:sz w:val="24"/>
          <w:szCs w:val="24"/>
        </w:rPr>
        <w:t>上侧</w:t>
      </w:r>
      <w:r w:rsidR="00253B1A">
        <w:rPr>
          <w:rFonts w:hint="eastAsia"/>
          <w:sz w:val="24"/>
          <w:szCs w:val="24"/>
        </w:rPr>
        <w:t>和</w:t>
      </w:r>
      <w:r w:rsidR="00253B1A" w:rsidRPr="00B85895">
        <w:rPr>
          <w:rFonts w:hint="eastAsia"/>
          <w:sz w:val="24"/>
          <w:szCs w:val="24"/>
        </w:rPr>
        <w:t>右侧</w:t>
      </w:r>
      <w:r w:rsidR="00B85895" w:rsidRPr="00B85895">
        <w:rPr>
          <w:rFonts w:hint="eastAsia"/>
          <w:sz w:val="24"/>
          <w:szCs w:val="24"/>
        </w:rPr>
        <w:t>SPP</w:t>
      </w:r>
      <w:r w:rsidR="00B85895" w:rsidRPr="00B85895">
        <w:rPr>
          <w:sz w:val="24"/>
          <w:szCs w:val="24"/>
        </w:rPr>
        <w:t>s</w:t>
      </w:r>
      <w:r w:rsidR="00B85895" w:rsidRPr="00B85895">
        <w:rPr>
          <w:sz w:val="24"/>
          <w:szCs w:val="24"/>
        </w:rPr>
        <w:t>波导</w:t>
      </w:r>
      <w:r w:rsidRPr="00B85895">
        <w:rPr>
          <w:sz w:val="24"/>
          <w:szCs w:val="24"/>
        </w:rPr>
        <w:t>的</w:t>
      </w:r>
      <w:r w:rsidR="00B85895" w:rsidRPr="00B85895">
        <w:rPr>
          <w:rFonts w:hint="eastAsia"/>
          <w:sz w:val="24"/>
          <w:szCs w:val="24"/>
        </w:rPr>
        <w:t>平均透射</w:t>
      </w:r>
      <w:r w:rsidR="00B85895" w:rsidRPr="00B85895">
        <w:rPr>
          <w:sz w:val="24"/>
          <w:szCs w:val="24"/>
        </w:rPr>
        <w:t>效率</w:t>
      </w:r>
      <w:r w:rsidRPr="00B85895">
        <w:rPr>
          <w:sz w:val="24"/>
          <w:szCs w:val="24"/>
        </w:rPr>
        <w:t>分别为</w:t>
      </w:r>
      <w:r w:rsidRPr="00B85895">
        <w:rPr>
          <w:rFonts w:hint="eastAsia"/>
          <w:sz w:val="24"/>
          <w:szCs w:val="24"/>
        </w:rPr>
        <w:t>43.63</w:t>
      </w:r>
      <w:r w:rsidRPr="00B85895">
        <w:rPr>
          <w:sz w:val="24"/>
          <w:szCs w:val="24"/>
        </w:rPr>
        <w:t>%</w:t>
      </w:r>
      <w:r w:rsidR="00253B1A">
        <w:rPr>
          <w:rFonts w:hint="eastAsia"/>
          <w:sz w:val="24"/>
          <w:szCs w:val="24"/>
        </w:rPr>
        <w:t>和</w:t>
      </w:r>
      <w:r w:rsidR="00253B1A" w:rsidRPr="00B85895">
        <w:rPr>
          <w:rFonts w:hint="eastAsia"/>
          <w:sz w:val="24"/>
          <w:szCs w:val="24"/>
        </w:rPr>
        <w:t>41.25</w:t>
      </w:r>
      <w:r w:rsidR="00253B1A" w:rsidRPr="00B85895">
        <w:rPr>
          <w:sz w:val="24"/>
          <w:szCs w:val="24"/>
        </w:rPr>
        <w:t>%</w:t>
      </w:r>
      <w:r w:rsidR="00F97ACC">
        <w:rPr>
          <w:rFonts w:hint="eastAsia"/>
          <w:sz w:val="24"/>
          <w:szCs w:val="24"/>
        </w:rPr>
        <w:t>，</w:t>
      </w:r>
      <w:r w:rsidR="00B85895" w:rsidRPr="00B85895">
        <w:rPr>
          <w:rFonts w:hint="eastAsia"/>
          <w:sz w:val="24"/>
          <w:szCs w:val="24"/>
        </w:rPr>
        <w:t>这一</w:t>
      </w:r>
      <w:r w:rsidR="00B85895" w:rsidRPr="00B85895">
        <w:rPr>
          <w:sz w:val="24"/>
          <w:szCs w:val="24"/>
        </w:rPr>
        <w:t>结果十分接近理想值，</w:t>
      </w:r>
      <w:r w:rsidR="00B85895" w:rsidRPr="00B85895">
        <w:rPr>
          <w:rFonts w:hint="eastAsia"/>
          <w:sz w:val="24"/>
          <w:szCs w:val="24"/>
        </w:rPr>
        <w:t>设计</w:t>
      </w:r>
      <w:r w:rsidR="00B85895" w:rsidRPr="00B85895">
        <w:rPr>
          <w:sz w:val="24"/>
          <w:szCs w:val="24"/>
        </w:rPr>
        <w:t>得到的</w:t>
      </w:r>
      <w:r w:rsidR="003201AA">
        <w:rPr>
          <w:rFonts w:hint="eastAsia"/>
          <w:sz w:val="24"/>
          <w:szCs w:val="24"/>
        </w:rPr>
        <w:t>P</w:t>
      </w:r>
      <w:r w:rsidR="00B85895" w:rsidRPr="00B85895">
        <w:rPr>
          <w:rFonts w:hint="eastAsia"/>
          <w:sz w:val="24"/>
          <w:szCs w:val="24"/>
        </w:rPr>
        <w:t>PS</w:t>
      </w:r>
      <w:r w:rsidRPr="00B85895">
        <w:rPr>
          <w:sz w:val="24"/>
          <w:szCs w:val="24"/>
        </w:rPr>
        <w:t>不仅能够将</w:t>
      </w:r>
      <w:r w:rsidRPr="00B85895">
        <w:rPr>
          <w:rFonts w:hint="eastAsia"/>
          <w:sz w:val="24"/>
          <w:szCs w:val="24"/>
        </w:rPr>
        <w:t>来自硅波导</w:t>
      </w:r>
      <w:r w:rsidRPr="00B85895">
        <w:rPr>
          <w:sz w:val="24"/>
          <w:szCs w:val="24"/>
        </w:rPr>
        <w:t>的光进行</w:t>
      </w:r>
      <w:r w:rsidR="00B85895" w:rsidRPr="00B85895">
        <w:rPr>
          <w:rFonts w:hint="eastAsia"/>
          <w:sz w:val="24"/>
          <w:szCs w:val="24"/>
        </w:rPr>
        <w:t>功率</w:t>
      </w:r>
      <w:r w:rsidRPr="00B85895">
        <w:rPr>
          <w:rFonts w:hint="eastAsia"/>
          <w:sz w:val="24"/>
          <w:szCs w:val="24"/>
        </w:rPr>
        <w:t>平均</w:t>
      </w:r>
      <w:r w:rsidRPr="00B85895">
        <w:rPr>
          <w:sz w:val="24"/>
          <w:szCs w:val="24"/>
        </w:rPr>
        <w:t>分</w:t>
      </w:r>
      <w:r w:rsidRPr="00B85895">
        <w:rPr>
          <w:rFonts w:hint="eastAsia"/>
          <w:sz w:val="24"/>
          <w:szCs w:val="24"/>
        </w:rPr>
        <w:t>束</w:t>
      </w:r>
      <w:r w:rsidRPr="00B85895">
        <w:rPr>
          <w:sz w:val="24"/>
          <w:szCs w:val="24"/>
        </w:rPr>
        <w:t>，并且能够将其高效的耦合传输至上侧</w:t>
      </w:r>
      <w:r w:rsidR="00253B1A">
        <w:rPr>
          <w:rFonts w:hint="eastAsia"/>
          <w:sz w:val="24"/>
          <w:szCs w:val="24"/>
        </w:rPr>
        <w:t>和</w:t>
      </w:r>
      <w:r w:rsidR="00253B1A">
        <w:rPr>
          <w:sz w:val="24"/>
          <w:szCs w:val="24"/>
        </w:rPr>
        <w:t>右侧</w:t>
      </w:r>
      <w:r w:rsidRPr="00B85895">
        <w:rPr>
          <w:sz w:val="24"/>
          <w:szCs w:val="24"/>
        </w:rPr>
        <w:t>的</w:t>
      </w:r>
      <w:r w:rsidR="00B85895" w:rsidRPr="00B85895">
        <w:rPr>
          <w:rFonts w:hint="eastAsia"/>
          <w:noProof/>
          <w:sz w:val="24"/>
          <w:szCs w:val="24"/>
        </w:rPr>
        <w:t>S</w:t>
      </w:r>
      <w:r w:rsidR="00B85895" w:rsidRPr="00B85895">
        <w:rPr>
          <w:noProof/>
          <w:sz w:val="24"/>
          <w:szCs w:val="24"/>
        </w:rPr>
        <w:t>PPs</w:t>
      </w:r>
      <w:r w:rsidRPr="00B85895">
        <w:rPr>
          <w:sz w:val="24"/>
          <w:szCs w:val="24"/>
        </w:rPr>
        <w:t>波导中，</w:t>
      </w:r>
      <w:r w:rsidR="00B85895" w:rsidRPr="00B85895">
        <w:rPr>
          <w:rFonts w:hint="eastAsia"/>
          <w:sz w:val="24"/>
          <w:szCs w:val="24"/>
        </w:rPr>
        <w:t>证明了</w:t>
      </w:r>
      <w:r w:rsidR="00B85895" w:rsidRPr="00B85895">
        <w:rPr>
          <w:rFonts w:hint="eastAsia"/>
          <w:sz w:val="24"/>
          <w:szCs w:val="24"/>
        </w:rPr>
        <w:t>MDBS</w:t>
      </w:r>
      <w:r w:rsidRPr="00B85895">
        <w:rPr>
          <w:rFonts w:hint="eastAsia"/>
          <w:sz w:val="24"/>
          <w:szCs w:val="24"/>
        </w:rPr>
        <w:t>算法</w:t>
      </w:r>
      <w:r w:rsidR="00B85895" w:rsidRPr="00B85895">
        <w:rPr>
          <w:rFonts w:hint="eastAsia"/>
          <w:sz w:val="24"/>
          <w:szCs w:val="24"/>
        </w:rPr>
        <w:t>的有效性</w:t>
      </w:r>
      <w:r w:rsidRPr="00B85895">
        <w:rPr>
          <w:rFonts w:hint="eastAsia"/>
          <w:sz w:val="24"/>
          <w:szCs w:val="24"/>
        </w:rPr>
        <w:t>。</w:t>
      </w:r>
    </w:p>
    <w:p w14:paraId="2631D86D" w14:textId="3C21A61D" w:rsidR="004A027D" w:rsidRPr="003A424F" w:rsidRDefault="00447E41" w:rsidP="004A027D">
      <w:pPr>
        <w:jc w:val="center"/>
        <w:rPr>
          <w:sz w:val="24"/>
          <w:szCs w:val="24"/>
        </w:rPr>
      </w:pPr>
      <w:r>
        <w:rPr>
          <w:noProof/>
          <w:sz w:val="24"/>
          <w:szCs w:val="24"/>
        </w:rPr>
        <w:lastRenderedPageBreak/>
        <w:drawing>
          <wp:inline distT="0" distB="0" distL="0" distR="0" wp14:anchorId="71EE738F" wp14:editId="5D757D05">
            <wp:extent cx="3544824" cy="236524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4_0.5分束器最终.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544824" cy="2365248"/>
                    </a:xfrm>
                    <a:prstGeom prst="rect">
                      <a:avLst/>
                    </a:prstGeom>
                  </pic:spPr>
                </pic:pic>
              </a:graphicData>
            </a:graphic>
          </wp:inline>
        </w:drawing>
      </w:r>
    </w:p>
    <w:p w14:paraId="55DFB016" w14:textId="17807748" w:rsidR="00B85895" w:rsidRPr="00253B1A" w:rsidRDefault="004A027D" w:rsidP="00253B1A">
      <w:pPr>
        <w:spacing w:line="400" w:lineRule="exact"/>
        <w:jc w:val="center"/>
        <w:rPr>
          <w:rFonts w:eastAsia="楷体"/>
          <w:noProof/>
          <w:szCs w:val="24"/>
        </w:rPr>
      </w:pPr>
      <w:r w:rsidRPr="003A424F">
        <w:rPr>
          <w:rFonts w:eastAsia="楷体" w:hint="eastAsia"/>
          <w:noProof/>
          <w:szCs w:val="24"/>
        </w:rPr>
        <w:t>图</w:t>
      </w:r>
      <w:r w:rsidRPr="003A424F">
        <w:rPr>
          <w:rFonts w:eastAsia="楷体" w:hint="eastAsia"/>
          <w:noProof/>
          <w:szCs w:val="24"/>
        </w:rPr>
        <w:t xml:space="preserve"> 4</w:t>
      </w:r>
      <w:r w:rsidR="001000F9">
        <w:rPr>
          <w:rFonts w:eastAsia="楷体"/>
          <w:noProof/>
          <w:szCs w:val="24"/>
        </w:rPr>
        <w:t>-3</w:t>
      </w:r>
      <w:r w:rsidRPr="003A424F">
        <w:rPr>
          <w:rFonts w:eastAsia="楷体" w:hint="eastAsia"/>
          <w:noProof/>
          <w:szCs w:val="24"/>
        </w:rPr>
        <w:t>经过</w:t>
      </w:r>
      <w:r w:rsidRPr="003A424F">
        <w:rPr>
          <w:rFonts w:eastAsia="楷体" w:hint="eastAsia"/>
          <w:noProof/>
          <w:szCs w:val="24"/>
        </w:rPr>
        <w:t>MDBS</w:t>
      </w:r>
      <w:r w:rsidRPr="003A424F">
        <w:rPr>
          <w:rFonts w:eastAsia="楷体" w:hint="eastAsia"/>
          <w:noProof/>
          <w:szCs w:val="24"/>
        </w:rPr>
        <w:t>算法</w:t>
      </w:r>
      <w:r w:rsidR="00B85895">
        <w:rPr>
          <w:rFonts w:eastAsia="楷体" w:hint="eastAsia"/>
          <w:noProof/>
          <w:szCs w:val="24"/>
        </w:rPr>
        <w:t>五次遍历</w:t>
      </w:r>
      <w:r w:rsidR="00B85895">
        <w:rPr>
          <w:rFonts w:eastAsia="楷体"/>
          <w:noProof/>
          <w:szCs w:val="24"/>
        </w:rPr>
        <w:t>后</w:t>
      </w:r>
      <w:r w:rsidR="00B85895">
        <w:rPr>
          <w:rFonts w:eastAsia="楷体" w:hint="eastAsia"/>
          <w:noProof/>
          <w:szCs w:val="24"/>
        </w:rPr>
        <w:t>的</w:t>
      </w:r>
      <w:r w:rsidR="003201AA">
        <w:rPr>
          <w:rFonts w:eastAsia="楷体" w:hint="eastAsia"/>
          <w:noProof/>
          <w:szCs w:val="24"/>
        </w:rPr>
        <w:t>P</w:t>
      </w:r>
      <w:r w:rsidR="00B85895">
        <w:rPr>
          <w:rFonts w:eastAsia="楷体" w:hint="eastAsia"/>
          <w:noProof/>
          <w:szCs w:val="24"/>
        </w:rPr>
        <w:t>PS</w:t>
      </w:r>
      <w:r w:rsidRPr="003A424F">
        <w:rPr>
          <w:rFonts w:eastAsia="楷体"/>
          <w:noProof/>
          <w:szCs w:val="24"/>
        </w:rPr>
        <w:t>最终</w:t>
      </w:r>
      <w:r w:rsidRPr="003A424F">
        <w:rPr>
          <w:rFonts w:eastAsia="楷体" w:hint="eastAsia"/>
          <w:noProof/>
          <w:szCs w:val="24"/>
        </w:rPr>
        <w:t>透射谱</w:t>
      </w:r>
    </w:p>
    <w:p w14:paraId="3666FDBF" w14:textId="316E7486" w:rsidR="004A027D" w:rsidRPr="003A424F" w:rsidRDefault="002772E5" w:rsidP="004A027D">
      <w:pPr>
        <w:spacing w:line="400" w:lineRule="exact"/>
        <w:ind w:firstLineChars="200" w:firstLine="480"/>
        <w:rPr>
          <w:sz w:val="24"/>
          <w:szCs w:val="24"/>
        </w:rPr>
      </w:pPr>
      <w:proofErr w:type="spellStart"/>
      <w:r w:rsidRPr="002772E5">
        <w:rPr>
          <w:i/>
          <w:sz w:val="24"/>
          <w:szCs w:val="24"/>
        </w:rPr>
        <w:t>spp</w:t>
      </w:r>
      <w:proofErr w:type="spellEnd"/>
      <w:r w:rsidRPr="002772E5">
        <w:rPr>
          <w:i/>
          <w:sz w:val="24"/>
          <w:szCs w:val="24"/>
        </w:rPr>
        <w:t xml:space="preserve"> out</w:t>
      </w:r>
      <w:r w:rsidRPr="002772E5">
        <w:rPr>
          <w:i/>
          <w:sz w:val="24"/>
          <w:szCs w:val="24"/>
          <w:vertAlign w:val="subscript"/>
        </w:rPr>
        <w:t>1</w:t>
      </w:r>
      <w:r w:rsidR="00B85895">
        <w:rPr>
          <w:rFonts w:hint="eastAsia"/>
          <w:sz w:val="24"/>
          <w:szCs w:val="24"/>
        </w:rPr>
        <w:t>与</w:t>
      </w:r>
      <w:proofErr w:type="spellStart"/>
      <w:r w:rsidRPr="002772E5">
        <w:rPr>
          <w:i/>
          <w:sz w:val="24"/>
          <w:szCs w:val="24"/>
        </w:rPr>
        <w:t>spp</w:t>
      </w:r>
      <w:proofErr w:type="spellEnd"/>
      <w:r w:rsidRPr="002772E5">
        <w:rPr>
          <w:i/>
          <w:sz w:val="24"/>
          <w:szCs w:val="24"/>
        </w:rPr>
        <w:t xml:space="preserve"> out</w:t>
      </w:r>
      <w:r>
        <w:rPr>
          <w:i/>
          <w:sz w:val="24"/>
          <w:szCs w:val="24"/>
          <w:vertAlign w:val="subscript"/>
        </w:rPr>
        <w:t>2</w:t>
      </w:r>
      <w:r w:rsidR="00B85895">
        <w:rPr>
          <w:rFonts w:hint="eastAsia"/>
          <w:sz w:val="24"/>
          <w:szCs w:val="24"/>
        </w:rPr>
        <w:t>处</w:t>
      </w:r>
      <w:r w:rsidR="004A027D" w:rsidRPr="003A424F">
        <w:rPr>
          <w:sz w:val="24"/>
          <w:szCs w:val="24"/>
        </w:rPr>
        <w:t>初始</w:t>
      </w:r>
      <w:proofErr w:type="gramStart"/>
      <w:r w:rsidR="004A027D" w:rsidRPr="003A424F">
        <w:rPr>
          <w:rFonts w:hint="eastAsia"/>
          <w:sz w:val="24"/>
          <w:szCs w:val="24"/>
        </w:rPr>
        <w:t>透射谱</w:t>
      </w:r>
      <w:r w:rsidR="00B85895">
        <w:rPr>
          <w:rFonts w:hint="eastAsia"/>
          <w:sz w:val="24"/>
          <w:szCs w:val="24"/>
        </w:rPr>
        <w:t>与</w:t>
      </w:r>
      <w:r w:rsidR="004A027D" w:rsidRPr="003A424F">
        <w:rPr>
          <w:rFonts w:hint="eastAsia"/>
          <w:sz w:val="24"/>
          <w:szCs w:val="24"/>
        </w:rPr>
        <w:t>目标</w:t>
      </w:r>
      <w:proofErr w:type="gramEnd"/>
      <w:r w:rsidR="00B85895">
        <w:rPr>
          <w:rFonts w:hint="eastAsia"/>
          <w:sz w:val="24"/>
          <w:szCs w:val="24"/>
        </w:rPr>
        <w:t>透射谱的</w:t>
      </w:r>
      <w:r w:rsidR="00B85895">
        <w:rPr>
          <w:sz w:val="24"/>
          <w:szCs w:val="24"/>
        </w:rPr>
        <w:t>差值</w:t>
      </w:r>
      <w:r w:rsidR="004A027D" w:rsidRPr="003A424F">
        <w:rPr>
          <w:rFonts w:hint="eastAsia"/>
          <w:sz w:val="24"/>
          <w:szCs w:val="24"/>
        </w:rPr>
        <w:t>分别为</w:t>
      </w:r>
      <w:r w:rsidR="004A027D" w:rsidRPr="003A424F">
        <w:rPr>
          <w:sz w:val="24"/>
          <w:szCs w:val="24"/>
        </w:rPr>
        <w:t>42.375</w:t>
      </w:r>
      <w:r w:rsidR="00253B1A">
        <w:rPr>
          <w:rFonts w:hint="eastAsia"/>
          <w:sz w:val="24"/>
          <w:szCs w:val="24"/>
        </w:rPr>
        <w:t>和</w:t>
      </w:r>
      <w:r w:rsidR="00253B1A" w:rsidRPr="003A424F">
        <w:rPr>
          <w:sz w:val="24"/>
          <w:szCs w:val="24"/>
        </w:rPr>
        <w:t>45.15</w:t>
      </w:r>
      <w:r w:rsidR="004A027D" w:rsidRPr="003A424F">
        <w:rPr>
          <w:rFonts w:hint="eastAsia"/>
          <w:sz w:val="24"/>
          <w:szCs w:val="24"/>
        </w:rPr>
        <w:t>；经过</w:t>
      </w:r>
      <w:r w:rsidR="004A027D" w:rsidRPr="003A424F">
        <w:rPr>
          <w:sz w:val="24"/>
          <w:szCs w:val="24"/>
        </w:rPr>
        <w:t>五次遍历后，</w:t>
      </w:r>
      <w:r w:rsidR="00B85895">
        <w:rPr>
          <w:rFonts w:hint="eastAsia"/>
          <w:sz w:val="24"/>
          <w:szCs w:val="24"/>
        </w:rPr>
        <w:t>在</w:t>
      </w:r>
      <w:r w:rsidR="00B85895">
        <w:rPr>
          <w:sz w:val="24"/>
          <w:szCs w:val="24"/>
        </w:rPr>
        <w:t>两处</w:t>
      </w:r>
      <w:r w:rsidR="004A027D" w:rsidRPr="003A424F">
        <w:rPr>
          <w:rFonts w:hint="eastAsia"/>
          <w:sz w:val="24"/>
          <w:szCs w:val="24"/>
        </w:rPr>
        <w:t>得到</w:t>
      </w:r>
      <w:r w:rsidR="00B85895">
        <w:rPr>
          <w:rFonts w:hint="eastAsia"/>
          <w:sz w:val="24"/>
          <w:szCs w:val="24"/>
        </w:rPr>
        <w:t>最终的</w:t>
      </w:r>
      <w:proofErr w:type="gramStart"/>
      <w:r w:rsidR="004A027D" w:rsidRPr="003A424F">
        <w:rPr>
          <w:rFonts w:hint="eastAsia"/>
          <w:sz w:val="24"/>
          <w:szCs w:val="24"/>
        </w:rPr>
        <w:t>透射谱</w:t>
      </w:r>
      <w:r w:rsidR="00B85895">
        <w:rPr>
          <w:rFonts w:hint="eastAsia"/>
          <w:sz w:val="24"/>
          <w:szCs w:val="24"/>
        </w:rPr>
        <w:t>与</w:t>
      </w:r>
      <w:r w:rsidR="004A027D" w:rsidRPr="003A424F">
        <w:rPr>
          <w:rFonts w:hint="eastAsia"/>
          <w:sz w:val="24"/>
          <w:szCs w:val="24"/>
        </w:rPr>
        <w:t>目标</w:t>
      </w:r>
      <w:proofErr w:type="gramEnd"/>
      <w:r w:rsidR="00B85895">
        <w:rPr>
          <w:rFonts w:hint="eastAsia"/>
          <w:sz w:val="24"/>
          <w:szCs w:val="24"/>
        </w:rPr>
        <w:t>透射谱</w:t>
      </w:r>
      <w:r w:rsidR="004A027D" w:rsidRPr="003A424F">
        <w:rPr>
          <w:rFonts w:hint="eastAsia"/>
          <w:sz w:val="24"/>
          <w:szCs w:val="24"/>
        </w:rPr>
        <w:t>差值</w:t>
      </w:r>
      <w:r w:rsidRPr="002772E5">
        <w:rPr>
          <w:i/>
          <w:sz w:val="24"/>
          <w:szCs w:val="24"/>
        </w:rPr>
        <w:t>Obj</w:t>
      </w:r>
      <w:r>
        <w:rPr>
          <w:i/>
          <w:sz w:val="24"/>
          <w:szCs w:val="24"/>
        </w:rPr>
        <w:t>V</w:t>
      </w:r>
      <w:r w:rsidRPr="002772E5">
        <w:rPr>
          <w:i/>
          <w:sz w:val="24"/>
          <w:szCs w:val="24"/>
          <w:vertAlign w:val="subscript"/>
        </w:rPr>
        <w:t>final1</w:t>
      </w:r>
      <w:r w:rsidR="00253B1A">
        <w:rPr>
          <w:rFonts w:hint="eastAsia"/>
          <w:sz w:val="24"/>
          <w:szCs w:val="24"/>
        </w:rPr>
        <w:t>与</w:t>
      </w:r>
      <w:r>
        <w:rPr>
          <w:i/>
          <w:sz w:val="24"/>
          <w:szCs w:val="24"/>
        </w:rPr>
        <w:t>ObjV</w:t>
      </w:r>
      <w:r>
        <w:rPr>
          <w:i/>
          <w:sz w:val="24"/>
          <w:szCs w:val="24"/>
          <w:vertAlign w:val="subscript"/>
        </w:rPr>
        <w:t>final2</w:t>
      </w:r>
      <w:r w:rsidR="004A027D" w:rsidRPr="003A424F">
        <w:rPr>
          <w:rFonts w:hint="eastAsia"/>
          <w:sz w:val="24"/>
          <w:szCs w:val="24"/>
        </w:rPr>
        <w:t>分别为</w:t>
      </w:r>
      <w:r w:rsidR="00253B1A" w:rsidRPr="003A424F">
        <w:rPr>
          <w:sz w:val="24"/>
          <w:szCs w:val="24"/>
        </w:rPr>
        <w:t>6.37</w:t>
      </w:r>
      <w:r w:rsidR="00253B1A">
        <w:rPr>
          <w:rFonts w:hint="eastAsia"/>
          <w:sz w:val="24"/>
          <w:szCs w:val="24"/>
        </w:rPr>
        <w:t>和</w:t>
      </w:r>
      <w:r w:rsidR="004A027D" w:rsidRPr="003A424F">
        <w:rPr>
          <w:sz w:val="24"/>
          <w:szCs w:val="24"/>
        </w:rPr>
        <w:t>8.75</w:t>
      </w:r>
      <w:r w:rsidR="004A027D" w:rsidRPr="003A424F">
        <w:rPr>
          <w:rFonts w:hint="eastAsia"/>
          <w:sz w:val="24"/>
          <w:szCs w:val="24"/>
        </w:rPr>
        <w:t>，</w:t>
      </w:r>
      <w:proofErr w:type="spellStart"/>
      <w:r w:rsidRPr="002772E5">
        <w:rPr>
          <w:i/>
          <w:sz w:val="24"/>
          <w:szCs w:val="24"/>
        </w:rPr>
        <w:t>Obj</w:t>
      </w:r>
      <w:r>
        <w:rPr>
          <w:i/>
          <w:sz w:val="24"/>
          <w:szCs w:val="24"/>
        </w:rPr>
        <w:t>V</w:t>
      </w:r>
      <w:proofErr w:type="spellEnd"/>
      <w:r w:rsidR="00253B1A">
        <w:rPr>
          <w:rFonts w:hint="eastAsia"/>
          <w:sz w:val="24"/>
          <w:szCs w:val="24"/>
        </w:rPr>
        <w:t>与</w:t>
      </w:r>
      <w:r w:rsidR="00253B1A">
        <w:rPr>
          <w:sz w:val="24"/>
          <w:szCs w:val="24"/>
        </w:rPr>
        <w:t>迭代次数的关系</w:t>
      </w:r>
      <w:r w:rsidR="004A027D" w:rsidRPr="003A424F">
        <w:rPr>
          <w:sz w:val="24"/>
          <w:szCs w:val="24"/>
        </w:rPr>
        <w:t>曲线如图</w:t>
      </w:r>
      <w:r w:rsidR="004A027D" w:rsidRPr="003A424F">
        <w:rPr>
          <w:rFonts w:hint="eastAsia"/>
          <w:sz w:val="24"/>
          <w:szCs w:val="24"/>
        </w:rPr>
        <w:t>4</w:t>
      </w:r>
      <w:r w:rsidR="004A027D" w:rsidRPr="003A424F">
        <w:rPr>
          <w:sz w:val="24"/>
          <w:szCs w:val="24"/>
        </w:rPr>
        <w:t>-</w:t>
      </w:r>
      <w:r w:rsidR="00253B1A">
        <w:rPr>
          <w:sz w:val="24"/>
          <w:szCs w:val="24"/>
        </w:rPr>
        <w:t>4</w:t>
      </w:r>
      <w:r w:rsidR="004A027D" w:rsidRPr="003A424F">
        <w:rPr>
          <w:rFonts w:hint="eastAsia"/>
          <w:sz w:val="24"/>
          <w:szCs w:val="24"/>
        </w:rPr>
        <w:t>所示</w:t>
      </w:r>
      <w:r w:rsidR="00253B1A">
        <w:rPr>
          <w:rFonts w:hint="eastAsia"/>
          <w:sz w:val="24"/>
          <w:szCs w:val="24"/>
        </w:rPr>
        <w:t>，</w:t>
      </w:r>
      <w:r w:rsidR="00253B1A">
        <w:rPr>
          <w:sz w:val="24"/>
          <w:szCs w:val="24"/>
        </w:rPr>
        <w:t>对应的</w:t>
      </w:r>
      <w:r w:rsidR="004A027D" w:rsidRPr="003A424F">
        <w:rPr>
          <w:rFonts w:hint="eastAsia"/>
          <w:sz w:val="24"/>
          <w:szCs w:val="24"/>
        </w:rPr>
        <w:t>每一次</w:t>
      </w:r>
      <w:r w:rsidR="004A027D" w:rsidRPr="003A424F">
        <w:rPr>
          <w:sz w:val="24"/>
          <w:szCs w:val="24"/>
        </w:rPr>
        <w:t>的</w:t>
      </w:r>
      <w:r w:rsidR="00253B1A">
        <w:rPr>
          <w:rFonts w:hint="eastAsia"/>
          <w:sz w:val="24"/>
          <w:szCs w:val="24"/>
        </w:rPr>
        <w:t>具体</w:t>
      </w:r>
      <w:proofErr w:type="spellStart"/>
      <w:r w:rsidRPr="002772E5">
        <w:rPr>
          <w:i/>
          <w:sz w:val="24"/>
          <w:szCs w:val="24"/>
        </w:rPr>
        <w:t>Obj</w:t>
      </w:r>
      <w:r>
        <w:rPr>
          <w:i/>
          <w:sz w:val="24"/>
          <w:szCs w:val="24"/>
        </w:rPr>
        <w:t>V</w:t>
      </w:r>
      <w:proofErr w:type="spellEnd"/>
      <w:r w:rsidR="00253B1A">
        <w:rPr>
          <w:rFonts w:hint="eastAsia"/>
          <w:sz w:val="24"/>
          <w:szCs w:val="24"/>
        </w:rPr>
        <w:t>数</w:t>
      </w:r>
      <w:r w:rsidR="004A027D" w:rsidRPr="003A424F">
        <w:rPr>
          <w:sz w:val="24"/>
          <w:szCs w:val="24"/>
        </w:rPr>
        <w:t>值</w:t>
      </w:r>
      <w:r w:rsidR="004A027D" w:rsidRPr="003A424F">
        <w:rPr>
          <w:rFonts w:hint="eastAsia"/>
          <w:sz w:val="24"/>
          <w:szCs w:val="24"/>
        </w:rPr>
        <w:t>如</w:t>
      </w:r>
      <w:r w:rsidR="004A027D" w:rsidRPr="003A424F">
        <w:rPr>
          <w:sz w:val="24"/>
          <w:szCs w:val="24"/>
        </w:rPr>
        <w:t>表</w:t>
      </w:r>
      <w:r w:rsidR="004A027D" w:rsidRPr="003A424F">
        <w:rPr>
          <w:rFonts w:hint="eastAsia"/>
          <w:sz w:val="24"/>
          <w:szCs w:val="24"/>
        </w:rPr>
        <w:t>4</w:t>
      </w:r>
      <w:r w:rsidR="004A027D" w:rsidRPr="003A424F">
        <w:rPr>
          <w:sz w:val="24"/>
          <w:szCs w:val="24"/>
        </w:rPr>
        <w:t>-1</w:t>
      </w:r>
      <w:r w:rsidR="004A027D" w:rsidRPr="003A424F">
        <w:rPr>
          <w:rFonts w:hint="eastAsia"/>
          <w:sz w:val="24"/>
          <w:szCs w:val="24"/>
        </w:rPr>
        <w:t>所示</w:t>
      </w:r>
      <w:r w:rsidR="00253B1A">
        <w:rPr>
          <w:rFonts w:hint="eastAsia"/>
          <w:sz w:val="24"/>
          <w:szCs w:val="24"/>
        </w:rPr>
        <w:t>。</w:t>
      </w:r>
    </w:p>
    <w:p w14:paraId="28215B7C" w14:textId="45ACED28" w:rsidR="004A027D" w:rsidRPr="003A424F" w:rsidRDefault="00447E41" w:rsidP="004A027D">
      <w:pPr>
        <w:jc w:val="center"/>
        <w:rPr>
          <w:sz w:val="24"/>
          <w:szCs w:val="24"/>
        </w:rPr>
      </w:pPr>
      <w:r>
        <w:rPr>
          <w:noProof/>
          <w:sz w:val="24"/>
          <w:szCs w:val="24"/>
        </w:rPr>
        <w:drawing>
          <wp:inline distT="0" distB="0" distL="0" distR="0" wp14:anchorId="1612EE73" wp14:editId="75CAF2B2">
            <wp:extent cx="3386328" cy="2276856"/>
            <wp:effectExtent l="0" t="0" r="508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6_0.5_loss.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86328" cy="2276856"/>
                    </a:xfrm>
                    <a:prstGeom prst="rect">
                      <a:avLst/>
                    </a:prstGeom>
                  </pic:spPr>
                </pic:pic>
              </a:graphicData>
            </a:graphic>
          </wp:inline>
        </w:drawing>
      </w:r>
    </w:p>
    <w:p w14:paraId="22BF6862" w14:textId="41FC749A" w:rsidR="004A027D" w:rsidRPr="0014422C" w:rsidRDefault="004A027D" w:rsidP="004A027D">
      <w:pPr>
        <w:spacing w:line="400" w:lineRule="exact"/>
        <w:jc w:val="center"/>
        <w:rPr>
          <w:rFonts w:eastAsia="楷体"/>
          <w:noProof/>
          <w:szCs w:val="24"/>
        </w:rPr>
      </w:pPr>
      <w:r w:rsidRPr="0014422C">
        <w:rPr>
          <w:rFonts w:eastAsia="楷体" w:hint="eastAsia"/>
          <w:noProof/>
          <w:szCs w:val="24"/>
        </w:rPr>
        <w:t>图</w:t>
      </w:r>
      <w:r w:rsidRPr="0014422C">
        <w:rPr>
          <w:rFonts w:eastAsia="楷体" w:hint="eastAsia"/>
          <w:noProof/>
          <w:szCs w:val="24"/>
        </w:rPr>
        <w:t>4</w:t>
      </w:r>
      <w:r w:rsidR="00253B1A">
        <w:rPr>
          <w:rFonts w:eastAsia="楷体"/>
          <w:noProof/>
          <w:szCs w:val="24"/>
        </w:rPr>
        <w:t>-4</w:t>
      </w:r>
      <w:r w:rsidR="005D1EBF">
        <w:rPr>
          <w:rFonts w:eastAsia="楷体"/>
          <w:noProof/>
          <w:szCs w:val="24"/>
        </w:rPr>
        <w:t xml:space="preserve"> </w:t>
      </w:r>
      <w:proofErr w:type="spellStart"/>
      <w:r w:rsidR="005D1EBF" w:rsidRPr="005D1EBF">
        <w:rPr>
          <w:i/>
          <w:szCs w:val="21"/>
        </w:rPr>
        <w:t>ObjV</w:t>
      </w:r>
      <w:proofErr w:type="spellEnd"/>
      <w:r w:rsidR="00253B1A" w:rsidRPr="00972AB0">
        <w:rPr>
          <w:rFonts w:eastAsia="楷体" w:hint="eastAsia"/>
          <w:noProof/>
          <w:szCs w:val="21"/>
        </w:rPr>
        <w:t>数</w:t>
      </w:r>
      <w:r w:rsidR="00253B1A" w:rsidRPr="00972AB0">
        <w:rPr>
          <w:rFonts w:eastAsia="楷体"/>
          <w:noProof/>
          <w:szCs w:val="21"/>
        </w:rPr>
        <w:t>值</w:t>
      </w:r>
      <w:r w:rsidRPr="00253B1A">
        <w:rPr>
          <w:rFonts w:eastAsia="楷体" w:hint="eastAsia"/>
          <w:noProof/>
          <w:szCs w:val="21"/>
        </w:rPr>
        <w:t>随</w:t>
      </w:r>
      <w:r w:rsidRPr="00253B1A">
        <w:rPr>
          <w:rFonts w:eastAsia="楷体"/>
          <w:noProof/>
          <w:szCs w:val="21"/>
        </w:rPr>
        <w:t>迭</w:t>
      </w:r>
      <w:r w:rsidRPr="0014422C">
        <w:rPr>
          <w:rFonts w:eastAsia="楷体"/>
          <w:noProof/>
          <w:szCs w:val="24"/>
        </w:rPr>
        <w:t>代次数变化的曲线</w:t>
      </w:r>
    </w:p>
    <w:p w14:paraId="24144441" w14:textId="0BC7E099" w:rsidR="004A027D" w:rsidRPr="002772E5" w:rsidRDefault="004A027D" w:rsidP="004A027D">
      <w:pPr>
        <w:spacing w:line="400" w:lineRule="exact"/>
        <w:jc w:val="center"/>
        <w:rPr>
          <w:rFonts w:eastAsia="楷体"/>
          <w:noProof/>
          <w:szCs w:val="24"/>
        </w:rPr>
      </w:pPr>
      <w:r w:rsidRPr="002772E5">
        <w:rPr>
          <w:rFonts w:eastAsia="楷体" w:hint="eastAsia"/>
          <w:noProof/>
          <w:szCs w:val="24"/>
        </w:rPr>
        <w:t>表</w:t>
      </w:r>
      <w:r w:rsidRPr="002772E5">
        <w:rPr>
          <w:rFonts w:eastAsia="楷体" w:hint="eastAsia"/>
          <w:noProof/>
          <w:szCs w:val="24"/>
        </w:rPr>
        <w:t>4</w:t>
      </w:r>
      <w:r w:rsidRPr="002772E5">
        <w:rPr>
          <w:rFonts w:eastAsia="楷体"/>
          <w:noProof/>
          <w:szCs w:val="24"/>
        </w:rPr>
        <w:t xml:space="preserve">-1 </w:t>
      </w:r>
      <w:r w:rsidRPr="002772E5">
        <w:rPr>
          <w:rFonts w:eastAsia="楷体" w:hint="eastAsia"/>
          <w:noProof/>
          <w:szCs w:val="24"/>
        </w:rPr>
        <w:t>每次遍历</w:t>
      </w:r>
      <w:r w:rsidRPr="002772E5">
        <w:rPr>
          <w:rFonts w:eastAsia="楷体"/>
          <w:noProof/>
          <w:szCs w:val="24"/>
        </w:rPr>
        <w:t>的</w:t>
      </w:r>
      <w:proofErr w:type="spellStart"/>
      <w:r w:rsidR="005D1EBF" w:rsidRPr="005D1EBF">
        <w:rPr>
          <w:i/>
          <w:szCs w:val="21"/>
        </w:rPr>
        <w:t>ObjV</w:t>
      </w:r>
      <w:proofErr w:type="spellEnd"/>
      <w:r w:rsidR="008D7F4D" w:rsidRPr="002772E5">
        <w:rPr>
          <w:rFonts w:eastAsia="楷体" w:hint="eastAsia"/>
          <w:noProof/>
          <w:szCs w:val="24"/>
        </w:rPr>
        <w:t>数值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1185"/>
        <w:gridCol w:w="1185"/>
        <w:gridCol w:w="1185"/>
        <w:gridCol w:w="1185"/>
        <w:gridCol w:w="1185"/>
        <w:gridCol w:w="1186"/>
      </w:tblGrid>
      <w:tr w:rsidR="004A027D" w:rsidRPr="003A424F" w14:paraId="02F73806" w14:textId="77777777" w:rsidTr="009F5462">
        <w:tc>
          <w:tcPr>
            <w:tcW w:w="1185" w:type="dxa"/>
            <w:shd w:val="clear" w:color="auto" w:fill="auto"/>
            <w:vAlign w:val="center"/>
          </w:tcPr>
          <w:p w14:paraId="388B447C" w14:textId="77777777" w:rsidR="004A027D" w:rsidRPr="003A424F" w:rsidRDefault="004A027D" w:rsidP="009F5462">
            <w:pPr>
              <w:spacing w:line="400" w:lineRule="exact"/>
              <w:jc w:val="center"/>
              <w:rPr>
                <w:sz w:val="24"/>
                <w:szCs w:val="24"/>
              </w:rPr>
            </w:pPr>
            <w:r w:rsidRPr="003A424F">
              <w:rPr>
                <w:rFonts w:hint="eastAsia"/>
                <w:sz w:val="24"/>
                <w:szCs w:val="24"/>
              </w:rPr>
              <w:t>迭代次数</w:t>
            </w:r>
          </w:p>
        </w:tc>
        <w:tc>
          <w:tcPr>
            <w:tcW w:w="1185" w:type="dxa"/>
            <w:shd w:val="clear" w:color="auto" w:fill="auto"/>
            <w:vAlign w:val="center"/>
          </w:tcPr>
          <w:p w14:paraId="51CF1ED7" w14:textId="77777777" w:rsidR="004A027D" w:rsidRPr="003A424F" w:rsidRDefault="004A027D" w:rsidP="009F5462">
            <w:pPr>
              <w:spacing w:line="400" w:lineRule="exact"/>
              <w:jc w:val="center"/>
              <w:rPr>
                <w:sz w:val="24"/>
                <w:szCs w:val="24"/>
              </w:rPr>
            </w:pPr>
            <w:r w:rsidRPr="003A424F">
              <w:rPr>
                <w:rFonts w:hint="eastAsia"/>
                <w:sz w:val="24"/>
                <w:szCs w:val="24"/>
              </w:rPr>
              <w:t>0</w:t>
            </w:r>
          </w:p>
        </w:tc>
        <w:tc>
          <w:tcPr>
            <w:tcW w:w="1185" w:type="dxa"/>
            <w:shd w:val="clear" w:color="auto" w:fill="auto"/>
            <w:vAlign w:val="center"/>
          </w:tcPr>
          <w:p w14:paraId="11DEF720" w14:textId="77777777" w:rsidR="004A027D" w:rsidRPr="003A424F" w:rsidRDefault="004A027D" w:rsidP="009F5462">
            <w:pPr>
              <w:spacing w:line="400" w:lineRule="exact"/>
              <w:jc w:val="center"/>
              <w:rPr>
                <w:sz w:val="24"/>
                <w:szCs w:val="24"/>
              </w:rPr>
            </w:pPr>
            <w:r w:rsidRPr="003A424F">
              <w:rPr>
                <w:rFonts w:hint="eastAsia"/>
                <w:sz w:val="24"/>
                <w:szCs w:val="24"/>
              </w:rPr>
              <w:t>1</w:t>
            </w:r>
          </w:p>
        </w:tc>
        <w:tc>
          <w:tcPr>
            <w:tcW w:w="1185" w:type="dxa"/>
            <w:shd w:val="clear" w:color="auto" w:fill="auto"/>
            <w:vAlign w:val="center"/>
          </w:tcPr>
          <w:p w14:paraId="31BB3202" w14:textId="77777777" w:rsidR="004A027D" w:rsidRPr="003A424F" w:rsidRDefault="004A027D" w:rsidP="009F5462">
            <w:pPr>
              <w:spacing w:line="400" w:lineRule="exact"/>
              <w:jc w:val="center"/>
              <w:rPr>
                <w:sz w:val="24"/>
                <w:szCs w:val="24"/>
              </w:rPr>
            </w:pPr>
            <w:r w:rsidRPr="003A424F">
              <w:rPr>
                <w:rFonts w:hint="eastAsia"/>
                <w:sz w:val="24"/>
                <w:szCs w:val="24"/>
              </w:rPr>
              <w:t>2</w:t>
            </w:r>
          </w:p>
        </w:tc>
        <w:tc>
          <w:tcPr>
            <w:tcW w:w="1185" w:type="dxa"/>
            <w:shd w:val="clear" w:color="auto" w:fill="auto"/>
            <w:vAlign w:val="center"/>
          </w:tcPr>
          <w:p w14:paraId="757A5715" w14:textId="77777777" w:rsidR="004A027D" w:rsidRPr="003A424F" w:rsidRDefault="004A027D" w:rsidP="009F5462">
            <w:pPr>
              <w:spacing w:line="400" w:lineRule="exact"/>
              <w:jc w:val="center"/>
              <w:rPr>
                <w:sz w:val="24"/>
                <w:szCs w:val="24"/>
              </w:rPr>
            </w:pPr>
            <w:r w:rsidRPr="003A424F">
              <w:rPr>
                <w:rFonts w:hint="eastAsia"/>
                <w:sz w:val="24"/>
                <w:szCs w:val="24"/>
              </w:rPr>
              <w:t>3</w:t>
            </w:r>
          </w:p>
        </w:tc>
        <w:tc>
          <w:tcPr>
            <w:tcW w:w="1185" w:type="dxa"/>
            <w:shd w:val="clear" w:color="auto" w:fill="auto"/>
            <w:vAlign w:val="center"/>
          </w:tcPr>
          <w:p w14:paraId="716BB118" w14:textId="77777777" w:rsidR="004A027D" w:rsidRPr="003A424F" w:rsidRDefault="004A027D" w:rsidP="009F5462">
            <w:pPr>
              <w:spacing w:line="400" w:lineRule="exact"/>
              <w:jc w:val="center"/>
              <w:rPr>
                <w:sz w:val="24"/>
                <w:szCs w:val="24"/>
              </w:rPr>
            </w:pPr>
            <w:r w:rsidRPr="003A424F">
              <w:rPr>
                <w:rFonts w:hint="eastAsia"/>
                <w:sz w:val="24"/>
                <w:szCs w:val="24"/>
              </w:rPr>
              <w:t>4</w:t>
            </w:r>
          </w:p>
        </w:tc>
        <w:tc>
          <w:tcPr>
            <w:tcW w:w="1186" w:type="dxa"/>
            <w:shd w:val="clear" w:color="auto" w:fill="auto"/>
            <w:vAlign w:val="center"/>
          </w:tcPr>
          <w:p w14:paraId="4B75D849" w14:textId="77777777" w:rsidR="004A027D" w:rsidRPr="003A424F" w:rsidRDefault="004A027D" w:rsidP="009F5462">
            <w:pPr>
              <w:spacing w:line="400" w:lineRule="exact"/>
              <w:jc w:val="center"/>
              <w:rPr>
                <w:sz w:val="24"/>
                <w:szCs w:val="24"/>
              </w:rPr>
            </w:pPr>
            <w:r w:rsidRPr="003A424F">
              <w:rPr>
                <w:rFonts w:hint="eastAsia"/>
                <w:sz w:val="24"/>
                <w:szCs w:val="24"/>
              </w:rPr>
              <w:t>5</w:t>
            </w:r>
          </w:p>
        </w:tc>
      </w:tr>
      <w:tr w:rsidR="00253B1A" w:rsidRPr="003A424F" w14:paraId="511BD1B7" w14:textId="77777777" w:rsidTr="009F5462">
        <w:tc>
          <w:tcPr>
            <w:tcW w:w="1185" w:type="dxa"/>
            <w:shd w:val="clear" w:color="auto" w:fill="auto"/>
            <w:vAlign w:val="center"/>
          </w:tcPr>
          <w:p w14:paraId="704596C0" w14:textId="5A39FCD1" w:rsidR="00253B1A" w:rsidRPr="000E140E" w:rsidRDefault="005D1EBF" w:rsidP="00253B1A">
            <w:pPr>
              <w:spacing w:line="400" w:lineRule="exact"/>
              <w:jc w:val="center"/>
              <w:rPr>
                <w:rFonts w:eastAsia="宋体" w:cs="Times New Roman"/>
                <w:sz w:val="24"/>
                <w:szCs w:val="24"/>
              </w:rPr>
            </w:pPr>
            <w:r w:rsidRPr="002772E5">
              <w:rPr>
                <w:i/>
                <w:sz w:val="24"/>
                <w:szCs w:val="24"/>
              </w:rPr>
              <w:t>Obj</w:t>
            </w:r>
            <w:r>
              <w:rPr>
                <w:i/>
                <w:sz w:val="24"/>
                <w:szCs w:val="24"/>
              </w:rPr>
              <w:t>V</w:t>
            </w:r>
            <w:r w:rsidRPr="005D1EBF">
              <w:rPr>
                <w:i/>
                <w:sz w:val="24"/>
                <w:szCs w:val="24"/>
                <w:vertAlign w:val="subscript"/>
              </w:rPr>
              <w:t>1</w:t>
            </w:r>
          </w:p>
        </w:tc>
        <w:tc>
          <w:tcPr>
            <w:tcW w:w="1185" w:type="dxa"/>
            <w:shd w:val="clear" w:color="auto" w:fill="auto"/>
            <w:vAlign w:val="center"/>
          </w:tcPr>
          <w:p w14:paraId="38B53019" w14:textId="6D43586C" w:rsidR="00253B1A" w:rsidRPr="003A424F" w:rsidRDefault="00253B1A" w:rsidP="00253B1A">
            <w:pPr>
              <w:spacing w:line="400" w:lineRule="exact"/>
              <w:jc w:val="center"/>
              <w:rPr>
                <w:sz w:val="24"/>
                <w:szCs w:val="24"/>
              </w:rPr>
            </w:pPr>
            <w:r w:rsidRPr="003A424F">
              <w:rPr>
                <w:sz w:val="24"/>
                <w:szCs w:val="24"/>
              </w:rPr>
              <w:t>42.38</w:t>
            </w:r>
          </w:p>
        </w:tc>
        <w:tc>
          <w:tcPr>
            <w:tcW w:w="1185" w:type="dxa"/>
            <w:shd w:val="clear" w:color="auto" w:fill="auto"/>
            <w:vAlign w:val="center"/>
          </w:tcPr>
          <w:p w14:paraId="1A02FBBC" w14:textId="4BA414C7" w:rsidR="00253B1A" w:rsidRPr="003A424F" w:rsidRDefault="00253B1A" w:rsidP="00253B1A">
            <w:pPr>
              <w:spacing w:line="400" w:lineRule="exact"/>
              <w:jc w:val="center"/>
              <w:rPr>
                <w:sz w:val="24"/>
                <w:szCs w:val="24"/>
              </w:rPr>
            </w:pPr>
            <w:r w:rsidRPr="003A424F">
              <w:rPr>
                <w:sz w:val="24"/>
                <w:szCs w:val="24"/>
              </w:rPr>
              <w:t>18.36</w:t>
            </w:r>
          </w:p>
        </w:tc>
        <w:tc>
          <w:tcPr>
            <w:tcW w:w="1185" w:type="dxa"/>
            <w:shd w:val="clear" w:color="auto" w:fill="auto"/>
            <w:vAlign w:val="center"/>
          </w:tcPr>
          <w:p w14:paraId="7F802E2A" w14:textId="70BE05B5" w:rsidR="00253B1A" w:rsidRPr="003A424F" w:rsidRDefault="00253B1A" w:rsidP="00253B1A">
            <w:pPr>
              <w:spacing w:line="400" w:lineRule="exact"/>
              <w:jc w:val="center"/>
              <w:rPr>
                <w:sz w:val="24"/>
                <w:szCs w:val="24"/>
              </w:rPr>
            </w:pPr>
            <w:r w:rsidRPr="003A424F">
              <w:rPr>
                <w:sz w:val="24"/>
                <w:szCs w:val="24"/>
              </w:rPr>
              <w:t>6.14</w:t>
            </w:r>
          </w:p>
        </w:tc>
        <w:tc>
          <w:tcPr>
            <w:tcW w:w="1185" w:type="dxa"/>
            <w:shd w:val="clear" w:color="auto" w:fill="auto"/>
            <w:vAlign w:val="center"/>
          </w:tcPr>
          <w:p w14:paraId="7377FD69" w14:textId="44EDF4C7" w:rsidR="00253B1A" w:rsidRPr="003A424F" w:rsidRDefault="00253B1A" w:rsidP="00253B1A">
            <w:pPr>
              <w:spacing w:line="400" w:lineRule="exact"/>
              <w:jc w:val="center"/>
              <w:rPr>
                <w:sz w:val="24"/>
                <w:szCs w:val="24"/>
              </w:rPr>
            </w:pPr>
            <w:r w:rsidRPr="003A424F">
              <w:rPr>
                <w:sz w:val="24"/>
                <w:szCs w:val="24"/>
              </w:rPr>
              <w:t>5.09</w:t>
            </w:r>
          </w:p>
        </w:tc>
        <w:tc>
          <w:tcPr>
            <w:tcW w:w="1185" w:type="dxa"/>
            <w:shd w:val="clear" w:color="auto" w:fill="auto"/>
            <w:vAlign w:val="center"/>
          </w:tcPr>
          <w:p w14:paraId="5D41A499" w14:textId="77D4523A" w:rsidR="00253B1A" w:rsidRPr="003A424F" w:rsidRDefault="00253B1A" w:rsidP="00253B1A">
            <w:pPr>
              <w:spacing w:line="400" w:lineRule="exact"/>
              <w:jc w:val="center"/>
              <w:rPr>
                <w:sz w:val="24"/>
                <w:szCs w:val="24"/>
              </w:rPr>
            </w:pPr>
            <w:r w:rsidRPr="003A424F">
              <w:rPr>
                <w:sz w:val="24"/>
                <w:szCs w:val="24"/>
              </w:rPr>
              <w:t>4.84</w:t>
            </w:r>
          </w:p>
        </w:tc>
        <w:tc>
          <w:tcPr>
            <w:tcW w:w="1186" w:type="dxa"/>
            <w:shd w:val="clear" w:color="auto" w:fill="auto"/>
            <w:vAlign w:val="center"/>
          </w:tcPr>
          <w:p w14:paraId="3A545A5F" w14:textId="27637667" w:rsidR="00253B1A" w:rsidRPr="003A424F" w:rsidRDefault="00253B1A" w:rsidP="00253B1A">
            <w:pPr>
              <w:spacing w:line="400" w:lineRule="exact"/>
              <w:jc w:val="center"/>
              <w:rPr>
                <w:sz w:val="24"/>
                <w:szCs w:val="24"/>
              </w:rPr>
            </w:pPr>
            <w:r w:rsidRPr="003A424F">
              <w:rPr>
                <w:sz w:val="24"/>
                <w:szCs w:val="24"/>
              </w:rPr>
              <w:t>6.37</w:t>
            </w:r>
          </w:p>
        </w:tc>
      </w:tr>
      <w:tr w:rsidR="00253B1A" w:rsidRPr="003A424F" w14:paraId="52137C76" w14:textId="77777777" w:rsidTr="009F5462">
        <w:tc>
          <w:tcPr>
            <w:tcW w:w="1185" w:type="dxa"/>
            <w:shd w:val="clear" w:color="auto" w:fill="auto"/>
            <w:vAlign w:val="center"/>
          </w:tcPr>
          <w:p w14:paraId="612CE6F0" w14:textId="0E2FA5BF" w:rsidR="00253B1A" w:rsidRPr="003A424F" w:rsidRDefault="005D1EBF" w:rsidP="00253B1A">
            <w:pPr>
              <w:spacing w:line="400" w:lineRule="exact"/>
              <w:jc w:val="center"/>
              <w:rPr>
                <w:sz w:val="24"/>
                <w:szCs w:val="24"/>
              </w:rPr>
            </w:pPr>
            <w:r w:rsidRPr="002772E5">
              <w:rPr>
                <w:i/>
                <w:sz w:val="24"/>
                <w:szCs w:val="24"/>
              </w:rPr>
              <w:t>Obj</w:t>
            </w:r>
            <w:r>
              <w:rPr>
                <w:i/>
                <w:sz w:val="24"/>
                <w:szCs w:val="24"/>
              </w:rPr>
              <w:t>V</w:t>
            </w:r>
            <w:r w:rsidRPr="005D1EBF">
              <w:rPr>
                <w:i/>
                <w:sz w:val="24"/>
                <w:szCs w:val="24"/>
                <w:vertAlign w:val="subscript"/>
              </w:rPr>
              <w:t>2</w:t>
            </w:r>
          </w:p>
        </w:tc>
        <w:tc>
          <w:tcPr>
            <w:tcW w:w="1185" w:type="dxa"/>
            <w:shd w:val="clear" w:color="auto" w:fill="auto"/>
            <w:vAlign w:val="center"/>
          </w:tcPr>
          <w:p w14:paraId="12A47E34" w14:textId="77777777" w:rsidR="00253B1A" w:rsidRPr="003A424F" w:rsidRDefault="00253B1A" w:rsidP="00253B1A">
            <w:pPr>
              <w:spacing w:line="400" w:lineRule="exact"/>
              <w:jc w:val="center"/>
              <w:rPr>
                <w:sz w:val="24"/>
                <w:szCs w:val="24"/>
              </w:rPr>
            </w:pPr>
            <w:r w:rsidRPr="003A424F">
              <w:rPr>
                <w:sz w:val="24"/>
                <w:szCs w:val="24"/>
              </w:rPr>
              <w:t>45.15</w:t>
            </w:r>
          </w:p>
        </w:tc>
        <w:tc>
          <w:tcPr>
            <w:tcW w:w="1185" w:type="dxa"/>
            <w:shd w:val="clear" w:color="auto" w:fill="auto"/>
            <w:vAlign w:val="center"/>
          </w:tcPr>
          <w:p w14:paraId="4B8A426B" w14:textId="77777777" w:rsidR="00253B1A" w:rsidRPr="003A424F" w:rsidRDefault="00253B1A" w:rsidP="00253B1A">
            <w:pPr>
              <w:spacing w:line="400" w:lineRule="exact"/>
              <w:jc w:val="center"/>
              <w:rPr>
                <w:sz w:val="24"/>
                <w:szCs w:val="24"/>
              </w:rPr>
            </w:pPr>
            <w:r w:rsidRPr="003A424F">
              <w:rPr>
                <w:sz w:val="24"/>
                <w:szCs w:val="24"/>
              </w:rPr>
              <w:t>12.35</w:t>
            </w:r>
          </w:p>
        </w:tc>
        <w:tc>
          <w:tcPr>
            <w:tcW w:w="1185" w:type="dxa"/>
            <w:shd w:val="clear" w:color="auto" w:fill="auto"/>
            <w:vAlign w:val="center"/>
          </w:tcPr>
          <w:p w14:paraId="1222DF30" w14:textId="77777777" w:rsidR="00253B1A" w:rsidRPr="003A424F" w:rsidRDefault="00253B1A" w:rsidP="00253B1A">
            <w:pPr>
              <w:spacing w:line="400" w:lineRule="exact"/>
              <w:jc w:val="center"/>
              <w:rPr>
                <w:sz w:val="24"/>
                <w:szCs w:val="24"/>
              </w:rPr>
            </w:pPr>
            <w:r w:rsidRPr="003A424F">
              <w:rPr>
                <w:sz w:val="24"/>
                <w:szCs w:val="24"/>
              </w:rPr>
              <w:t>15.58</w:t>
            </w:r>
          </w:p>
        </w:tc>
        <w:tc>
          <w:tcPr>
            <w:tcW w:w="1185" w:type="dxa"/>
            <w:shd w:val="clear" w:color="auto" w:fill="auto"/>
            <w:vAlign w:val="center"/>
          </w:tcPr>
          <w:p w14:paraId="5ED8DF85" w14:textId="77777777" w:rsidR="00253B1A" w:rsidRPr="003A424F" w:rsidRDefault="00253B1A" w:rsidP="00253B1A">
            <w:pPr>
              <w:spacing w:line="400" w:lineRule="exact"/>
              <w:jc w:val="center"/>
              <w:rPr>
                <w:sz w:val="24"/>
                <w:szCs w:val="24"/>
              </w:rPr>
            </w:pPr>
            <w:r w:rsidRPr="003A424F">
              <w:rPr>
                <w:sz w:val="24"/>
                <w:szCs w:val="24"/>
              </w:rPr>
              <w:t>13.11</w:t>
            </w:r>
          </w:p>
        </w:tc>
        <w:tc>
          <w:tcPr>
            <w:tcW w:w="1185" w:type="dxa"/>
            <w:shd w:val="clear" w:color="auto" w:fill="auto"/>
            <w:vAlign w:val="center"/>
          </w:tcPr>
          <w:p w14:paraId="4103DC2A" w14:textId="77777777" w:rsidR="00253B1A" w:rsidRPr="003A424F" w:rsidRDefault="00253B1A" w:rsidP="00253B1A">
            <w:pPr>
              <w:spacing w:line="400" w:lineRule="exact"/>
              <w:jc w:val="center"/>
              <w:rPr>
                <w:sz w:val="24"/>
                <w:szCs w:val="24"/>
              </w:rPr>
            </w:pPr>
            <w:r w:rsidRPr="003A424F">
              <w:rPr>
                <w:sz w:val="24"/>
                <w:szCs w:val="24"/>
              </w:rPr>
              <w:t>11.87</w:t>
            </w:r>
          </w:p>
        </w:tc>
        <w:tc>
          <w:tcPr>
            <w:tcW w:w="1186" w:type="dxa"/>
            <w:shd w:val="clear" w:color="auto" w:fill="auto"/>
            <w:vAlign w:val="center"/>
          </w:tcPr>
          <w:p w14:paraId="4C2211D8" w14:textId="77777777" w:rsidR="00253B1A" w:rsidRPr="003A424F" w:rsidRDefault="00253B1A" w:rsidP="00253B1A">
            <w:pPr>
              <w:spacing w:line="400" w:lineRule="exact"/>
              <w:jc w:val="center"/>
              <w:rPr>
                <w:sz w:val="24"/>
                <w:szCs w:val="24"/>
              </w:rPr>
            </w:pPr>
            <w:r w:rsidRPr="003A424F">
              <w:rPr>
                <w:sz w:val="24"/>
                <w:szCs w:val="24"/>
              </w:rPr>
              <w:t>8.75</w:t>
            </w:r>
          </w:p>
        </w:tc>
      </w:tr>
      <w:tr w:rsidR="00253B1A" w:rsidRPr="003A424F" w14:paraId="6DC18536" w14:textId="77777777" w:rsidTr="009F5462">
        <w:tc>
          <w:tcPr>
            <w:tcW w:w="1185" w:type="dxa"/>
            <w:shd w:val="clear" w:color="auto" w:fill="auto"/>
            <w:vAlign w:val="center"/>
          </w:tcPr>
          <w:p w14:paraId="7AB08326" w14:textId="19003C11" w:rsidR="00253B1A" w:rsidRPr="003A424F" w:rsidRDefault="005D1EBF" w:rsidP="00253B1A">
            <w:pPr>
              <w:spacing w:line="400" w:lineRule="exact"/>
              <w:jc w:val="center"/>
              <w:rPr>
                <w:sz w:val="24"/>
                <w:szCs w:val="24"/>
              </w:rPr>
            </w:pPr>
            <w:r w:rsidRPr="002772E5">
              <w:rPr>
                <w:i/>
                <w:sz w:val="24"/>
                <w:szCs w:val="24"/>
              </w:rPr>
              <w:t>Obj</w:t>
            </w:r>
            <w:r>
              <w:rPr>
                <w:i/>
                <w:sz w:val="24"/>
                <w:szCs w:val="24"/>
              </w:rPr>
              <w:t>V</w:t>
            </w:r>
            <w:r w:rsidRPr="005D1EBF">
              <w:rPr>
                <w:i/>
                <w:sz w:val="24"/>
                <w:szCs w:val="24"/>
                <w:vertAlign w:val="subscript"/>
              </w:rPr>
              <w:t>3</w:t>
            </w:r>
          </w:p>
        </w:tc>
        <w:tc>
          <w:tcPr>
            <w:tcW w:w="1185" w:type="dxa"/>
            <w:shd w:val="clear" w:color="auto" w:fill="auto"/>
            <w:vAlign w:val="center"/>
          </w:tcPr>
          <w:p w14:paraId="60A44423" w14:textId="77777777" w:rsidR="00253B1A" w:rsidRPr="003A424F" w:rsidRDefault="00253B1A" w:rsidP="00253B1A">
            <w:pPr>
              <w:spacing w:line="400" w:lineRule="exact"/>
              <w:jc w:val="center"/>
              <w:rPr>
                <w:sz w:val="24"/>
                <w:szCs w:val="24"/>
              </w:rPr>
            </w:pPr>
            <w:r w:rsidRPr="003A424F">
              <w:rPr>
                <w:sz w:val="24"/>
                <w:szCs w:val="24"/>
              </w:rPr>
              <w:t>87.53</w:t>
            </w:r>
          </w:p>
        </w:tc>
        <w:tc>
          <w:tcPr>
            <w:tcW w:w="1185" w:type="dxa"/>
            <w:shd w:val="clear" w:color="auto" w:fill="auto"/>
            <w:vAlign w:val="center"/>
          </w:tcPr>
          <w:p w14:paraId="18D6CBF5" w14:textId="77777777" w:rsidR="00253B1A" w:rsidRPr="003A424F" w:rsidRDefault="00253B1A" w:rsidP="00253B1A">
            <w:pPr>
              <w:spacing w:line="400" w:lineRule="exact"/>
              <w:jc w:val="center"/>
              <w:rPr>
                <w:sz w:val="24"/>
                <w:szCs w:val="24"/>
              </w:rPr>
            </w:pPr>
            <w:r w:rsidRPr="003A424F">
              <w:rPr>
                <w:sz w:val="24"/>
                <w:szCs w:val="24"/>
              </w:rPr>
              <w:t>30.71</w:t>
            </w:r>
          </w:p>
        </w:tc>
        <w:tc>
          <w:tcPr>
            <w:tcW w:w="1185" w:type="dxa"/>
            <w:shd w:val="clear" w:color="auto" w:fill="auto"/>
            <w:vAlign w:val="center"/>
          </w:tcPr>
          <w:p w14:paraId="035B364C" w14:textId="77777777" w:rsidR="00253B1A" w:rsidRPr="003A424F" w:rsidRDefault="00253B1A" w:rsidP="00253B1A">
            <w:pPr>
              <w:spacing w:line="400" w:lineRule="exact"/>
              <w:jc w:val="center"/>
              <w:rPr>
                <w:sz w:val="24"/>
                <w:szCs w:val="24"/>
              </w:rPr>
            </w:pPr>
            <w:r w:rsidRPr="003A424F">
              <w:rPr>
                <w:sz w:val="24"/>
                <w:szCs w:val="24"/>
              </w:rPr>
              <w:t>21.72</w:t>
            </w:r>
          </w:p>
        </w:tc>
        <w:tc>
          <w:tcPr>
            <w:tcW w:w="1185" w:type="dxa"/>
            <w:shd w:val="clear" w:color="auto" w:fill="auto"/>
            <w:vAlign w:val="center"/>
          </w:tcPr>
          <w:p w14:paraId="5D3EAF3D" w14:textId="77777777" w:rsidR="00253B1A" w:rsidRPr="003A424F" w:rsidRDefault="00253B1A" w:rsidP="00253B1A">
            <w:pPr>
              <w:spacing w:line="400" w:lineRule="exact"/>
              <w:jc w:val="center"/>
              <w:rPr>
                <w:sz w:val="24"/>
                <w:szCs w:val="24"/>
              </w:rPr>
            </w:pPr>
            <w:r w:rsidRPr="003A424F">
              <w:rPr>
                <w:sz w:val="24"/>
                <w:szCs w:val="24"/>
              </w:rPr>
              <w:t>18.20</w:t>
            </w:r>
          </w:p>
        </w:tc>
        <w:tc>
          <w:tcPr>
            <w:tcW w:w="1185" w:type="dxa"/>
            <w:shd w:val="clear" w:color="auto" w:fill="auto"/>
            <w:vAlign w:val="center"/>
          </w:tcPr>
          <w:p w14:paraId="48D5A8C0" w14:textId="77777777" w:rsidR="00253B1A" w:rsidRPr="003A424F" w:rsidRDefault="00253B1A" w:rsidP="00253B1A">
            <w:pPr>
              <w:spacing w:line="400" w:lineRule="exact"/>
              <w:jc w:val="center"/>
              <w:rPr>
                <w:sz w:val="24"/>
                <w:szCs w:val="24"/>
              </w:rPr>
            </w:pPr>
            <w:r w:rsidRPr="003A424F">
              <w:rPr>
                <w:sz w:val="24"/>
                <w:szCs w:val="24"/>
              </w:rPr>
              <w:t>16.71</w:t>
            </w:r>
          </w:p>
        </w:tc>
        <w:tc>
          <w:tcPr>
            <w:tcW w:w="1186" w:type="dxa"/>
            <w:shd w:val="clear" w:color="auto" w:fill="auto"/>
            <w:vAlign w:val="center"/>
          </w:tcPr>
          <w:p w14:paraId="47B7B5AD" w14:textId="77777777" w:rsidR="00253B1A" w:rsidRPr="003A424F" w:rsidRDefault="00253B1A" w:rsidP="00253B1A">
            <w:pPr>
              <w:spacing w:line="400" w:lineRule="exact"/>
              <w:jc w:val="center"/>
              <w:rPr>
                <w:sz w:val="24"/>
                <w:szCs w:val="24"/>
              </w:rPr>
            </w:pPr>
            <w:r w:rsidRPr="003A424F">
              <w:rPr>
                <w:sz w:val="24"/>
                <w:szCs w:val="24"/>
              </w:rPr>
              <w:t>15.12</w:t>
            </w:r>
          </w:p>
        </w:tc>
      </w:tr>
    </w:tbl>
    <w:p w14:paraId="719AFE41" w14:textId="4E16678C" w:rsidR="0024238F" w:rsidRDefault="0024238F" w:rsidP="0024238F">
      <w:pPr>
        <w:spacing w:line="400" w:lineRule="exact"/>
        <w:ind w:firstLineChars="200" w:firstLine="480"/>
        <w:rPr>
          <w:noProof/>
          <w:sz w:val="24"/>
          <w:szCs w:val="24"/>
        </w:rPr>
      </w:pPr>
      <w:r w:rsidRPr="003A424F">
        <w:rPr>
          <w:rFonts w:hint="eastAsia"/>
          <w:sz w:val="24"/>
          <w:szCs w:val="24"/>
        </w:rPr>
        <w:t>为了更近</w:t>
      </w:r>
      <w:r w:rsidRPr="003A424F">
        <w:rPr>
          <w:sz w:val="24"/>
          <w:szCs w:val="24"/>
        </w:rPr>
        <w:t>一步说明</w:t>
      </w:r>
      <w:r w:rsidRPr="003A424F">
        <w:rPr>
          <w:rFonts w:hint="eastAsia"/>
          <w:sz w:val="24"/>
          <w:szCs w:val="24"/>
        </w:rPr>
        <w:t>经过</w:t>
      </w:r>
      <w:r w:rsidRPr="003A424F">
        <w:rPr>
          <w:rFonts w:hint="eastAsia"/>
          <w:sz w:val="24"/>
          <w:szCs w:val="24"/>
        </w:rPr>
        <w:t>MDBS</w:t>
      </w:r>
      <w:r w:rsidRPr="003A424F">
        <w:rPr>
          <w:rFonts w:hint="eastAsia"/>
          <w:sz w:val="24"/>
          <w:szCs w:val="24"/>
        </w:rPr>
        <w:t>算法</w:t>
      </w:r>
      <w:r>
        <w:rPr>
          <w:rFonts w:hint="eastAsia"/>
          <w:sz w:val="24"/>
          <w:szCs w:val="24"/>
        </w:rPr>
        <w:t>的</w:t>
      </w:r>
      <w:r w:rsidRPr="003A424F">
        <w:rPr>
          <w:sz w:val="24"/>
          <w:szCs w:val="24"/>
        </w:rPr>
        <w:t>良好</w:t>
      </w:r>
      <w:r>
        <w:rPr>
          <w:rFonts w:hint="eastAsia"/>
          <w:sz w:val="24"/>
          <w:szCs w:val="24"/>
        </w:rPr>
        <w:t>优化</w:t>
      </w:r>
      <w:r w:rsidRPr="003A424F">
        <w:rPr>
          <w:sz w:val="24"/>
          <w:szCs w:val="24"/>
        </w:rPr>
        <w:t>效果，</w:t>
      </w:r>
      <w:r w:rsidRPr="003A424F">
        <w:rPr>
          <w:rFonts w:hint="eastAsia"/>
          <w:sz w:val="24"/>
          <w:szCs w:val="24"/>
        </w:rPr>
        <w:t>如</w:t>
      </w:r>
      <w:r w:rsidRPr="003A424F">
        <w:rPr>
          <w:sz w:val="24"/>
          <w:szCs w:val="24"/>
        </w:rPr>
        <w:t>图</w:t>
      </w:r>
      <w:r w:rsidRPr="003A424F">
        <w:rPr>
          <w:rFonts w:hint="eastAsia"/>
          <w:sz w:val="24"/>
          <w:szCs w:val="24"/>
        </w:rPr>
        <w:t>4</w:t>
      </w:r>
      <w:r>
        <w:rPr>
          <w:sz w:val="24"/>
          <w:szCs w:val="24"/>
        </w:rPr>
        <w:t>-5</w:t>
      </w:r>
      <w:r w:rsidRPr="003A424F">
        <w:rPr>
          <w:rFonts w:hint="eastAsia"/>
          <w:sz w:val="24"/>
          <w:szCs w:val="24"/>
        </w:rPr>
        <w:t>所示</w:t>
      </w:r>
      <w:r>
        <w:rPr>
          <w:rFonts w:hint="eastAsia"/>
          <w:sz w:val="24"/>
          <w:szCs w:val="24"/>
        </w:rPr>
        <w:t>给出</w:t>
      </w:r>
      <w:r>
        <w:rPr>
          <w:rFonts w:hint="eastAsia"/>
          <w:sz w:val="24"/>
          <w:szCs w:val="24"/>
        </w:rPr>
        <w:t>S</w:t>
      </w:r>
      <w:r>
        <w:rPr>
          <w:sz w:val="24"/>
          <w:szCs w:val="24"/>
        </w:rPr>
        <w:t>CM</w:t>
      </w:r>
      <w:r>
        <w:rPr>
          <w:rFonts w:hint="eastAsia"/>
          <w:sz w:val="24"/>
          <w:szCs w:val="24"/>
        </w:rPr>
        <w:t>部分</w:t>
      </w:r>
      <w:r w:rsidRPr="003A424F">
        <w:rPr>
          <w:sz w:val="24"/>
          <w:szCs w:val="24"/>
        </w:rPr>
        <w:t>的</w:t>
      </w:r>
      <w:r w:rsidRPr="003A424F">
        <w:rPr>
          <w:rFonts w:hint="eastAsia"/>
          <w:sz w:val="24"/>
          <w:szCs w:val="24"/>
        </w:rPr>
        <w:t>电场</w:t>
      </w:r>
      <w:r w:rsidRPr="003A424F">
        <w:rPr>
          <w:sz w:val="24"/>
          <w:szCs w:val="24"/>
        </w:rPr>
        <w:t>分布，</w:t>
      </w:r>
      <w:r w:rsidRPr="003A424F">
        <w:rPr>
          <w:rFonts w:hint="eastAsia"/>
          <w:sz w:val="24"/>
          <w:szCs w:val="24"/>
        </w:rPr>
        <w:t>其中</w:t>
      </w:r>
      <w:r w:rsidRPr="003A424F">
        <w:rPr>
          <w:sz w:val="24"/>
          <w:szCs w:val="24"/>
        </w:rPr>
        <w:t>图</w:t>
      </w:r>
      <w:r w:rsidRPr="003A424F">
        <w:rPr>
          <w:rFonts w:hint="eastAsia"/>
          <w:sz w:val="24"/>
          <w:szCs w:val="24"/>
        </w:rPr>
        <w:t>4</w:t>
      </w:r>
      <w:r>
        <w:rPr>
          <w:sz w:val="24"/>
          <w:szCs w:val="24"/>
        </w:rPr>
        <w:t>-5</w:t>
      </w:r>
      <w:r w:rsidRPr="003A424F">
        <w:rPr>
          <w:sz w:val="24"/>
          <w:szCs w:val="24"/>
        </w:rPr>
        <w:t>（</w:t>
      </w:r>
      <w:r w:rsidRPr="003A424F">
        <w:rPr>
          <w:rFonts w:hint="eastAsia"/>
          <w:sz w:val="24"/>
          <w:szCs w:val="24"/>
        </w:rPr>
        <w:t>a</w:t>
      </w:r>
      <w:r w:rsidRPr="003A424F">
        <w:rPr>
          <w:sz w:val="24"/>
          <w:szCs w:val="24"/>
        </w:rPr>
        <w:t>）</w:t>
      </w:r>
      <w:r w:rsidRPr="003A424F">
        <w:rPr>
          <w:rFonts w:hint="eastAsia"/>
          <w:sz w:val="24"/>
          <w:szCs w:val="24"/>
        </w:rPr>
        <w:t>为</w:t>
      </w:r>
      <w:r w:rsidRPr="003A424F">
        <w:rPr>
          <w:sz w:val="24"/>
          <w:szCs w:val="24"/>
        </w:rPr>
        <w:t>未经过算法优化的初始</w:t>
      </w:r>
      <w:r w:rsidRPr="003A424F">
        <w:rPr>
          <w:rFonts w:hint="eastAsia"/>
          <w:sz w:val="24"/>
          <w:szCs w:val="24"/>
        </w:rPr>
        <w:t>电场</w:t>
      </w:r>
      <w:r w:rsidRPr="00054DB1">
        <w:rPr>
          <w:i/>
          <w:noProof/>
          <w:sz w:val="24"/>
          <w:szCs w:val="24"/>
        </w:rPr>
        <w:t>E</w:t>
      </w:r>
      <w:r w:rsidRPr="00054DB1">
        <w:rPr>
          <w:i/>
          <w:noProof/>
          <w:sz w:val="24"/>
          <w:szCs w:val="24"/>
          <w:vertAlign w:val="subscript"/>
        </w:rPr>
        <w:t>inital</w:t>
      </w:r>
      <w:r w:rsidRPr="003A424F">
        <w:rPr>
          <w:rFonts w:hint="eastAsia"/>
          <w:sz w:val="24"/>
          <w:szCs w:val="24"/>
        </w:rPr>
        <w:t>分布，此时</w:t>
      </w:r>
      <w:r w:rsidRPr="003A424F">
        <w:rPr>
          <w:sz w:val="24"/>
          <w:szCs w:val="24"/>
        </w:rPr>
        <w:t>几乎</w:t>
      </w:r>
      <w:r w:rsidRPr="003A424F">
        <w:rPr>
          <w:rFonts w:hint="eastAsia"/>
          <w:sz w:val="24"/>
          <w:szCs w:val="24"/>
        </w:rPr>
        <w:t>没有</w:t>
      </w:r>
      <w:r w:rsidRPr="003A424F">
        <w:rPr>
          <w:sz w:val="24"/>
          <w:szCs w:val="24"/>
        </w:rPr>
        <w:t>光能够</w:t>
      </w:r>
      <w:r w:rsidRPr="003A424F">
        <w:rPr>
          <w:rFonts w:hint="eastAsia"/>
          <w:sz w:val="24"/>
          <w:szCs w:val="24"/>
        </w:rPr>
        <w:t>传输</w:t>
      </w:r>
      <w:r w:rsidRPr="003A424F">
        <w:rPr>
          <w:sz w:val="24"/>
          <w:szCs w:val="24"/>
        </w:rPr>
        <w:t>到右侧和上侧的</w:t>
      </w:r>
      <w:r>
        <w:rPr>
          <w:rFonts w:hint="eastAsia"/>
          <w:sz w:val="24"/>
          <w:szCs w:val="24"/>
        </w:rPr>
        <w:t>SPPs</w:t>
      </w:r>
      <w:r w:rsidRPr="003A424F">
        <w:rPr>
          <w:sz w:val="24"/>
          <w:szCs w:val="24"/>
        </w:rPr>
        <w:t>波导中去；图</w:t>
      </w:r>
      <w:r w:rsidRPr="003A424F">
        <w:rPr>
          <w:rFonts w:hint="eastAsia"/>
          <w:sz w:val="24"/>
          <w:szCs w:val="24"/>
        </w:rPr>
        <w:t>4</w:t>
      </w:r>
      <w:r>
        <w:rPr>
          <w:sz w:val="24"/>
          <w:szCs w:val="24"/>
        </w:rPr>
        <w:t>-5</w:t>
      </w:r>
      <w:r w:rsidRPr="003A424F">
        <w:rPr>
          <w:sz w:val="24"/>
          <w:szCs w:val="24"/>
        </w:rPr>
        <w:t>（</w:t>
      </w:r>
      <w:r w:rsidRPr="003A424F">
        <w:rPr>
          <w:rFonts w:hint="eastAsia"/>
          <w:sz w:val="24"/>
          <w:szCs w:val="24"/>
        </w:rPr>
        <w:t>b</w:t>
      </w:r>
      <w:r w:rsidRPr="003A424F">
        <w:rPr>
          <w:sz w:val="24"/>
          <w:szCs w:val="24"/>
        </w:rPr>
        <w:t>）</w:t>
      </w:r>
      <w:r w:rsidRPr="003A424F">
        <w:rPr>
          <w:rFonts w:hint="eastAsia"/>
          <w:sz w:val="24"/>
          <w:szCs w:val="24"/>
        </w:rPr>
        <w:t>为</w:t>
      </w:r>
      <w:r w:rsidRPr="003A424F">
        <w:rPr>
          <w:sz w:val="24"/>
          <w:szCs w:val="24"/>
        </w:rPr>
        <w:t>经过</w:t>
      </w:r>
      <w:r w:rsidRPr="003A424F">
        <w:rPr>
          <w:rFonts w:hint="eastAsia"/>
          <w:sz w:val="24"/>
          <w:szCs w:val="24"/>
        </w:rPr>
        <w:t>五次</w:t>
      </w:r>
      <w:r>
        <w:rPr>
          <w:rFonts w:hint="eastAsia"/>
          <w:sz w:val="24"/>
          <w:szCs w:val="24"/>
        </w:rPr>
        <w:t>MDBS</w:t>
      </w:r>
      <w:r w:rsidRPr="003A424F">
        <w:rPr>
          <w:sz w:val="24"/>
          <w:szCs w:val="24"/>
        </w:rPr>
        <w:t>算法</w:t>
      </w:r>
      <w:r w:rsidRPr="003A424F">
        <w:rPr>
          <w:rFonts w:hint="eastAsia"/>
          <w:sz w:val="24"/>
          <w:szCs w:val="24"/>
        </w:rPr>
        <w:t>遍历</w:t>
      </w:r>
      <w:r w:rsidRPr="003A424F">
        <w:rPr>
          <w:sz w:val="24"/>
          <w:szCs w:val="24"/>
        </w:rPr>
        <w:t>后</w:t>
      </w:r>
      <w:r w:rsidRPr="003A424F">
        <w:rPr>
          <w:rFonts w:hint="eastAsia"/>
          <w:sz w:val="24"/>
          <w:szCs w:val="24"/>
        </w:rPr>
        <w:t>的</w:t>
      </w:r>
      <w:r>
        <w:rPr>
          <w:rFonts w:hint="eastAsia"/>
          <w:sz w:val="24"/>
          <w:szCs w:val="24"/>
        </w:rPr>
        <w:t>S</w:t>
      </w:r>
      <w:r>
        <w:rPr>
          <w:sz w:val="24"/>
          <w:szCs w:val="24"/>
        </w:rPr>
        <w:t>CM</w:t>
      </w:r>
      <w:r w:rsidRPr="003A424F">
        <w:rPr>
          <w:sz w:val="24"/>
          <w:szCs w:val="24"/>
        </w:rPr>
        <w:t>电场</w:t>
      </w:r>
      <w:r w:rsidRPr="00054DB1">
        <w:rPr>
          <w:i/>
          <w:noProof/>
          <w:sz w:val="24"/>
          <w:szCs w:val="24"/>
        </w:rPr>
        <w:t>E</w:t>
      </w:r>
      <w:r>
        <w:rPr>
          <w:i/>
          <w:noProof/>
          <w:sz w:val="24"/>
          <w:szCs w:val="24"/>
          <w:vertAlign w:val="subscript"/>
        </w:rPr>
        <w:t>final</w:t>
      </w:r>
      <w:r w:rsidRPr="003A424F">
        <w:rPr>
          <w:sz w:val="24"/>
          <w:szCs w:val="24"/>
        </w:rPr>
        <w:t>分布</w:t>
      </w:r>
      <w:r w:rsidRPr="003A424F">
        <w:rPr>
          <w:rFonts w:hint="eastAsia"/>
          <w:sz w:val="24"/>
          <w:szCs w:val="24"/>
        </w:rPr>
        <w:t>，</w:t>
      </w:r>
      <w:r w:rsidRPr="003A424F">
        <w:rPr>
          <w:sz w:val="24"/>
          <w:szCs w:val="24"/>
        </w:rPr>
        <w:t>此时</w:t>
      </w:r>
      <w:r>
        <w:rPr>
          <w:rFonts w:hint="eastAsia"/>
          <w:sz w:val="24"/>
          <w:szCs w:val="24"/>
        </w:rPr>
        <w:t>大部分</w:t>
      </w:r>
      <w:r>
        <w:rPr>
          <w:sz w:val="24"/>
          <w:szCs w:val="24"/>
        </w:rPr>
        <w:t>的</w:t>
      </w:r>
      <w:r w:rsidRPr="003A424F">
        <w:rPr>
          <w:rFonts w:hint="eastAsia"/>
          <w:sz w:val="24"/>
          <w:szCs w:val="24"/>
        </w:rPr>
        <w:t>光能够分束</w:t>
      </w:r>
      <w:r w:rsidRPr="003A424F">
        <w:rPr>
          <w:sz w:val="24"/>
          <w:szCs w:val="24"/>
        </w:rPr>
        <w:t>耦合</w:t>
      </w:r>
      <w:r w:rsidRPr="003A424F">
        <w:rPr>
          <w:rFonts w:hint="eastAsia"/>
          <w:sz w:val="24"/>
          <w:szCs w:val="24"/>
        </w:rPr>
        <w:t>到</w:t>
      </w:r>
      <w:r w:rsidRPr="003A424F">
        <w:rPr>
          <w:sz w:val="24"/>
          <w:szCs w:val="24"/>
        </w:rPr>
        <w:t>上侧和右侧的</w:t>
      </w:r>
      <w:r>
        <w:rPr>
          <w:rFonts w:hint="eastAsia"/>
          <w:sz w:val="24"/>
          <w:szCs w:val="24"/>
        </w:rPr>
        <w:t>SPPs</w:t>
      </w:r>
      <w:r>
        <w:rPr>
          <w:sz w:val="24"/>
          <w:szCs w:val="24"/>
        </w:rPr>
        <w:t>波导</w:t>
      </w:r>
      <w:r>
        <w:rPr>
          <w:rFonts w:hint="eastAsia"/>
          <w:sz w:val="24"/>
          <w:szCs w:val="24"/>
        </w:rPr>
        <w:t>处</w:t>
      </w:r>
      <w:r w:rsidRPr="003A424F">
        <w:rPr>
          <w:sz w:val="24"/>
          <w:szCs w:val="24"/>
        </w:rPr>
        <w:t>。</w:t>
      </w:r>
    </w:p>
    <w:p w14:paraId="59315FBE" w14:textId="2A61CB13" w:rsidR="004A027D" w:rsidRPr="003A424F" w:rsidRDefault="00222802" w:rsidP="004A027D">
      <w:pPr>
        <w:jc w:val="center"/>
        <w:rPr>
          <w:sz w:val="24"/>
          <w:szCs w:val="24"/>
        </w:rPr>
      </w:pPr>
      <w:r>
        <w:rPr>
          <w:noProof/>
          <w:sz w:val="24"/>
          <w:szCs w:val="24"/>
        </w:rPr>
        <w:lastRenderedPageBreak/>
        <w:drawing>
          <wp:inline distT="0" distB="0" distL="0" distR="0" wp14:anchorId="43D5027A" wp14:editId="6B7A1353">
            <wp:extent cx="5248656" cy="1953768"/>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5_chang.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48656" cy="1953768"/>
                    </a:xfrm>
                    <a:prstGeom prst="rect">
                      <a:avLst/>
                    </a:prstGeom>
                  </pic:spPr>
                </pic:pic>
              </a:graphicData>
            </a:graphic>
          </wp:inline>
        </w:drawing>
      </w:r>
    </w:p>
    <w:p w14:paraId="33910EF9" w14:textId="0AFF2C30" w:rsidR="008F1C26" w:rsidRPr="008F1C26" w:rsidRDefault="004A027D" w:rsidP="008F1C26">
      <w:pPr>
        <w:spacing w:line="400" w:lineRule="exact"/>
        <w:jc w:val="center"/>
        <w:rPr>
          <w:rFonts w:eastAsia="楷体"/>
          <w:noProof/>
          <w:szCs w:val="24"/>
        </w:rPr>
      </w:pPr>
      <w:r w:rsidRPr="00DC160A">
        <w:rPr>
          <w:rFonts w:eastAsia="楷体" w:hint="eastAsia"/>
          <w:noProof/>
          <w:szCs w:val="24"/>
        </w:rPr>
        <w:t>图</w:t>
      </w:r>
      <w:r w:rsidRPr="00DC160A">
        <w:rPr>
          <w:rFonts w:eastAsia="楷体" w:hint="eastAsia"/>
          <w:noProof/>
          <w:szCs w:val="24"/>
        </w:rPr>
        <w:t>4</w:t>
      </w:r>
      <w:r w:rsidR="00F63BC3">
        <w:rPr>
          <w:rFonts w:eastAsia="楷体"/>
          <w:noProof/>
          <w:szCs w:val="24"/>
        </w:rPr>
        <w:t>-5</w:t>
      </w:r>
      <w:r w:rsidR="008F1C26" w:rsidRPr="008F1C26">
        <w:rPr>
          <w:rFonts w:eastAsia="楷体" w:hint="eastAsia"/>
          <w:noProof/>
          <w:szCs w:val="24"/>
        </w:rPr>
        <w:t xml:space="preserve"> </w:t>
      </w:r>
      <w:r w:rsidR="008F1C26">
        <w:rPr>
          <w:rFonts w:eastAsia="楷体" w:hint="eastAsia"/>
          <w:noProof/>
          <w:szCs w:val="24"/>
        </w:rPr>
        <w:t>SCM</w:t>
      </w:r>
      <w:r w:rsidR="008F1C26">
        <w:rPr>
          <w:rFonts w:eastAsia="楷体" w:hint="eastAsia"/>
          <w:noProof/>
          <w:szCs w:val="24"/>
        </w:rPr>
        <w:t>结构的电场分布图</w:t>
      </w:r>
      <w:r w:rsidRPr="00DC160A">
        <w:rPr>
          <w:rFonts w:eastAsia="楷体"/>
          <w:noProof/>
          <w:szCs w:val="24"/>
        </w:rPr>
        <w:t>（</w:t>
      </w:r>
      <w:r w:rsidRPr="00DC160A">
        <w:rPr>
          <w:rFonts w:eastAsia="楷体" w:hint="eastAsia"/>
          <w:noProof/>
          <w:szCs w:val="24"/>
        </w:rPr>
        <w:t>a</w:t>
      </w:r>
      <w:r w:rsidRPr="00DC160A">
        <w:rPr>
          <w:rFonts w:eastAsia="楷体"/>
          <w:noProof/>
          <w:szCs w:val="24"/>
        </w:rPr>
        <w:t>）未经过算法优化的初始</w:t>
      </w:r>
      <w:r w:rsidRPr="00DC160A">
        <w:rPr>
          <w:rFonts w:eastAsia="楷体" w:hint="eastAsia"/>
          <w:noProof/>
          <w:szCs w:val="24"/>
        </w:rPr>
        <w:t>电场分布；（</w:t>
      </w:r>
      <w:r w:rsidRPr="00DC160A">
        <w:rPr>
          <w:rFonts w:eastAsia="楷体" w:hint="eastAsia"/>
          <w:noProof/>
          <w:szCs w:val="24"/>
        </w:rPr>
        <w:t>b</w:t>
      </w:r>
      <w:r w:rsidRPr="00DC160A">
        <w:rPr>
          <w:rFonts w:eastAsia="楷体"/>
          <w:noProof/>
          <w:szCs w:val="24"/>
        </w:rPr>
        <w:t>）经过算法</w:t>
      </w:r>
      <w:r w:rsidRPr="00DC160A">
        <w:rPr>
          <w:rFonts w:eastAsia="楷体" w:hint="eastAsia"/>
          <w:noProof/>
          <w:szCs w:val="24"/>
        </w:rPr>
        <w:t>优化</w:t>
      </w:r>
      <w:r w:rsidRPr="00DC160A">
        <w:rPr>
          <w:rFonts w:eastAsia="楷体"/>
          <w:noProof/>
          <w:szCs w:val="24"/>
        </w:rPr>
        <w:t>后</w:t>
      </w:r>
      <w:r w:rsidRPr="00DC160A">
        <w:rPr>
          <w:rFonts w:eastAsia="楷体" w:hint="eastAsia"/>
          <w:noProof/>
          <w:szCs w:val="24"/>
        </w:rPr>
        <w:t>的</w:t>
      </w:r>
      <w:r w:rsidRPr="00DC160A">
        <w:rPr>
          <w:rFonts w:eastAsia="楷体"/>
          <w:noProof/>
          <w:szCs w:val="24"/>
        </w:rPr>
        <w:t>电场分布</w:t>
      </w:r>
    </w:p>
    <w:p w14:paraId="30E9833C" w14:textId="47544D13" w:rsidR="004A027D" w:rsidRPr="002D6C46" w:rsidRDefault="00551582" w:rsidP="004A027D">
      <w:pPr>
        <w:pStyle w:val="3"/>
        <w:rPr>
          <w:noProof/>
        </w:rPr>
      </w:pPr>
      <w:bookmarkStart w:id="86" w:name="_Toc38644620"/>
      <w:r>
        <w:rPr>
          <w:rFonts w:hint="eastAsia"/>
          <w:noProof/>
        </w:rPr>
        <w:t>4.1</w:t>
      </w:r>
      <w:r w:rsidR="004D1722">
        <w:rPr>
          <w:rFonts w:hint="eastAsia"/>
          <w:noProof/>
        </w:rPr>
        <w:t>.2</w:t>
      </w:r>
      <w:r w:rsidR="004A027D">
        <w:rPr>
          <w:noProof/>
        </w:rPr>
        <w:t xml:space="preserve"> </w:t>
      </w:r>
      <w:r w:rsidR="004A027D">
        <w:rPr>
          <w:rFonts w:hint="eastAsia"/>
          <w:noProof/>
        </w:rPr>
        <w:t>不均分</w:t>
      </w:r>
      <w:r w:rsidR="004A027D">
        <w:rPr>
          <w:noProof/>
        </w:rPr>
        <w:t>的</w:t>
      </w:r>
      <w:r w:rsidR="00054DB1">
        <w:rPr>
          <w:rFonts w:hint="eastAsia"/>
          <w:noProof/>
        </w:rPr>
        <w:t>双向</w:t>
      </w:r>
      <w:r w:rsidR="003201AA">
        <w:rPr>
          <w:rFonts w:hint="eastAsia"/>
          <w:noProof/>
        </w:rPr>
        <w:t>P</w:t>
      </w:r>
      <w:r w:rsidR="00D84A42">
        <w:rPr>
          <w:rFonts w:hint="eastAsia"/>
          <w:noProof/>
        </w:rPr>
        <w:t>P</w:t>
      </w:r>
      <w:r w:rsidR="00D84A42">
        <w:rPr>
          <w:noProof/>
        </w:rPr>
        <w:t>S</w:t>
      </w:r>
      <w:r w:rsidR="004A027D">
        <w:rPr>
          <w:noProof/>
        </w:rPr>
        <w:t>的设计</w:t>
      </w:r>
      <w:bookmarkEnd w:id="86"/>
    </w:p>
    <w:p w14:paraId="095C5ADC" w14:textId="744FB555" w:rsidR="004A027D" w:rsidRPr="003A424F" w:rsidRDefault="004A027D" w:rsidP="004A027D">
      <w:pPr>
        <w:spacing w:line="400" w:lineRule="exact"/>
        <w:ind w:firstLineChars="200" w:firstLine="480"/>
        <w:rPr>
          <w:sz w:val="24"/>
          <w:szCs w:val="24"/>
        </w:rPr>
      </w:pPr>
      <w:r>
        <w:rPr>
          <w:rFonts w:hint="eastAsia"/>
          <w:sz w:val="24"/>
          <w:szCs w:val="24"/>
        </w:rPr>
        <w:t>在</w:t>
      </w:r>
      <w:r>
        <w:rPr>
          <w:sz w:val="24"/>
          <w:szCs w:val="24"/>
        </w:rPr>
        <w:t>本</w:t>
      </w:r>
      <w:r>
        <w:rPr>
          <w:rFonts w:hint="eastAsia"/>
          <w:sz w:val="24"/>
          <w:szCs w:val="24"/>
        </w:rPr>
        <w:t>小节</w:t>
      </w:r>
      <w:r w:rsidR="00C80621">
        <w:rPr>
          <w:sz w:val="24"/>
          <w:szCs w:val="24"/>
        </w:rPr>
        <w:t>，</w:t>
      </w:r>
      <w:r w:rsidRPr="003A424F">
        <w:rPr>
          <w:sz w:val="24"/>
          <w:szCs w:val="24"/>
        </w:rPr>
        <w:t>设计了一个</w:t>
      </w:r>
      <w:r w:rsidR="00C80621">
        <w:rPr>
          <w:rFonts w:hint="eastAsia"/>
          <w:sz w:val="24"/>
          <w:szCs w:val="24"/>
        </w:rPr>
        <w:t>光</w:t>
      </w:r>
      <w:r w:rsidR="000504EF">
        <w:rPr>
          <w:rFonts w:hint="eastAsia"/>
          <w:sz w:val="24"/>
          <w:szCs w:val="24"/>
        </w:rPr>
        <w:t>功率</w:t>
      </w:r>
      <w:r w:rsidRPr="003A424F">
        <w:rPr>
          <w:rFonts w:hint="eastAsia"/>
          <w:sz w:val="24"/>
          <w:szCs w:val="24"/>
        </w:rPr>
        <w:t>不均分</w:t>
      </w:r>
      <w:r w:rsidRPr="003A424F">
        <w:rPr>
          <w:sz w:val="24"/>
          <w:szCs w:val="24"/>
        </w:rPr>
        <w:t>的</w:t>
      </w:r>
      <w:r w:rsidR="00054DB1">
        <w:rPr>
          <w:sz w:val="24"/>
          <w:szCs w:val="24"/>
        </w:rPr>
        <w:t>双向</w:t>
      </w:r>
      <w:r w:rsidR="003201AA">
        <w:rPr>
          <w:rFonts w:hint="eastAsia"/>
          <w:sz w:val="24"/>
          <w:szCs w:val="24"/>
        </w:rPr>
        <w:t>P</w:t>
      </w:r>
      <w:r w:rsidR="00C80621">
        <w:rPr>
          <w:rFonts w:hint="eastAsia"/>
          <w:sz w:val="24"/>
          <w:szCs w:val="24"/>
        </w:rPr>
        <w:t>P</w:t>
      </w:r>
      <w:r w:rsidR="00C80621">
        <w:rPr>
          <w:sz w:val="24"/>
          <w:szCs w:val="24"/>
        </w:rPr>
        <w:t>S</w:t>
      </w:r>
      <w:r w:rsidRPr="003A424F">
        <w:rPr>
          <w:rFonts w:hint="eastAsia"/>
          <w:sz w:val="24"/>
          <w:szCs w:val="24"/>
        </w:rPr>
        <w:t>，光从左侧的</w:t>
      </w:r>
      <w:r w:rsidRPr="003A424F">
        <w:rPr>
          <w:sz w:val="24"/>
          <w:szCs w:val="24"/>
        </w:rPr>
        <w:t>硅波导</w:t>
      </w:r>
      <w:r w:rsidRPr="003A424F">
        <w:rPr>
          <w:rFonts w:hint="eastAsia"/>
          <w:sz w:val="24"/>
          <w:szCs w:val="24"/>
        </w:rPr>
        <w:t>输入并分别</w:t>
      </w:r>
      <w:r w:rsidRPr="003A424F">
        <w:rPr>
          <w:sz w:val="24"/>
          <w:szCs w:val="24"/>
        </w:rPr>
        <w:t>耦合</w:t>
      </w:r>
      <w:r w:rsidRPr="003A424F">
        <w:rPr>
          <w:rFonts w:hint="eastAsia"/>
          <w:sz w:val="24"/>
          <w:szCs w:val="24"/>
        </w:rPr>
        <w:t>到</w:t>
      </w:r>
      <w:r w:rsidR="005A470B">
        <w:rPr>
          <w:rFonts w:hint="eastAsia"/>
          <w:sz w:val="24"/>
          <w:szCs w:val="24"/>
        </w:rPr>
        <w:t>上侧</w:t>
      </w:r>
      <w:r w:rsidRPr="003A424F">
        <w:rPr>
          <w:sz w:val="24"/>
          <w:szCs w:val="24"/>
        </w:rPr>
        <w:t>和</w:t>
      </w:r>
      <w:r w:rsidR="005A470B">
        <w:rPr>
          <w:rFonts w:hint="eastAsia"/>
          <w:sz w:val="24"/>
          <w:szCs w:val="24"/>
        </w:rPr>
        <w:t>右侧</w:t>
      </w:r>
      <w:r w:rsidRPr="003A424F">
        <w:rPr>
          <w:sz w:val="24"/>
          <w:szCs w:val="24"/>
        </w:rPr>
        <w:t>的</w:t>
      </w:r>
      <w:r w:rsidR="000504EF">
        <w:rPr>
          <w:rFonts w:hint="eastAsia"/>
          <w:noProof/>
          <w:sz w:val="24"/>
          <w:szCs w:val="24"/>
        </w:rPr>
        <w:t>S</w:t>
      </w:r>
      <w:r w:rsidR="000504EF">
        <w:rPr>
          <w:noProof/>
          <w:sz w:val="24"/>
          <w:szCs w:val="24"/>
        </w:rPr>
        <w:t>PPs</w:t>
      </w:r>
      <w:r w:rsidRPr="003A424F">
        <w:rPr>
          <w:sz w:val="24"/>
          <w:szCs w:val="24"/>
        </w:rPr>
        <w:t>波导</w:t>
      </w:r>
      <w:r w:rsidR="005A470B">
        <w:rPr>
          <w:rFonts w:hint="eastAsia"/>
          <w:sz w:val="24"/>
          <w:szCs w:val="24"/>
        </w:rPr>
        <w:t>的光功率</w:t>
      </w:r>
      <w:r w:rsidRPr="003A424F">
        <w:rPr>
          <w:sz w:val="24"/>
          <w:szCs w:val="24"/>
        </w:rPr>
        <w:t>比例为</w:t>
      </w:r>
      <w:r w:rsidR="00F97ACC">
        <w:rPr>
          <w:rFonts w:hint="eastAsia"/>
          <w:sz w:val="24"/>
          <w:szCs w:val="24"/>
        </w:rPr>
        <w:t>3</w:t>
      </w:r>
      <w:r w:rsidR="00972AB0">
        <w:rPr>
          <w:rFonts w:hint="eastAsia"/>
          <w:sz w:val="24"/>
          <w:szCs w:val="24"/>
        </w:rPr>
        <w:t>：</w:t>
      </w:r>
      <w:r w:rsidR="005A470B">
        <w:rPr>
          <w:rFonts w:hint="eastAsia"/>
          <w:sz w:val="24"/>
          <w:szCs w:val="24"/>
        </w:rPr>
        <w:t>7</w:t>
      </w:r>
      <w:r w:rsidRPr="003A424F">
        <w:rPr>
          <w:rFonts w:hint="eastAsia"/>
          <w:sz w:val="24"/>
          <w:szCs w:val="24"/>
        </w:rPr>
        <w:t>。</w:t>
      </w:r>
    </w:p>
    <w:p w14:paraId="37165708" w14:textId="34B965B6" w:rsidR="004A027D" w:rsidRPr="003A424F" w:rsidRDefault="004A027D" w:rsidP="004A027D">
      <w:pPr>
        <w:spacing w:line="400" w:lineRule="exact"/>
        <w:ind w:firstLine="420"/>
        <w:rPr>
          <w:sz w:val="24"/>
          <w:szCs w:val="24"/>
        </w:rPr>
      </w:pPr>
      <w:r w:rsidRPr="003A424F">
        <w:rPr>
          <w:rFonts w:hint="eastAsia"/>
          <w:sz w:val="24"/>
          <w:szCs w:val="24"/>
        </w:rPr>
        <w:t>同样</w:t>
      </w:r>
      <w:r w:rsidRPr="003A424F">
        <w:rPr>
          <w:sz w:val="24"/>
          <w:szCs w:val="24"/>
        </w:rPr>
        <w:t>利用</w:t>
      </w:r>
      <w:r w:rsidRPr="003A424F">
        <w:rPr>
          <w:rFonts w:hint="eastAsia"/>
          <w:sz w:val="24"/>
          <w:szCs w:val="24"/>
        </w:rPr>
        <w:t>MDBS</w:t>
      </w:r>
      <w:r w:rsidRPr="003A424F">
        <w:rPr>
          <w:rFonts w:hint="eastAsia"/>
          <w:sz w:val="24"/>
          <w:szCs w:val="24"/>
        </w:rPr>
        <w:t>算法</w:t>
      </w:r>
      <w:r w:rsidRPr="003A424F">
        <w:rPr>
          <w:sz w:val="24"/>
          <w:szCs w:val="24"/>
        </w:rPr>
        <w:t>对</w:t>
      </w:r>
      <w:r w:rsidR="005A470B">
        <w:rPr>
          <w:rFonts w:hint="eastAsia"/>
          <w:sz w:val="24"/>
          <w:szCs w:val="24"/>
        </w:rPr>
        <w:t>S</w:t>
      </w:r>
      <w:r w:rsidR="005A470B">
        <w:rPr>
          <w:sz w:val="24"/>
          <w:szCs w:val="24"/>
        </w:rPr>
        <w:t>CM</w:t>
      </w:r>
      <w:r w:rsidRPr="003A424F">
        <w:rPr>
          <w:rFonts w:hint="eastAsia"/>
          <w:sz w:val="24"/>
          <w:szCs w:val="24"/>
        </w:rPr>
        <w:t>的</w:t>
      </w:r>
      <w:r w:rsidRPr="003A424F">
        <w:rPr>
          <w:sz w:val="24"/>
          <w:szCs w:val="24"/>
        </w:rPr>
        <w:t>结构</w:t>
      </w:r>
      <w:r w:rsidRPr="003A424F">
        <w:rPr>
          <w:rFonts w:hint="eastAsia"/>
          <w:sz w:val="24"/>
          <w:szCs w:val="24"/>
        </w:rPr>
        <w:t>进行</w:t>
      </w:r>
      <w:r w:rsidRPr="003A424F">
        <w:rPr>
          <w:sz w:val="24"/>
          <w:szCs w:val="24"/>
        </w:rPr>
        <w:t>设计，</w:t>
      </w:r>
      <w:r w:rsidRPr="003A424F">
        <w:rPr>
          <w:rFonts w:hint="eastAsia"/>
          <w:sz w:val="24"/>
          <w:szCs w:val="24"/>
        </w:rPr>
        <w:t>在</w:t>
      </w:r>
      <w:r w:rsidR="00957DEB" w:rsidRPr="003A424F">
        <w:rPr>
          <w:rFonts w:hint="eastAsia"/>
          <w:sz w:val="24"/>
          <w:szCs w:val="24"/>
        </w:rPr>
        <w:t>1</w:t>
      </w:r>
      <w:r w:rsidR="00957DEB">
        <w:rPr>
          <w:rFonts w:hint="eastAsia"/>
          <w:sz w:val="24"/>
          <w:szCs w:val="24"/>
        </w:rPr>
        <w:t>.</w:t>
      </w:r>
      <w:r w:rsidR="00957DEB" w:rsidRPr="003A424F">
        <w:rPr>
          <w:rFonts w:hint="eastAsia"/>
          <w:sz w:val="24"/>
          <w:szCs w:val="24"/>
        </w:rPr>
        <w:t>50</w:t>
      </w:r>
      <w:r w:rsidR="00957DEB">
        <w:rPr>
          <w:sz w:val="24"/>
          <w:szCs w:val="24"/>
        </w:rPr>
        <w:t xml:space="preserve"> </w:t>
      </w:r>
      <w:proofErr w:type="spellStart"/>
      <w:r w:rsidR="00957DEB">
        <w:rPr>
          <w:sz w:val="24"/>
          <w:szCs w:val="24"/>
        </w:rPr>
        <w:t>μ</w:t>
      </w:r>
      <w:r w:rsidR="00957DEB" w:rsidRPr="003A424F">
        <w:rPr>
          <w:sz w:val="24"/>
          <w:szCs w:val="24"/>
        </w:rPr>
        <w:t>m</w:t>
      </w:r>
      <w:proofErr w:type="spellEnd"/>
      <w:r w:rsidR="00957DEB" w:rsidRPr="003A424F">
        <w:rPr>
          <w:rFonts w:hint="eastAsia"/>
          <w:sz w:val="24"/>
          <w:szCs w:val="24"/>
        </w:rPr>
        <w:t>到</w:t>
      </w:r>
      <w:r w:rsidR="00957DEB" w:rsidRPr="003A424F">
        <w:rPr>
          <w:rFonts w:hint="eastAsia"/>
          <w:sz w:val="24"/>
          <w:szCs w:val="24"/>
        </w:rPr>
        <w:t>1</w:t>
      </w:r>
      <w:r w:rsidR="00957DEB">
        <w:rPr>
          <w:rFonts w:hint="eastAsia"/>
          <w:sz w:val="24"/>
          <w:szCs w:val="24"/>
        </w:rPr>
        <w:t>.6</w:t>
      </w:r>
      <w:r w:rsidR="00957DEB" w:rsidRPr="003A424F">
        <w:rPr>
          <w:rFonts w:hint="eastAsia"/>
          <w:sz w:val="24"/>
          <w:szCs w:val="24"/>
        </w:rPr>
        <w:t>0</w:t>
      </w:r>
      <w:r w:rsidR="00957DEB">
        <w:rPr>
          <w:sz w:val="24"/>
          <w:szCs w:val="24"/>
        </w:rPr>
        <w:t xml:space="preserve"> </w:t>
      </w:r>
      <w:proofErr w:type="spellStart"/>
      <w:r w:rsidR="00957DEB">
        <w:rPr>
          <w:sz w:val="24"/>
          <w:szCs w:val="24"/>
        </w:rPr>
        <w:t>μ</w:t>
      </w:r>
      <w:r w:rsidR="00957DEB" w:rsidRPr="003A424F">
        <w:rPr>
          <w:sz w:val="24"/>
          <w:szCs w:val="24"/>
        </w:rPr>
        <w:t>m</w:t>
      </w:r>
      <w:proofErr w:type="spellEnd"/>
      <w:r w:rsidRPr="003A424F">
        <w:rPr>
          <w:sz w:val="24"/>
          <w:szCs w:val="24"/>
        </w:rPr>
        <w:t>的</w:t>
      </w:r>
      <w:r w:rsidR="005A470B">
        <w:rPr>
          <w:rFonts w:hint="eastAsia"/>
          <w:sz w:val="24"/>
          <w:szCs w:val="24"/>
        </w:rPr>
        <w:t>带宽</w:t>
      </w:r>
      <w:r w:rsidRPr="003A424F">
        <w:rPr>
          <w:sz w:val="24"/>
          <w:szCs w:val="24"/>
        </w:rPr>
        <w:t>范围内</w:t>
      </w:r>
      <w:r w:rsidRPr="003A424F">
        <w:rPr>
          <w:rFonts w:hint="eastAsia"/>
          <w:sz w:val="24"/>
          <w:szCs w:val="24"/>
        </w:rPr>
        <w:t>，共</w:t>
      </w:r>
      <w:r w:rsidRPr="003A424F">
        <w:rPr>
          <w:sz w:val="24"/>
          <w:szCs w:val="24"/>
        </w:rPr>
        <w:t>取</w:t>
      </w:r>
      <w:r w:rsidRPr="003A424F">
        <w:rPr>
          <w:rFonts w:hint="eastAsia"/>
          <w:sz w:val="24"/>
          <w:szCs w:val="24"/>
        </w:rPr>
        <w:t>100</w:t>
      </w:r>
      <w:r w:rsidRPr="003A424F">
        <w:rPr>
          <w:rFonts w:hint="eastAsia"/>
          <w:sz w:val="24"/>
          <w:szCs w:val="24"/>
        </w:rPr>
        <w:t>个点</w:t>
      </w:r>
      <w:r w:rsidRPr="003A424F">
        <w:rPr>
          <w:sz w:val="24"/>
          <w:szCs w:val="24"/>
        </w:rPr>
        <w:t>，设置</w:t>
      </w:r>
      <w:r w:rsidRPr="003A424F">
        <w:rPr>
          <w:rFonts w:hint="eastAsia"/>
          <w:sz w:val="24"/>
          <w:szCs w:val="24"/>
        </w:rPr>
        <w:t>上侧</w:t>
      </w:r>
      <w:r w:rsidR="005A470B">
        <w:rPr>
          <w:sz w:val="24"/>
          <w:szCs w:val="24"/>
        </w:rPr>
        <w:t>与右侧输出端的目标透射</w:t>
      </w:r>
      <w:proofErr w:type="gramStart"/>
      <w:r w:rsidR="005A470B">
        <w:rPr>
          <w:sz w:val="24"/>
          <w:szCs w:val="24"/>
        </w:rPr>
        <w:t>谱</w:t>
      </w:r>
      <w:r w:rsidR="005A470B">
        <w:rPr>
          <w:rFonts w:hint="eastAsia"/>
          <w:sz w:val="24"/>
          <w:szCs w:val="24"/>
        </w:rPr>
        <w:t>分别</w:t>
      </w:r>
      <w:proofErr w:type="gramEnd"/>
      <w:r w:rsidR="005A470B">
        <w:rPr>
          <w:sz w:val="24"/>
          <w:szCs w:val="24"/>
        </w:rPr>
        <w:t>为数值</w:t>
      </w:r>
      <w:r w:rsidRPr="003A424F">
        <w:rPr>
          <w:rFonts w:hint="eastAsia"/>
          <w:sz w:val="24"/>
          <w:szCs w:val="24"/>
        </w:rPr>
        <w:t>0.3</w:t>
      </w:r>
      <w:r w:rsidRPr="003A424F">
        <w:rPr>
          <w:rFonts w:hint="eastAsia"/>
          <w:sz w:val="24"/>
          <w:szCs w:val="24"/>
        </w:rPr>
        <w:t>与</w:t>
      </w:r>
      <w:r w:rsidRPr="003A424F">
        <w:rPr>
          <w:rFonts w:hint="eastAsia"/>
          <w:sz w:val="24"/>
          <w:szCs w:val="24"/>
        </w:rPr>
        <w:t>0.7</w:t>
      </w:r>
      <w:r w:rsidRPr="003A424F">
        <w:rPr>
          <w:rFonts w:hint="eastAsia"/>
          <w:sz w:val="24"/>
          <w:szCs w:val="24"/>
        </w:rPr>
        <w:t>的矩阵，其</w:t>
      </w:r>
      <w:r w:rsidRPr="003A424F">
        <w:rPr>
          <w:sz w:val="24"/>
          <w:szCs w:val="24"/>
        </w:rPr>
        <w:t>维度为</w:t>
      </w:r>
      <w:r w:rsidRPr="003A424F">
        <w:rPr>
          <w:rFonts w:hint="eastAsia"/>
          <w:sz w:val="24"/>
          <w:szCs w:val="24"/>
        </w:rPr>
        <w:t>1</w:t>
      </w:r>
      <m:oMath>
        <m:r>
          <m:rPr>
            <m:sty m:val="p"/>
          </m:rPr>
          <w:rPr>
            <w:rFonts w:ascii="Cambria Math" w:hAnsi="Cambria Math"/>
            <w:sz w:val="24"/>
            <w:szCs w:val="24"/>
          </w:rPr>
          <m:t>×</m:t>
        </m:r>
      </m:oMath>
      <w:r w:rsidRPr="003A424F">
        <w:rPr>
          <w:sz w:val="24"/>
          <w:szCs w:val="24"/>
        </w:rPr>
        <w:t>100</w:t>
      </w:r>
      <w:r w:rsidRPr="003A424F">
        <w:rPr>
          <w:rFonts w:hint="eastAsia"/>
          <w:sz w:val="24"/>
          <w:szCs w:val="24"/>
        </w:rPr>
        <w:t>。</w:t>
      </w:r>
    </w:p>
    <w:p w14:paraId="6F158EB7" w14:textId="34680800" w:rsidR="004A027D" w:rsidRPr="003A424F" w:rsidRDefault="004A027D" w:rsidP="004A027D">
      <w:pPr>
        <w:spacing w:line="400" w:lineRule="exact"/>
        <w:ind w:firstLine="480"/>
        <w:rPr>
          <w:sz w:val="24"/>
          <w:szCs w:val="24"/>
        </w:rPr>
      </w:pPr>
      <w:r w:rsidRPr="003A424F">
        <w:rPr>
          <w:rFonts w:hint="eastAsia"/>
          <w:sz w:val="24"/>
          <w:szCs w:val="24"/>
        </w:rPr>
        <w:t>如图</w:t>
      </w:r>
      <w:r w:rsidRPr="003A424F">
        <w:rPr>
          <w:rFonts w:hint="eastAsia"/>
          <w:sz w:val="24"/>
          <w:szCs w:val="24"/>
        </w:rPr>
        <w:t>4</w:t>
      </w:r>
      <w:r w:rsidRPr="003A424F">
        <w:rPr>
          <w:sz w:val="24"/>
          <w:szCs w:val="24"/>
        </w:rPr>
        <w:t>-</w:t>
      </w:r>
      <w:r w:rsidR="005A470B">
        <w:rPr>
          <w:sz w:val="24"/>
          <w:szCs w:val="24"/>
        </w:rPr>
        <w:t>6</w:t>
      </w:r>
      <w:r w:rsidRPr="003A424F">
        <w:rPr>
          <w:rFonts w:hint="eastAsia"/>
          <w:sz w:val="24"/>
          <w:szCs w:val="24"/>
        </w:rPr>
        <w:t>所示</w:t>
      </w:r>
      <w:r w:rsidRPr="003A424F">
        <w:rPr>
          <w:sz w:val="24"/>
          <w:szCs w:val="24"/>
        </w:rPr>
        <w:t>为未经过</w:t>
      </w:r>
      <w:r w:rsidRPr="003A424F">
        <w:rPr>
          <w:rFonts w:hint="eastAsia"/>
          <w:sz w:val="24"/>
          <w:szCs w:val="24"/>
        </w:rPr>
        <w:t>MDBS</w:t>
      </w:r>
      <w:r w:rsidRPr="003A424F">
        <w:rPr>
          <w:rFonts w:hint="eastAsia"/>
          <w:sz w:val="24"/>
          <w:szCs w:val="24"/>
        </w:rPr>
        <w:t>算法</w:t>
      </w:r>
      <w:r w:rsidRPr="003A424F">
        <w:rPr>
          <w:sz w:val="24"/>
          <w:szCs w:val="24"/>
        </w:rPr>
        <w:t>优化的</w:t>
      </w:r>
      <w:r w:rsidR="003201AA">
        <w:rPr>
          <w:rFonts w:hint="eastAsia"/>
          <w:sz w:val="24"/>
          <w:szCs w:val="24"/>
        </w:rPr>
        <w:t>P</w:t>
      </w:r>
      <w:r w:rsidR="005A470B">
        <w:rPr>
          <w:rFonts w:hint="eastAsia"/>
          <w:sz w:val="24"/>
          <w:szCs w:val="24"/>
        </w:rPr>
        <w:t>PS</w:t>
      </w:r>
      <w:r w:rsidRPr="003A424F">
        <w:rPr>
          <w:sz w:val="24"/>
          <w:szCs w:val="24"/>
        </w:rPr>
        <w:t>初始透射谱曲线，可以看出此时的</w:t>
      </w:r>
      <w:r w:rsidR="003201AA">
        <w:rPr>
          <w:rFonts w:hint="eastAsia"/>
          <w:sz w:val="24"/>
          <w:szCs w:val="24"/>
        </w:rPr>
        <w:t>P</w:t>
      </w:r>
      <w:r w:rsidR="005A470B">
        <w:rPr>
          <w:sz w:val="24"/>
          <w:szCs w:val="24"/>
        </w:rPr>
        <w:t>PS</w:t>
      </w:r>
      <w:r w:rsidRPr="003A424F">
        <w:rPr>
          <w:sz w:val="24"/>
          <w:szCs w:val="24"/>
        </w:rPr>
        <w:t>几乎不能</w:t>
      </w:r>
      <w:r w:rsidR="000504EF">
        <w:rPr>
          <w:rFonts w:hint="eastAsia"/>
          <w:sz w:val="24"/>
          <w:szCs w:val="24"/>
        </w:rPr>
        <w:t>很好</w:t>
      </w:r>
      <w:r w:rsidR="000504EF">
        <w:rPr>
          <w:sz w:val="24"/>
          <w:szCs w:val="24"/>
        </w:rPr>
        <w:t>的</w:t>
      </w:r>
      <w:r w:rsidR="00DE5840">
        <w:rPr>
          <w:rFonts w:hint="eastAsia"/>
          <w:sz w:val="24"/>
          <w:szCs w:val="24"/>
        </w:rPr>
        <w:t>分别</w:t>
      </w:r>
      <w:r w:rsidRPr="003A424F">
        <w:rPr>
          <w:rFonts w:hint="eastAsia"/>
          <w:sz w:val="24"/>
          <w:szCs w:val="24"/>
        </w:rPr>
        <w:t>将光</w:t>
      </w:r>
      <w:r w:rsidRPr="003A424F">
        <w:rPr>
          <w:sz w:val="24"/>
          <w:szCs w:val="24"/>
        </w:rPr>
        <w:t>耦合到上侧</w:t>
      </w:r>
      <w:r w:rsidRPr="003A424F">
        <w:rPr>
          <w:rFonts w:hint="eastAsia"/>
          <w:sz w:val="24"/>
          <w:szCs w:val="24"/>
        </w:rPr>
        <w:t>（绿色</w:t>
      </w:r>
      <w:r w:rsidR="00DE5840">
        <w:rPr>
          <w:rFonts w:hint="eastAsia"/>
          <w:sz w:val="24"/>
          <w:szCs w:val="24"/>
        </w:rPr>
        <w:t>曲线</w:t>
      </w:r>
      <w:r w:rsidRPr="003A424F">
        <w:rPr>
          <w:rFonts w:hint="eastAsia"/>
          <w:sz w:val="24"/>
          <w:szCs w:val="24"/>
        </w:rPr>
        <w:t>）</w:t>
      </w:r>
      <w:r w:rsidR="00DE5840">
        <w:rPr>
          <w:rFonts w:hint="eastAsia"/>
          <w:sz w:val="24"/>
          <w:szCs w:val="24"/>
        </w:rPr>
        <w:t>和</w:t>
      </w:r>
      <w:r w:rsidR="00DE5840" w:rsidRPr="003A424F">
        <w:rPr>
          <w:sz w:val="24"/>
          <w:szCs w:val="24"/>
        </w:rPr>
        <w:t>右侧</w:t>
      </w:r>
      <w:r w:rsidR="00DE5840" w:rsidRPr="003A424F">
        <w:rPr>
          <w:rFonts w:hint="eastAsia"/>
          <w:sz w:val="24"/>
          <w:szCs w:val="24"/>
        </w:rPr>
        <w:t>（红色</w:t>
      </w:r>
      <w:r w:rsidR="00DE5840">
        <w:rPr>
          <w:rFonts w:hint="eastAsia"/>
          <w:sz w:val="24"/>
          <w:szCs w:val="24"/>
        </w:rPr>
        <w:t>曲线</w:t>
      </w:r>
      <w:r w:rsidR="00DE5840" w:rsidRPr="003A424F">
        <w:rPr>
          <w:rFonts w:hint="eastAsia"/>
          <w:sz w:val="24"/>
          <w:szCs w:val="24"/>
        </w:rPr>
        <w:t>）</w:t>
      </w:r>
      <w:r w:rsidRPr="003A424F">
        <w:rPr>
          <w:sz w:val="24"/>
          <w:szCs w:val="24"/>
        </w:rPr>
        <w:t>的</w:t>
      </w:r>
      <w:r w:rsidR="00DE5840">
        <w:rPr>
          <w:rFonts w:hint="eastAsia"/>
          <w:sz w:val="24"/>
          <w:szCs w:val="24"/>
        </w:rPr>
        <w:t>SP</w:t>
      </w:r>
      <w:r w:rsidR="00DE5840">
        <w:rPr>
          <w:sz w:val="24"/>
          <w:szCs w:val="24"/>
        </w:rPr>
        <w:t>Ps</w:t>
      </w:r>
      <w:r w:rsidRPr="003A424F">
        <w:rPr>
          <w:sz w:val="24"/>
          <w:szCs w:val="24"/>
        </w:rPr>
        <w:t>波导</w:t>
      </w:r>
      <w:r w:rsidR="000504EF">
        <w:rPr>
          <w:rFonts w:hint="eastAsia"/>
          <w:sz w:val="24"/>
          <w:szCs w:val="24"/>
        </w:rPr>
        <w:t>中</w:t>
      </w:r>
      <w:r w:rsidRPr="003A424F">
        <w:rPr>
          <w:sz w:val="24"/>
          <w:szCs w:val="24"/>
        </w:rPr>
        <w:t>。</w:t>
      </w:r>
    </w:p>
    <w:p w14:paraId="29110741" w14:textId="4AFA4B64" w:rsidR="004A027D" w:rsidRPr="003A424F" w:rsidRDefault="00D414C6" w:rsidP="004A027D">
      <w:pPr>
        <w:jc w:val="center"/>
        <w:rPr>
          <w:sz w:val="24"/>
          <w:szCs w:val="24"/>
        </w:rPr>
      </w:pPr>
      <w:r>
        <w:rPr>
          <w:noProof/>
          <w:sz w:val="24"/>
          <w:szCs w:val="24"/>
        </w:rPr>
        <w:drawing>
          <wp:inline distT="0" distB="0" distL="0" distR="0" wp14:anchorId="7F2B13E4" wp14:editId="6DC034DE">
            <wp:extent cx="3633216" cy="2337816"/>
            <wp:effectExtent l="0" t="0" r="571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7_initail.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633216" cy="2337816"/>
                    </a:xfrm>
                    <a:prstGeom prst="rect">
                      <a:avLst/>
                    </a:prstGeom>
                  </pic:spPr>
                </pic:pic>
              </a:graphicData>
            </a:graphic>
          </wp:inline>
        </w:drawing>
      </w:r>
    </w:p>
    <w:p w14:paraId="0D501D5C" w14:textId="79B3D422" w:rsidR="004A027D" w:rsidRPr="006E5CD7" w:rsidRDefault="004A027D" w:rsidP="004A027D">
      <w:pPr>
        <w:spacing w:line="400" w:lineRule="exact"/>
        <w:jc w:val="center"/>
        <w:rPr>
          <w:rFonts w:eastAsia="楷体"/>
          <w:noProof/>
          <w:szCs w:val="24"/>
        </w:rPr>
      </w:pPr>
      <w:r w:rsidRPr="006E5CD7">
        <w:rPr>
          <w:rFonts w:eastAsia="楷体" w:hint="eastAsia"/>
          <w:noProof/>
          <w:szCs w:val="24"/>
        </w:rPr>
        <w:t>图</w:t>
      </w:r>
      <w:r w:rsidRPr="006E5CD7">
        <w:rPr>
          <w:rFonts w:eastAsia="楷体" w:hint="eastAsia"/>
          <w:noProof/>
          <w:szCs w:val="24"/>
        </w:rPr>
        <w:t>4</w:t>
      </w:r>
      <w:r w:rsidR="005A470B">
        <w:rPr>
          <w:rFonts w:eastAsia="楷体"/>
          <w:noProof/>
          <w:szCs w:val="24"/>
        </w:rPr>
        <w:t>-6</w:t>
      </w:r>
      <w:r w:rsidRPr="006E5CD7">
        <w:rPr>
          <w:rFonts w:eastAsia="楷体"/>
          <w:noProof/>
          <w:szCs w:val="24"/>
        </w:rPr>
        <w:t xml:space="preserve"> </w:t>
      </w:r>
      <w:r w:rsidRPr="006E5CD7">
        <w:rPr>
          <w:rFonts w:eastAsia="楷体" w:hint="eastAsia"/>
          <w:noProof/>
          <w:szCs w:val="24"/>
        </w:rPr>
        <w:t>未经</w:t>
      </w:r>
      <w:r w:rsidRPr="006E5CD7">
        <w:rPr>
          <w:rFonts w:eastAsia="楷体"/>
          <w:noProof/>
          <w:szCs w:val="24"/>
        </w:rPr>
        <w:t>优化的</w:t>
      </w:r>
      <w:r w:rsidRPr="006E5CD7">
        <w:rPr>
          <w:rFonts w:eastAsia="楷体" w:hint="eastAsia"/>
          <w:noProof/>
          <w:szCs w:val="24"/>
        </w:rPr>
        <w:t>不均分</w:t>
      </w:r>
      <w:r w:rsidR="00054DB1">
        <w:rPr>
          <w:rFonts w:eastAsia="楷体" w:hint="eastAsia"/>
          <w:noProof/>
          <w:szCs w:val="24"/>
        </w:rPr>
        <w:t>双向</w:t>
      </w:r>
      <w:r w:rsidR="003201AA">
        <w:rPr>
          <w:rFonts w:eastAsia="楷体" w:hint="eastAsia"/>
          <w:noProof/>
          <w:szCs w:val="24"/>
        </w:rPr>
        <w:t>P</w:t>
      </w:r>
      <w:r w:rsidR="00BF5407">
        <w:rPr>
          <w:rFonts w:eastAsia="楷体" w:hint="eastAsia"/>
          <w:noProof/>
          <w:szCs w:val="24"/>
        </w:rPr>
        <w:t>PS</w:t>
      </w:r>
      <w:r w:rsidRPr="006E5CD7">
        <w:rPr>
          <w:rFonts w:eastAsia="楷体"/>
          <w:noProof/>
          <w:szCs w:val="24"/>
        </w:rPr>
        <w:t>的</w:t>
      </w:r>
      <w:r w:rsidRPr="006E5CD7">
        <w:rPr>
          <w:rFonts w:eastAsia="楷体" w:hint="eastAsia"/>
          <w:noProof/>
          <w:szCs w:val="24"/>
        </w:rPr>
        <w:t>初始透射谱</w:t>
      </w:r>
    </w:p>
    <w:p w14:paraId="5583169B" w14:textId="41AA1207" w:rsidR="004A027D" w:rsidRPr="003A424F" w:rsidRDefault="009E6515" w:rsidP="004A027D">
      <w:pPr>
        <w:spacing w:line="400" w:lineRule="exact"/>
        <w:ind w:firstLineChars="200" w:firstLine="480"/>
        <w:rPr>
          <w:sz w:val="24"/>
          <w:szCs w:val="24"/>
        </w:rPr>
      </w:pPr>
      <w:r>
        <w:rPr>
          <w:rFonts w:hint="eastAsia"/>
          <w:sz w:val="24"/>
          <w:szCs w:val="24"/>
        </w:rPr>
        <w:t>利用</w:t>
      </w:r>
      <w:r w:rsidR="004A027D" w:rsidRPr="003A424F">
        <w:rPr>
          <w:rFonts w:hint="eastAsia"/>
          <w:sz w:val="24"/>
          <w:szCs w:val="24"/>
        </w:rPr>
        <w:t>MDBS</w:t>
      </w:r>
      <w:r w:rsidR="004A027D" w:rsidRPr="003A424F">
        <w:rPr>
          <w:rFonts w:hint="eastAsia"/>
          <w:sz w:val="24"/>
          <w:szCs w:val="24"/>
        </w:rPr>
        <w:t>算法</w:t>
      </w:r>
      <w:r w:rsidR="004A027D" w:rsidRPr="003A424F">
        <w:rPr>
          <w:sz w:val="24"/>
          <w:szCs w:val="24"/>
        </w:rPr>
        <w:t>对</w:t>
      </w:r>
      <w:r w:rsidR="004A027D">
        <w:rPr>
          <w:sz w:val="24"/>
          <w:szCs w:val="24"/>
        </w:rPr>
        <w:t>SCM</w:t>
      </w:r>
      <w:r>
        <w:rPr>
          <w:sz w:val="24"/>
          <w:szCs w:val="24"/>
        </w:rPr>
        <w:t>进行五次遍历，得到</w:t>
      </w:r>
      <w:r w:rsidR="003201AA">
        <w:rPr>
          <w:rFonts w:hint="eastAsia"/>
          <w:sz w:val="24"/>
          <w:szCs w:val="24"/>
        </w:rPr>
        <w:t>P</w:t>
      </w:r>
      <w:r>
        <w:rPr>
          <w:rFonts w:hint="eastAsia"/>
          <w:sz w:val="24"/>
          <w:szCs w:val="24"/>
        </w:rPr>
        <w:t>PS</w:t>
      </w:r>
      <w:r>
        <w:rPr>
          <w:rFonts w:hint="eastAsia"/>
          <w:sz w:val="24"/>
          <w:szCs w:val="24"/>
        </w:rPr>
        <w:t>的</w:t>
      </w:r>
      <w:r>
        <w:rPr>
          <w:sz w:val="24"/>
          <w:szCs w:val="24"/>
        </w:rPr>
        <w:t>最终</w:t>
      </w:r>
      <w:r w:rsidR="004A027D" w:rsidRPr="003A424F">
        <w:rPr>
          <w:sz w:val="24"/>
          <w:szCs w:val="24"/>
        </w:rPr>
        <w:t>透射谱如图</w:t>
      </w:r>
      <w:r w:rsidR="004A027D" w:rsidRPr="003A424F">
        <w:rPr>
          <w:rFonts w:hint="eastAsia"/>
          <w:sz w:val="24"/>
          <w:szCs w:val="24"/>
        </w:rPr>
        <w:t>4</w:t>
      </w:r>
      <w:r w:rsidR="00BF5407">
        <w:rPr>
          <w:sz w:val="24"/>
          <w:szCs w:val="24"/>
        </w:rPr>
        <w:t>-7</w:t>
      </w:r>
      <w:r w:rsidR="004A027D" w:rsidRPr="003A424F">
        <w:rPr>
          <w:rFonts w:hint="eastAsia"/>
          <w:sz w:val="24"/>
          <w:szCs w:val="24"/>
        </w:rPr>
        <w:t>所示</w:t>
      </w:r>
      <w:r w:rsidR="004A027D" w:rsidRPr="003A424F">
        <w:rPr>
          <w:sz w:val="24"/>
          <w:szCs w:val="24"/>
        </w:rPr>
        <w:t>，</w:t>
      </w:r>
      <w:r>
        <w:rPr>
          <w:rFonts w:hint="eastAsia"/>
          <w:sz w:val="24"/>
          <w:szCs w:val="24"/>
        </w:rPr>
        <w:t>此时的</w:t>
      </w:r>
      <w:r w:rsidR="003201AA">
        <w:rPr>
          <w:rFonts w:hint="eastAsia"/>
          <w:sz w:val="24"/>
          <w:szCs w:val="24"/>
        </w:rPr>
        <w:t>P</w:t>
      </w:r>
      <w:r>
        <w:rPr>
          <w:rFonts w:hint="eastAsia"/>
          <w:sz w:val="24"/>
          <w:szCs w:val="24"/>
        </w:rPr>
        <w:t>PS</w:t>
      </w:r>
      <w:r w:rsidR="004A027D" w:rsidRPr="003A424F">
        <w:rPr>
          <w:sz w:val="24"/>
          <w:szCs w:val="24"/>
        </w:rPr>
        <w:t>能够高效的</w:t>
      </w:r>
      <w:r w:rsidR="004A027D" w:rsidRPr="003A424F">
        <w:rPr>
          <w:rFonts w:hint="eastAsia"/>
          <w:sz w:val="24"/>
          <w:szCs w:val="24"/>
        </w:rPr>
        <w:t>按照</w:t>
      </w:r>
      <w:r w:rsidR="004A027D" w:rsidRPr="003A424F">
        <w:rPr>
          <w:rFonts w:hint="eastAsia"/>
          <w:sz w:val="24"/>
          <w:szCs w:val="24"/>
        </w:rPr>
        <w:t>3:7</w:t>
      </w:r>
      <w:r w:rsidR="004A027D" w:rsidRPr="003A424F">
        <w:rPr>
          <w:rFonts w:hint="eastAsia"/>
          <w:sz w:val="24"/>
          <w:szCs w:val="24"/>
        </w:rPr>
        <w:t>的</w:t>
      </w:r>
      <w:r w:rsidR="004A027D" w:rsidRPr="003A424F">
        <w:rPr>
          <w:sz w:val="24"/>
          <w:szCs w:val="24"/>
        </w:rPr>
        <w:t>比例将光</w:t>
      </w:r>
      <w:r>
        <w:rPr>
          <w:rFonts w:hint="eastAsia"/>
          <w:sz w:val="24"/>
          <w:szCs w:val="24"/>
        </w:rPr>
        <w:t>分别</w:t>
      </w:r>
      <w:r w:rsidR="004A027D" w:rsidRPr="003A424F">
        <w:rPr>
          <w:sz w:val="24"/>
          <w:szCs w:val="24"/>
        </w:rPr>
        <w:t>耦合到上侧和右侧的</w:t>
      </w:r>
      <w:r w:rsidR="000504EF">
        <w:rPr>
          <w:rFonts w:hint="eastAsia"/>
          <w:noProof/>
          <w:sz w:val="24"/>
          <w:szCs w:val="24"/>
        </w:rPr>
        <w:t>S</w:t>
      </w:r>
      <w:r w:rsidR="000504EF">
        <w:rPr>
          <w:noProof/>
          <w:sz w:val="24"/>
          <w:szCs w:val="24"/>
        </w:rPr>
        <w:t>PPs</w:t>
      </w:r>
      <w:r w:rsidR="004A027D" w:rsidRPr="003A424F">
        <w:rPr>
          <w:sz w:val="24"/>
          <w:szCs w:val="24"/>
        </w:rPr>
        <w:t>波导中</w:t>
      </w:r>
      <w:r w:rsidR="004A027D" w:rsidRPr="003A424F">
        <w:rPr>
          <w:rFonts w:hint="eastAsia"/>
          <w:sz w:val="24"/>
          <w:szCs w:val="24"/>
        </w:rPr>
        <w:t>，</w:t>
      </w:r>
      <w:r>
        <w:rPr>
          <w:rFonts w:hint="eastAsia"/>
          <w:sz w:val="24"/>
          <w:szCs w:val="24"/>
        </w:rPr>
        <w:t>两侧</w:t>
      </w:r>
      <w:r>
        <w:rPr>
          <w:sz w:val="24"/>
          <w:szCs w:val="24"/>
        </w:rPr>
        <w:t>的</w:t>
      </w:r>
      <w:r w:rsidR="004A027D" w:rsidRPr="003A424F">
        <w:rPr>
          <w:rFonts w:hint="eastAsia"/>
          <w:sz w:val="24"/>
          <w:szCs w:val="24"/>
        </w:rPr>
        <w:t>平均</w:t>
      </w:r>
      <w:r w:rsidR="004A027D" w:rsidRPr="003A424F">
        <w:rPr>
          <w:sz w:val="24"/>
          <w:szCs w:val="24"/>
        </w:rPr>
        <w:t>耦合效率分别</w:t>
      </w:r>
      <w:r>
        <w:rPr>
          <w:rFonts w:hint="eastAsia"/>
          <w:sz w:val="24"/>
          <w:szCs w:val="24"/>
        </w:rPr>
        <w:t>高</w:t>
      </w:r>
      <w:r>
        <w:rPr>
          <w:sz w:val="24"/>
          <w:szCs w:val="24"/>
        </w:rPr>
        <w:t>达</w:t>
      </w:r>
      <w:r w:rsidR="008D7F4D" w:rsidRPr="003A424F">
        <w:rPr>
          <w:rFonts w:hint="eastAsia"/>
          <w:sz w:val="24"/>
          <w:szCs w:val="24"/>
        </w:rPr>
        <w:t>25.44</w:t>
      </w:r>
      <w:r w:rsidR="008D7F4D" w:rsidRPr="003A424F">
        <w:rPr>
          <w:sz w:val="24"/>
          <w:szCs w:val="24"/>
        </w:rPr>
        <w:t>%</w:t>
      </w:r>
      <w:r w:rsidR="008D7F4D">
        <w:rPr>
          <w:rFonts w:hint="eastAsia"/>
          <w:sz w:val="24"/>
          <w:szCs w:val="24"/>
        </w:rPr>
        <w:t>和</w:t>
      </w:r>
      <w:r w:rsidR="004A027D" w:rsidRPr="003A424F">
        <w:rPr>
          <w:rFonts w:hint="eastAsia"/>
          <w:sz w:val="24"/>
          <w:szCs w:val="24"/>
        </w:rPr>
        <w:t>60.96</w:t>
      </w:r>
      <w:r w:rsidR="004A027D" w:rsidRPr="003A424F">
        <w:rPr>
          <w:sz w:val="24"/>
          <w:szCs w:val="24"/>
        </w:rPr>
        <w:t>%</w:t>
      </w:r>
      <w:r w:rsidR="004A027D" w:rsidRPr="003A424F">
        <w:rPr>
          <w:sz w:val="24"/>
          <w:szCs w:val="24"/>
        </w:rPr>
        <w:t>。</w:t>
      </w:r>
    </w:p>
    <w:p w14:paraId="21071D64" w14:textId="3A270B0C" w:rsidR="004A027D" w:rsidRPr="003A424F" w:rsidRDefault="007D324F" w:rsidP="004A027D">
      <w:pPr>
        <w:jc w:val="center"/>
        <w:rPr>
          <w:sz w:val="24"/>
          <w:szCs w:val="24"/>
        </w:rPr>
      </w:pPr>
      <w:r>
        <w:rPr>
          <w:noProof/>
          <w:sz w:val="24"/>
          <w:szCs w:val="24"/>
        </w:rPr>
        <w:lastRenderedPageBreak/>
        <w:drawing>
          <wp:inline distT="0" distB="0" distL="0" distR="0" wp14:anchorId="06DFAD25" wp14:editId="1C3D8318">
            <wp:extent cx="3541776" cy="2343912"/>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7_finail.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541776" cy="2343912"/>
                    </a:xfrm>
                    <a:prstGeom prst="rect">
                      <a:avLst/>
                    </a:prstGeom>
                  </pic:spPr>
                </pic:pic>
              </a:graphicData>
            </a:graphic>
          </wp:inline>
        </w:drawing>
      </w:r>
    </w:p>
    <w:p w14:paraId="28FF3A14" w14:textId="495DDF1F" w:rsidR="004A027D" w:rsidRPr="00F30F36" w:rsidRDefault="004A027D" w:rsidP="004A027D">
      <w:pPr>
        <w:spacing w:line="400" w:lineRule="exact"/>
        <w:jc w:val="center"/>
        <w:rPr>
          <w:rFonts w:eastAsia="楷体"/>
          <w:noProof/>
          <w:szCs w:val="24"/>
        </w:rPr>
      </w:pPr>
      <w:r w:rsidRPr="00F30F36">
        <w:rPr>
          <w:rFonts w:eastAsia="楷体" w:hint="eastAsia"/>
          <w:noProof/>
          <w:szCs w:val="24"/>
        </w:rPr>
        <w:t>图</w:t>
      </w:r>
      <w:r w:rsidRPr="00F30F36">
        <w:rPr>
          <w:rFonts w:eastAsia="楷体" w:hint="eastAsia"/>
          <w:noProof/>
          <w:szCs w:val="24"/>
        </w:rPr>
        <w:t xml:space="preserve"> 4</w:t>
      </w:r>
      <w:r w:rsidR="00BF5407">
        <w:rPr>
          <w:rFonts w:eastAsia="楷体"/>
          <w:noProof/>
          <w:szCs w:val="24"/>
        </w:rPr>
        <w:t>-7</w:t>
      </w:r>
      <w:r w:rsidRPr="00F30F36">
        <w:rPr>
          <w:rFonts w:eastAsia="楷体"/>
          <w:noProof/>
          <w:szCs w:val="24"/>
        </w:rPr>
        <w:t xml:space="preserve"> </w:t>
      </w:r>
      <w:r w:rsidRPr="00F30F36">
        <w:rPr>
          <w:rFonts w:eastAsia="楷体" w:hint="eastAsia"/>
          <w:noProof/>
          <w:szCs w:val="24"/>
        </w:rPr>
        <w:t>经过</w:t>
      </w:r>
      <w:r w:rsidRPr="00F30F36">
        <w:rPr>
          <w:rFonts w:eastAsia="楷体" w:hint="eastAsia"/>
          <w:noProof/>
          <w:szCs w:val="24"/>
        </w:rPr>
        <w:t>MDBS</w:t>
      </w:r>
      <w:r w:rsidRPr="00F30F36">
        <w:rPr>
          <w:rFonts w:eastAsia="楷体" w:hint="eastAsia"/>
          <w:noProof/>
          <w:szCs w:val="24"/>
        </w:rPr>
        <w:t>算法</w:t>
      </w:r>
      <w:r w:rsidR="009E6515">
        <w:rPr>
          <w:rFonts w:eastAsia="楷体" w:hint="eastAsia"/>
          <w:noProof/>
          <w:szCs w:val="24"/>
        </w:rPr>
        <w:t>五次</w:t>
      </w:r>
      <w:r w:rsidR="009E6515">
        <w:rPr>
          <w:rFonts w:eastAsia="楷体"/>
          <w:noProof/>
          <w:szCs w:val="24"/>
        </w:rPr>
        <w:t>遍历</w:t>
      </w:r>
      <w:r w:rsidRPr="00F30F36">
        <w:rPr>
          <w:rFonts w:eastAsia="楷体"/>
          <w:noProof/>
          <w:szCs w:val="24"/>
        </w:rPr>
        <w:t>后</w:t>
      </w:r>
      <w:r w:rsidR="003201AA">
        <w:rPr>
          <w:rFonts w:eastAsia="楷体" w:hint="eastAsia"/>
          <w:noProof/>
          <w:szCs w:val="24"/>
        </w:rPr>
        <w:t>P</w:t>
      </w:r>
      <w:r w:rsidR="009E6515">
        <w:rPr>
          <w:rFonts w:eastAsia="楷体" w:hint="eastAsia"/>
          <w:noProof/>
          <w:szCs w:val="24"/>
        </w:rPr>
        <w:t>PS</w:t>
      </w:r>
      <w:r w:rsidRPr="00F30F36">
        <w:rPr>
          <w:rFonts w:eastAsia="楷体"/>
          <w:noProof/>
          <w:szCs w:val="24"/>
        </w:rPr>
        <w:t>的最终</w:t>
      </w:r>
      <w:r w:rsidRPr="00F30F36">
        <w:rPr>
          <w:rFonts w:eastAsia="楷体" w:hint="eastAsia"/>
          <w:noProof/>
          <w:szCs w:val="24"/>
        </w:rPr>
        <w:t>透射谱</w:t>
      </w:r>
    </w:p>
    <w:p w14:paraId="15C08991" w14:textId="779CBECF" w:rsidR="009E6515" w:rsidRPr="009E6515" w:rsidRDefault="00066B8C" w:rsidP="009E6515">
      <w:pPr>
        <w:spacing w:line="400" w:lineRule="exact"/>
        <w:ind w:firstLineChars="200" w:firstLine="480"/>
        <w:rPr>
          <w:sz w:val="24"/>
          <w:szCs w:val="24"/>
        </w:rPr>
      </w:pPr>
      <w:proofErr w:type="spellStart"/>
      <w:r w:rsidRPr="00066B8C">
        <w:rPr>
          <w:i/>
          <w:sz w:val="24"/>
          <w:szCs w:val="24"/>
        </w:rPr>
        <w:t>spp</w:t>
      </w:r>
      <w:proofErr w:type="spellEnd"/>
      <w:r w:rsidRPr="00066B8C">
        <w:rPr>
          <w:i/>
          <w:sz w:val="24"/>
          <w:szCs w:val="24"/>
        </w:rPr>
        <w:t xml:space="preserve"> out</w:t>
      </w:r>
      <w:r w:rsidRPr="00066B8C">
        <w:rPr>
          <w:i/>
          <w:sz w:val="24"/>
          <w:szCs w:val="24"/>
          <w:vertAlign w:val="subscript"/>
        </w:rPr>
        <w:t>1</w:t>
      </w:r>
      <w:r w:rsidR="009E6515">
        <w:rPr>
          <w:rFonts w:hint="eastAsia"/>
          <w:sz w:val="24"/>
          <w:szCs w:val="24"/>
        </w:rPr>
        <w:t>与</w:t>
      </w:r>
      <w:proofErr w:type="spellStart"/>
      <w:r w:rsidRPr="00066B8C">
        <w:rPr>
          <w:i/>
          <w:sz w:val="24"/>
          <w:szCs w:val="24"/>
        </w:rPr>
        <w:t>spp</w:t>
      </w:r>
      <w:proofErr w:type="spellEnd"/>
      <w:r w:rsidRPr="00066B8C">
        <w:rPr>
          <w:i/>
          <w:sz w:val="24"/>
          <w:szCs w:val="24"/>
        </w:rPr>
        <w:t xml:space="preserve"> out</w:t>
      </w:r>
      <w:r>
        <w:rPr>
          <w:i/>
          <w:sz w:val="24"/>
          <w:szCs w:val="24"/>
          <w:vertAlign w:val="subscript"/>
        </w:rPr>
        <w:t>2</w:t>
      </w:r>
      <w:r w:rsidR="009E6515">
        <w:rPr>
          <w:rFonts w:hint="eastAsia"/>
          <w:sz w:val="24"/>
          <w:szCs w:val="24"/>
        </w:rPr>
        <w:t>处</w:t>
      </w:r>
      <w:r w:rsidR="009E6515" w:rsidRPr="003A424F">
        <w:rPr>
          <w:sz w:val="24"/>
          <w:szCs w:val="24"/>
        </w:rPr>
        <w:t>初始</w:t>
      </w:r>
      <w:proofErr w:type="gramStart"/>
      <w:r w:rsidR="009E6515" w:rsidRPr="003A424F">
        <w:rPr>
          <w:rFonts w:hint="eastAsia"/>
          <w:sz w:val="24"/>
          <w:szCs w:val="24"/>
        </w:rPr>
        <w:t>透射谱</w:t>
      </w:r>
      <w:r w:rsidR="009E6515">
        <w:rPr>
          <w:rFonts w:hint="eastAsia"/>
          <w:sz w:val="24"/>
          <w:szCs w:val="24"/>
        </w:rPr>
        <w:t>与</w:t>
      </w:r>
      <w:r w:rsidR="009E6515" w:rsidRPr="003A424F">
        <w:rPr>
          <w:rFonts w:hint="eastAsia"/>
          <w:sz w:val="24"/>
          <w:szCs w:val="24"/>
        </w:rPr>
        <w:t>目标</w:t>
      </w:r>
      <w:proofErr w:type="gramEnd"/>
      <w:r w:rsidR="009E6515">
        <w:rPr>
          <w:rFonts w:hint="eastAsia"/>
          <w:sz w:val="24"/>
          <w:szCs w:val="24"/>
        </w:rPr>
        <w:t>透射谱的</w:t>
      </w:r>
      <w:r w:rsidR="009E6515">
        <w:rPr>
          <w:sz w:val="24"/>
          <w:szCs w:val="24"/>
        </w:rPr>
        <w:t>差值</w:t>
      </w:r>
      <w:r w:rsidR="009E6515" w:rsidRPr="003A424F">
        <w:rPr>
          <w:rFonts w:hint="eastAsia"/>
          <w:sz w:val="24"/>
          <w:szCs w:val="24"/>
        </w:rPr>
        <w:t>分别为</w:t>
      </w:r>
      <w:r w:rsidR="009E6515" w:rsidRPr="003A424F">
        <w:rPr>
          <w:sz w:val="24"/>
          <w:szCs w:val="24"/>
        </w:rPr>
        <w:t>23.79</w:t>
      </w:r>
      <w:r w:rsidR="008D7F4D">
        <w:rPr>
          <w:rFonts w:hint="eastAsia"/>
          <w:sz w:val="24"/>
          <w:szCs w:val="24"/>
        </w:rPr>
        <w:t>和</w:t>
      </w:r>
      <w:r w:rsidR="008D7F4D" w:rsidRPr="003A424F">
        <w:rPr>
          <w:sz w:val="24"/>
          <w:szCs w:val="24"/>
        </w:rPr>
        <w:t>61.53</w:t>
      </w:r>
      <w:r w:rsidR="009E6515" w:rsidRPr="003A424F">
        <w:rPr>
          <w:rFonts w:hint="eastAsia"/>
          <w:sz w:val="24"/>
          <w:szCs w:val="24"/>
        </w:rPr>
        <w:t>；经过</w:t>
      </w:r>
      <w:r w:rsidR="009E6515" w:rsidRPr="003A424F">
        <w:rPr>
          <w:sz w:val="24"/>
          <w:szCs w:val="24"/>
        </w:rPr>
        <w:t>五次遍历后，</w:t>
      </w:r>
      <w:r w:rsidR="009E6515">
        <w:rPr>
          <w:rFonts w:hint="eastAsia"/>
          <w:sz w:val="24"/>
          <w:szCs w:val="24"/>
        </w:rPr>
        <w:t>在</w:t>
      </w:r>
      <w:r w:rsidR="009E6515">
        <w:rPr>
          <w:sz w:val="24"/>
          <w:szCs w:val="24"/>
        </w:rPr>
        <w:t>两处</w:t>
      </w:r>
      <w:r w:rsidR="009E6515" w:rsidRPr="003A424F">
        <w:rPr>
          <w:rFonts w:hint="eastAsia"/>
          <w:sz w:val="24"/>
          <w:szCs w:val="24"/>
        </w:rPr>
        <w:t>得到</w:t>
      </w:r>
      <w:r w:rsidR="009E6515">
        <w:rPr>
          <w:rFonts w:hint="eastAsia"/>
          <w:sz w:val="24"/>
          <w:szCs w:val="24"/>
        </w:rPr>
        <w:t>最终的</w:t>
      </w:r>
      <w:proofErr w:type="gramStart"/>
      <w:r w:rsidR="009E6515" w:rsidRPr="003A424F">
        <w:rPr>
          <w:rFonts w:hint="eastAsia"/>
          <w:sz w:val="24"/>
          <w:szCs w:val="24"/>
        </w:rPr>
        <w:t>透射谱</w:t>
      </w:r>
      <w:r w:rsidR="009E6515">
        <w:rPr>
          <w:rFonts w:hint="eastAsia"/>
          <w:sz w:val="24"/>
          <w:szCs w:val="24"/>
        </w:rPr>
        <w:t>与</w:t>
      </w:r>
      <w:r w:rsidR="009E6515" w:rsidRPr="003A424F">
        <w:rPr>
          <w:rFonts w:hint="eastAsia"/>
          <w:sz w:val="24"/>
          <w:szCs w:val="24"/>
        </w:rPr>
        <w:t>目标</w:t>
      </w:r>
      <w:proofErr w:type="gramEnd"/>
      <w:r w:rsidR="009E6515">
        <w:rPr>
          <w:rFonts w:hint="eastAsia"/>
          <w:sz w:val="24"/>
          <w:szCs w:val="24"/>
        </w:rPr>
        <w:t>透射谱</w:t>
      </w:r>
      <w:r w:rsidR="009E6515" w:rsidRPr="003A424F">
        <w:rPr>
          <w:rFonts w:hint="eastAsia"/>
          <w:sz w:val="24"/>
          <w:szCs w:val="24"/>
        </w:rPr>
        <w:t>差值</w:t>
      </w:r>
      <w:r w:rsidR="00303A77">
        <w:rPr>
          <w:rFonts w:hint="eastAsia"/>
          <w:sz w:val="24"/>
          <w:szCs w:val="24"/>
        </w:rPr>
        <w:t>分别</w:t>
      </w:r>
      <w:r w:rsidR="009E6515" w:rsidRPr="003A424F">
        <w:rPr>
          <w:rFonts w:hint="eastAsia"/>
          <w:sz w:val="24"/>
          <w:szCs w:val="24"/>
        </w:rPr>
        <w:t>为</w:t>
      </w:r>
      <w:r w:rsidR="009E6515" w:rsidRPr="003A424F">
        <w:rPr>
          <w:sz w:val="24"/>
          <w:szCs w:val="24"/>
        </w:rPr>
        <w:t>4.56</w:t>
      </w:r>
      <w:r w:rsidR="008D7F4D">
        <w:rPr>
          <w:rFonts w:hint="eastAsia"/>
          <w:sz w:val="24"/>
          <w:szCs w:val="24"/>
        </w:rPr>
        <w:t>和</w:t>
      </w:r>
      <w:r w:rsidR="008D7F4D" w:rsidRPr="003A424F">
        <w:rPr>
          <w:sz w:val="24"/>
          <w:szCs w:val="24"/>
        </w:rPr>
        <w:t>9.04</w:t>
      </w:r>
      <w:r w:rsidR="009E6515" w:rsidRPr="003A424F">
        <w:rPr>
          <w:rFonts w:hint="eastAsia"/>
          <w:sz w:val="24"/>
          <w:szCs w:val="24"/>
        </w:rPr>
        <w:t>，</w:t>
      </w:r>
      <w:proofErr w:type="spellStart"/>
      <w:r w:rsidRPr="00066B8C">
        <w:rPr>
          <w:i/>
          <w:sz w:val="24"/>
          <w:szCs w:val="24"/>
        </w:rPr>
        <w:t>ObjV</w:t>
      </w:r>
      <w:proofErr w:type="spellEnd"/>
      <w:r w:rsidR="009E6515">
        <w:rPr>
          <w:rFonts w:hint="eastAsia"/>
          <w:sz w:val="24"/>
          <w:szCs w:val="24"/>
        </w:rPr>
        <w:t>与</w:t>
      </w:r>
      <w:r w:rsidR="009E6515">
        <w:rPr>
          <w:sz w:val="24"/>
          <w:szCs w:val="24"/>
        </w:rPr>
        <w:t>迭代次数的关系</w:t>
      </w:r>
      <w:r w:rsidR="009E6515" w:rsidRPr="003A424F">
        <w:rPr>
          <w:sz w:val="24"/>
          <w:szCs w:val="24"/>
        </w:rPr>
        <w:t>曲线如图</w:t>
      </w:r>
      <w:r w:rsidR="009E6515" w:rsidRPr="003A424F">
        <w:rPr>
          <w:rFonts w:hint="eastAsia"/>
          <w:sz w:val="24"/>
          <w:szCs w:val="24"/>
        </w:rPr>
        <w:t>4</w:t>
      </w:r>
      <w:r w:rsidR="009E6515" w:rsidRPr="003A424F">
        <w:rPr>
          <w:sz w:val="24"/>
          <w:szCs w:val="24"/>
        </w:rPr>
        <w:t>-</w:t>
      </w:r>
      <w:r w:rsidR="009E6515">
        <w:rPr>
          <w:sz w:val="24"/>
          <w:szCs w:val="24"/>
        </w:rPr>
        <w:t>8</w:t>
      </w:r>
      <w:r w:rsidR="009E6515" w:rsidRPr="003A424F">
        <w:rPr>
          <w:rFonts w:hint="eastAsia"/>
          <w:sz w:val="24"/>
          <w:szCs w:val="24"/>
        </w:rPr>
        <w:t>所示</w:t>
      </w:r>
      <w:r w:rsidR="009E6515">
        <w:rPr>
          <w:rFonts w:hint="eastAsia"/>
          <w:sz w:val="24"/>
          <w:szCs w:val="24"/>
        </w:rPr>
        <w:t>，</w:t>
      </w:r>
      <w:r w:rsidR="009E6515">
        <w:rPr>
          <w:sz w:val="24"/>
          <w:szCs w:val="24"/>
        </w:rPr>
        <w:t>对应的</w:t>
      </w:r>
      <w:r w:rsidR="009E6515" w:rsidRPr="003A424F">
        <w:rPr>
          <w:rFonts w:hint="eastAsia"/>
          <w:sz w:val="24"/>
          <w:szCs w:val="24"/>
        </w:rPr>
        <w:t>每一次</w:t>
      </w:r>
      <w:r w:rsidR="009E6515" w:rsidRPr="003A424F">
        <w:rPr>
          <w:sz w:val="24"/>
          <w:szCs w:val="24"/>
        </w:rPr>
        <w:t>的</w:t>
      </w:r>
      <w:r w:rsidR="009E6515">
        <w:rPr>
          <w:rFonts w:hint="eastAsia"/>
          <w:sz w:val="24"/>
          <w:szCs w:val="24"/>
        </w:rPr>
        <w:t>具体</w:t>
      </w:r>
      <w:proofErr w:type="spellStart"/>
      <w:r w:rsidRPr="00066B8C">
        <w:rPr>
          <w:i/>
          <w:sz w:val="24"/>
          <w:szCs w:val="24"/>
        </w:rPr>
        <w:t>ObjV</w:t>
      </w:r>
      <w:proofErr w:type="spellEnd"/>
      <w:r w:rsidR="009E6515">
        <w:rPr>
          <w:rFonts w:hint="eastAsia"/>
          <w:sz w:val="24"/>
          <w:szCs w:val="24"/>
        </w:rPr>
        <w:t>数</w:t>
      </w:r>
      <w:r w:rsidR="009E6515" w:rsidRPr="003A424F">
        <w:rPr>
          <w:sz w:val="24"/>
          <w:szCs w:val="24"/>
        </w:rPr>
        <w:t>值</w:t>
      </w:r>
      <w:r w:rsidR="009E6515" w:rsidRPr="003A424F">
        <w:rPr>
          <w:rFonts w:hint="eastAsia"/>
          <w:sz w:val="24"/>
          <w:szCs w:val="24"/>
        </w:rPr>
        <w:t>如</w:t>
      </w:r>
      <w:r w:rsidR="009E6515" w:rsidRPr="003A424F">
        <w:rPr>
          <w:sz w:val="24"/>
          <w:szCs w:val="24"/>
        </w:rPr>
        <w:t>表</w:t>
      </w:r>
      <w:r w:rsidR="009E6515" w:rsidRPr="003A424F">
        <w:rPr>
          <w:rFonts w:hint="eastAsia"/>
          <w:sz w:val="24"/>
          <w:szCs w:val="24"/>
        </w:rPr>
        <w:t>4</w:t>
      </w:r>
      <w:r w:rsidR="009E6515">
        <w:rPr>
          <w:sz w:val="24"/>
          <w:szCs w:val="24"/>
        </w:rPr>
        <w:t>-2</w:t>
      </w:r>
      <w:r w:rsidR="009E6515" w:rsidRPr="003A424F">
        <w:rPr>
          <w:rFonts w:hint="eastAsia"/>
          <w:sz w:val="24"/>
          <w:szCs w:val="24"/>
        </w:rPr>
        <w:t>所示</w:t>
      </w:r>
      <w:r w:rsidR="009E6515">
        <w:rPr>
          <w:rFonts w:hint="eastAsia"/>
          <w:sz w:val="24"/>
          <w:szCs w:val="24"/>
        </w:rPr>
        <w:t>。</w:t>
      </w:r>
    </w:p>
    <w:p w14:paraId="2D8744C2" w14:textId="7BFA2A98" w:rsidR="004A027D" w:rsidRPr="003A424F" w:rsidRDefault="007D324F" w:rsidP="004A027D">
      <w:pPr>
        <w:jc w:val="center"/>
        <w:rPr>
          <w:sz w:val="24"/>
          <w:szCs w:val="24"/>
        </w:rPr>
      </w:pPr>
      <w:r>
        <w:rPr>
          <w:noProof/>
          <w:sz w:val="24"/>
          <w:szCs w:val="24"/>
        </w:rPr>
        <w:drawing>
          <wp:inline distT="0" distB="0" distL="0" distR="0" wp14:anchorId="47411170" wp14:editId="1B452430">
            <wp:extent cx="3386328" cy="2273808"/>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10_37_loss.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386328" cy="2273808"/>
                    </a:xfrm>
                    <a:prstGeom prst="rect">
                      <a:avLst/>
                    </a:prstGeom>
                  </pic:spPr>
                </pic:pic>
              </a:graphicData>
            </a:graphic>
          </wp:inline>
        </w:drawing>
      </w:r>
    </w:p>
    <w:p w14:paraId="39659B12" w14:textId="524AA690" w:rsidR="004A027D" w:rsidRPr="00F30F36" w:rsidRDefault="004A027D" w:rsidP="004A027D">
      <w:pPr>
        <w:spacing w:line="400" w:lineRule="exact"/>
        <w:jc w:val="center"/>
        <w:rPr>
          <w:rFonts w:eastAsia="楷体"/>
          <w:noProof/>
          <w:szCs w:val="24"/>
        </w:rPr>
      </w:pPr>
      <w:r w:rsidRPr="00F30F36">
        <w:rPr>
          <w:rFonts w:eastAsia="楷体" w:hint="eastAsia"/>
          <w:noProof/>
          <w:szCs w:val="24"/>
        </w:rPr>
        <w:t>图</w:t>
      </w:r>
      <w:r w:rsidRPr="00F30F36">
        <w:rPr>
          <w:rFonts w:eastAsia="楷体" w:hint="eastAsia"/>
          <w:noProof/>
          <w:szCs w:val="24"/>
        </w:rPr>
        <w:t>4</w:t>
      </w:r>
      <w:r w:rsidR="009E6515">
        <w:rPr>
          <w:rFonts w:eastAsia="楷体"/>
          <w:noProof/>
          <w:szCs w:val="24"/>
        </w:rPr>
        <w:t>-8</w:t>
      </w:r>
      <w:r w:rsidR="00066B8C">
        <w:rPr>
          <w:rFonts w:eastAsia="楷体"/>
          <w:noProof/>
          <w:szCs w:val="24"/>
        </w:rPr>
        <w:t xml:space="preserve"> </w:t>
      </w:r>
      <w:proofErr w:type="spellStart"/>
      <w:r w:rsidR="00066B8C" w:rsidRPr="005D1EBF">
        <w:rPr>
          <w:i/>
          <w:szCs w:val="21"/>
        </w:rPr>
        <w:t>ObjV</w:t>
      </w:r>
      <w:proofErr w:type="spellEnd"/>
      <w:r w:rsidR="009E6515">
        <w:rPr>
          <w:rFonts w:eastAsia="楷体" w:hint="eastAsia"/>
          <w:noProof/>
          <w:szCs w:val="21"/>
        </w:rPr>
        <w:t>数值</w:t>
      </w:r>
      <w:r w:rsidRPr="00F30F36">
        <w:rPr>
          <w:rFonts w:eastAsia="楷体" w:hint="eastAsia"/>
          <w:noProof/>
          <w:szCs w:val="24"/>
        </w:rPr>
        <w:t>随</w:t>
      </w:r>
      <w:r w:rsidRPr="00F30F36">
        <w:rPr>
          <w:rFonts w:eastAsia="楷体"/>
          <w:noProof/>
          <w:szCs w:val="24"/>
        </w:rPr>
        <w:t>迭代次数变化的曲线</w:t>
      </w:r>
    </w:p>
    <w:p w14:paraId="09FADE27" w14:textId="61B0859F" w:rsidR="004A027D" w:rsidRPr="002772E5" w:rsidRDefault="004A027D" w:rsidP="004A027D">
      <w:pPr>
        <w:spacing w:line="400" w:lineRule="exact"/>
        <w:jc w:val="center"/>
        <w:rPr>
          <w:rFonts w:eastAsia="楷体"/>
          <w:noProof/>
          <w:szCs w:val="24"/>
        </w:rPr>
      </w:pPr>
      <w:r w:rsidRPr="002772E5">
        <w:rPr>
          <w:rFonts w:eastAsia="楷体" w:hint="eastAsia"/>
          <w:noProof/>
          <w:szCs w:val="24"/>
        </w:rPr>
        <w:t>表</w:t>
      </w:r>
      <w:r w:rsidRPr="002772E5">
        <w:rPr>
          <w:rFonts w:eastAsia="楷体" w:hint="eastAsia"/>
          <w:noProof/>
          <w:szCs w:val="24"/>
        </w:rPr>
        <w:t>4</w:t>
      </w:r>
      <w:r w:rsidRPr="002772E5">
        <w:rPr>
          <w:rFonts w:eastAsia="楷体"/>
          <w:noProof/>
          <w:szCs w:val="24"/>
        </w:rPr>
        <w:t>-2</w:t>
      </w:r>
      <w:r w:rsidR="008D7F4D" w:rsidRPr="002772E5">
        <w:rPr>
          <w:rFonts w:eastAsia="楷体" w:hint="eastAsia"/>
          <w:noProof/>
          <w:szCs w:val="24"/>
        </w:rPr>
        <w:t>每次遍历</w:t>
      </w:r>
      <w:r w:rsidR="008D7F4D" w:rsidRPr="002772E5">
        <w:rPr>
          <w:rFonts w:eastAsia="楷体"/>
          <w:noProof/>
          <w:szCs w:val="24"/>
        </w:rPr>
        <w:t>的</w:t>
      </w:r>
      <m:oMath>
        <m:r>
          <w:rPr>
            <w:rFonts w:ascii="Cambria Math" w:eastAsia="楷体" w:hAnsi="Cambria Math"/>
            <w:noProof/>
            <w:szCs w:val="24"/>
          </w:rPr>
          <m:t>Objv</m:t>
        </m:r>
      </m:oMath>
      <w:r w:rsidR="008D7F4D" w:rsidRPr="002772E5">
        <w:rPr>
          <w:rFonts w:eastAsia="楷体" w:hint="eastAsia"/>
          <w:noProof/>
          <w:szCs w:val="24"/>
        </w:rPr>
        <w:t>数值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1185"/>
        <w:gridCol w:w="1185"/>
        <w:gridCol w:w="1185"/>
        <w:gridCol w:w="1185"/>
        <w:gridCol w:w="1185"/>
        <w:gridCol w:w="1186"/>
      </w:tblGrid>
      <w:tr w:rsidR="004A027D" w:rsidRPr="003A424F" w14:paraId="77DB50C2" w14:textId="77777777" w:rsidTr="009F5462">
        <w:tc>
          <w:tcPr>
            <w:tcW w:w="1185" w:type="dxa"/>
            <w:shd w:val="clear" w:color="auto" w:fill="auto"/>
            <w:vAlign w:val="center"/>
          </w:tcPr>
          <w:p w14:paraId="7829451F" w14:textId="77777777" w:rsidR="004A027D" w:rsidRPr="003A424F" w:rsidRDefault="004A027D" w:rsidP="009F5462">
            <w:pPr>
              <w:spacing w:line="400" w:lineRule="exact"/>
              <w:jc w:val="center"/>
              <w:rPr>
                <w:sz w:val="24"/>
                <w:szCs w:val="24"/>
              </w:rPr>
            </w:pPr>
            <w:r w:rsidRPr="003A424F">
              <w:rPr>
                <w:rFonts w:hint="eastAsia"/>
                <w:sz w:val="24"/>
                <w:szCs w:val="24"/>
              </w:rPr>
              <w:t>迭代次数</w:t>
            </w:r>
          </w:p>
        </w:tc>
        <w:tc>
          <w:tcPr>
            <w:tcW w:w="1185" w:type="dxa"/>
            <w:shd w:val="clear" w:color="auto" w:fill="auto"/>
            <w:vAlign w:val="center"/>
          </w:tcPr>
          <w:p w14:paraId="624DB6FD" w14:textId="77777777" w:rsidR="004A027D" w:rsidRPr="003A424F" w:rsidRDefault="004A027D" w:rsidP="009F5462">
            <w:pPr>
              <w:spacing w:line="400" w:lineRule="exact"/>
              <w:jc w:val="center"/>
              <w:rPr>
                <w:sz w:val="24"/>
                <w:szCs w:val="24"/>
              </w:rPr>
            </w:pPr>
            <w:r w:rsidRPr="003A424F">
              <w:rPr>
                <w:rFonts w:hint="eastAsia"/>
                <w:sz w:val="24"/>
                <w:szCs w:val="24"/>
              </w:rPr>
              <w:t>0</w:t>
            </w:r>
          </w:p>
        </w:tc>
        <w:tc>
          <w:tcPr>
            <w:tcW w:w="1185" w:type="dxa"/>
            <w:shd w:val="clear" w:color="auto" w:fill="auto"/>
            <w:vAlign w:val="center"/>
          </w:tcPr>
          <w:p w14:paraId="5A71E425" w14:textId="77777777" w:rsidR="004A027D" w:rsidRPr="003A424F" w:rsidRDefault="004A027D" w:rsidP="009F5462">
            <w:pPr>
              <w:spacing w:line="400" w:lineRule="exact"/>
              <w:jc w:val="center"/>
              <w:rPr>
                <w:sz w:val="24"/>
                <w:szCs w:val="24"/>
              </w:rPr>
            </w:pPr>
            <w:r w:rsidRPr="003A424F">
              <w:rPr>
                <w:rFonts w:hint="eastAsia"/>
                <w:sz w:val="24"/>
                <w:szCs w:val="24"/>
              </w:rPr>
              <w:t>1</w:t>
            </w:r>
          </w:p>
        </w:tc>
        <w:tc>
          <w:tcPr>
            <w:tcW w:w="1185" w:type="dxa"/>
            <w:shd w:val="clear" w:color="auto" w:fill="auto"/>
            <w:vAlign w:val="center"/>
          </w:tcPr>
          <w:p w14:paraId="5E4A5048" w14:textId="77777777" w:rsidR="004A027D" w:rsidRPr="003A424F" w:rsidRDefault="004A027D" w:rsidP="009F5462">
            <w:pPr>
              <w:spacing w:line="400" w:lineRule="exact"/>
              <w:jc w:val="center"/>
              <w:rPr>
                <w:sz w:val="24"/>
                <w:szCs w:val="24"/>
              </w:rPr>
            </w:pPr>
            <w:r w:rsidRPr="003A424F">
              <w:rPr>
                <w:rFonts w:hint="eastAsia"/>
                <w:sz w:val="24"/>
                <w:szCs w:val="24"/>
              </w:rPr>
              <w:t>2</w:t>
            </w:r>
          </w:p>
        </w:tc>
        <w:tc>
          <w:tcPr>
            <w:tcW w:w="1185" w:type="dxa"/>
            <w:shd w:val="clear" w:color="auto" w:fill="auto"/>
            <w:vAlign w:val="center"/>
          </w:tcPr>
          <w:p w14:paraId="63F6C920" w14:textId="77777777" w:rsidR="004A027D" w:rsidRPr="003A424F" w:rsidRDefault="004A027D" w:rsidP="009F5462">
            <w:pPr>
              <w:spacing w:line="400" w:lineRule="exact"/>
              <w:jc w:val="center"/>
              <w:rPr>
                <w:sz w:val="24"/>
                <w:szCs w:val="24"/>
              </w:rPr>
            </w:pPr>
            <w:r w:rsidRPr="003A424F">
              <w:rPr>
                <w:rFonts w:hint="eastAsia"/>
                <w:sz w:val="24"/>
                <w:szCs w:val="24"/>
              </w:rPr>
              <w:t>3</w:t>
            </w:r>
          </w:p>
        </w:tc>
        <w:tc>
          <w:tcPr>
            <w:tcW w:w="1185" w:type="dxa"/>
            <w:shd w:val="clear" w:color="auto" w:fill="auto"/>
            <w:vAlign w:val="center"/>
          </w:tcPr>
          <w:p w14:paraId="0D8EAAD8" w14:textId="77777777" w:rsidR="004A027D" w:rsidRPr="003A424F" w:rsidRDefault="004A027D" w:rsidP="009F5462">
            <w:pPr>
              <w:spacing w:line="400" w:lineRule="exact"/>
              <w:jc w:val="center"/>
              <w:rPr>
                <w:sz w:val="24"/>
                <w:szCs w:val="24"/>
              </w:rPr>
            </w:pPr>
            <w:r w:rsidRPr="003A424F">
              <w:rPr>
                <w:rFonts w:hint="eastAsia"/>
                <w:sz w:val="24"/>
                <w:szCs w:val="24"/>
              </w:rPr>
              <w:t>4</w:t>
            </w:r>
          </w:p>
        </w:tc>
        <w:tc>
          <w:tcPr>
            <w:tcW w:w="1186" w:type="dxa"/>
            <w:shd w:val="clear" w:color="auto" w:fill="auto"/>
            <w:vAlign w:val="center"/>
          </w:tcPr>
          <w:p w14:paraId="353CC842" w14:textId="77777777" w:rsidR="004A027D" w:rsidRPr="003A424F" w:rsidRDefault="004A027D" w:rsidP="009F5462">
            <w:pPr>
              <w:spacing w:line="400" w:lineRule="exact"/>
              <w:jc w:val="center"/>
              <w:rPr>
                <w:sz w:val="24"/>
                <w:szCs w:val="24"/>
              </w:rPr>
            </w:pPr>
            <w:r w:rsidRPr="003A424F">
              <w:rPr>
                <w:rFonts w:hint="eastAsia"/>
                <w:sz w:val="24"/>
                <w:szCs w:val="24"/>
              </w:rPr>
              <w:t>5</w:t>
            </w:r>
          </w:p>
        </w:tc>
      </w:tr>
      <w:tr w:rsidR="008D7F4D" w:rsidRPr="003A424F" w14:paraId="3CC43560" w14:textId="77777777" w:rsidTr="009F5462">
        <w:tc>
          <w:tcPr>
            <w:tcW w:w="1185" w:type="dxa"/>
            <w:shd w:val="clear" w:color="auto" w:fill="auto"/>
            <w:vAlign w:val="center"/>
          </w:tcPr>
          <w:p w14:paraId="4A410E31" w14:textId="12817B6B" w:rsidR="008D7F4D" w:rsidRPr="003A424F" w:rsidRDefault="0040414D" w:rsidP="008D7F4D">
            <w:pPr>
              <w:spacing w:line="400" w:lineRule="exact"/>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Objv</m:t>
                    </m:r>
                  </m:e>
                  <m:sub>
                    <m:r>
                      <w:rPr>
                        <w:rFonts w:ascii="Cambria Math" w:hAnsi="Cambria Math"/>
                        <w:sz w:val="24"/>
                        <w:szCs w:val="24"/>
                      </w:rPr>
                      <m:t>1</m:t>
                    </m:r>
                  </m:sub>
                </m:sSub>
              </m:oMath>
            </m:oMathPara>
          </w:p>
        </w:tc>
        <w:tc>
          <w:tcPr>
            <w:tcW w:w="1185" w:type="dxa"/>
            <w:shd w:val="clear" w:color="auto" w:fill="auto"/>
            <w:vAlign w:val="center"/>
          </w:tcPr>
          <w:p w14:paraId="3CCA3A3A" w14:textId="582A312E" w:rsidR="008D7F4D" w:rsidRPr="003A424F" w:rsidRDefault="008D7F4D" w:rsidP="008D7F4D">
            <w:pPr>
              <w:spacing w:line="400" w:lineRule="exact"/>
              <w:jc w:val="center"/>
              <w:rPr>
                <w:sz w:val="24"/>
                <w:szCs w:val="24"/>
              </w:rPr>
            </w:pPr>
            <w:r w:rsidRPr="003A424F">
              <w:rPr>
                <w:sz w:val="24"/>
                <w:szCs w:val="24"/>
              </w:rPr>
              <w:t>23.79</w:t>
            </w:r>
          </w:p>
        </w:tc>
        <w:tc>
          <w:tcPr>
            <w:tcW w:w="1185" w:type="dxa"/>
            <w:shd w:val="clear" w:color="auto" w:fill="auto"/>
            <w:vAlign w:val="center"/>
          </w:tcPr>
          <w:p w14:paraId="3528A766" w14:textId="65AD94C4" w:rsidR="008D7F4D" w:rsidRPr="003A424F" w:rsidRDefault="008D7F4D" w:rsidP="008D7F4D">
            <w:pPr>
              <w:spacing w:line="400" w:lineRule="exact"/>
              <w:jc w:val="center"/>
              <w:rPr>
                <w:sz w:val="24"/>
                <w:szCs w:val="24"/>
              </w:rPr>
            </w:pPr>
            <w:r w:rsidRPr="003A424F">
              <w:rPr>
                <w:sz w:val="24"/>
                <w:szCs w:val="24"/>
              </w:rPr>
              <w:t>4.29</w:t>
            </w:r>
          </w:p>
        </w:tc>
        <w:tc>
          <w:tcPr>
            <w:tcW w:w="1185" w:type="dxa"/>
            <w:shd w:val="clear" w:color="auto" w:fill="auto"/>
            <w:vAlign w:val="center"/>
          </w:tcPr>
          <w:p w14:paraId="73AAD635" w14:textId="4F3101FD" w:rsidR="008D7F4D" w:rsidRPr="003A424F" w:rsidRDefault="008D7F4D" w:rsidP="008D7F4D">
            <w:pPr>
              <w:spacing w:line="400" w:lineRule="exact"/>
              <w:jc w:val="center"/>
              <w:rPr>
                <w:sz w:val="24"/>
                <w:szCs w:val="24"/>
              </w:rPr>
            </w:pPr>
            <w:r w:rsidRPr="003A424F">
              <w:rPr>
                <w:sz w:val="24"/>
                <w:szCs w:val="24"/>
              </w:rPr>
              <w:t>4.77</w:t>
            </w:r>
          </w:p>
        </w:tc>
        <w:tc>
          <w:tcPr>
            <w:tcW w:w="1185" w:type="dxa"/>
            <w:shd w:val="clear" w:color="auto" w:fill="auto"/>
            <w:vAlign w:val="center"/>
          </w:tcPr>
          <w:p w14:paraId="7BE8AD81" w14:textId="26261822" w:rsidR="008D7F4D" w:rsidRPr="003A424F" w:rsidRDefault="008D7F4D" w:rsidP="008D7F4D">
            <w:pPr>
              <w:spacing w:line="400" w:lineRule="exact"/>
              <w:jc w:val="center"/>
              <w:rPr>
                <w:sz w:val="24"/>
                <w:szCs w:val="24"/>
              </w:rPr>
            </w:pPr>
            <w:r w:rsidRPr="003A424F">
              <w:rPr>
                <w:sz w:val="24"/>
                <w:szCs w:val="24"/>
              </w:rPr>
              <w:t>9.11</w:t>
            </w:r>
          </w:p>
        </w:tc>
        <w:tc>
          <w:tcPr>
            <w:tcW w:w="1185" w:type="dxa"/>
            <w:shd w:val="clear" w:color="auto" w:fill="auto"/>
            <w:vAlign w:val="center"/>
          </w:tcPr>
          <w:p w14:paraId="2855309D" w14:textId="1E78A64C" w:rsidR="008D7F4D" w:rsidRPr="003A424F" w:rsidRDefault="008D7F4D" w:rsidP="008D7F4D">
            <w:pPr>
              <w:spacing w:line="400" w:lineRule="exact"/>
              <w:jc w:val="center"/>
              <w:rPr>
                <w:sz w:val="24"/>
                <w:szCs w:val="24"/>
              </w:rPr>
            </w:pPr>
            <w:r w:rsidRPr="003A424F">
              <w:rPr>
                <w:sz w:val="24"/>
                <w:szCs w:val="24"/>
              </w:rPr>
              <w:t>5.74</w:t>
            </w:r>
          </w:p>
        </w:tc>
        <w:tc>
          <w:tcPr>
            <w:tcW w:w="1186" w:type="dxa"/>
            <w:shd w:val="clear" w:color="auto" w:fill="auto"/>
            <w:vAlign w:val="center"/>
          </w:tcPr>
          <w:p w14:paraId="6736CF86" w14:textId="15907233" w:rsidR="008D7F4D" w:rsidRPr="003A424F" w:rsidRDefault="008D7F4D" w:rsidP="008D7F4D">
            <w:pPr>
              <w:spacing w:line="400" w:lineRule="exact"/>
              <w:jc w:val="center"/>
              <w:rPr>
                <w:sz w:val="24"/>
                <w:szCs w:val="24"/>
              </w:rPr>
            </w:pPr>
            <w:r w:rsidRPr="003A424F">
              <w:rPr>
                <w:sz w:val="24"/>
                <w:szCs w:val="24"/>
              </w:rPr>
              <w:t>4.56</w:t>
            </w:r>
          </w:p>
        </w:tc>
      </w:tr>
      <w:tr w:rsidR="008D7F4D" w:rsidRPr="003A424F" w14:paraId="5EB3A7D4" w14:textId="77777777" w:rsidTr="009F5462">
        <w:tc>
          <w:tcPr>
            <w:tcW w:w="1185" w:type="dxa"/>
            <w:shd w:val="clear" w:color="auto" w:fill="auto"/>
            <w:vAlign w:val="center"/>
          </w:tcPr>
          <w:p w14:paraId="33B618F0" w14:textId="1B7277F3" w:rsidR="008D7F4D" w:rsidRPr="003A424F" w:rsidRDefault="0040414D" w:rsidP="008D7F4D">
            <w:pPr>
              <w:spacing w:line="400" w:lineRule="exact"/>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Objv</m:t>
                    </m:r>
                  </m:e>
                  <m:sub>
                    <m:r>
                      <w:rPr>
                        <w:rFonts w:ascii="Cambria Math" w:hAnsi="Cambria Math"/>
                        <w:sz w:val="24"/>
                        <w:szCs w:val="24"/>
                      </w:rPr>
                      <m:t>2</m:t>
                    </m:r>
                  </m:sub>
                </m:sSub>
              </m:oMath>
            </m:oMathPara>
          </w:p>
        </w:tc>
        <w:tc>
          <w:tcPr>
            <w:tcW w:w="1185" w:type="dxa"/>
            <w:shd w:val="clear" w:color="auto" w:fill="auto"/>
            <w:vAlign w:val="center"/>
          </w:tcPr>
          <w:p w14:paraId="6BE78FC5" w14:textId="77777777" w:rsidR="008D7F4D" w:rsidRPr="003A424F" w:rsidRDefault="008D7F4D" w:rsidP="008D7F4D">
            <w:pPr>
              <w:spacing w:line="400" w:lineRule="exact"/>
              <w:jc w:val="center"/>
              <w:rPr>
                <w:sz w:val="24"/>
                <w:szCs w:val="24"/>
              </w:rPr>
            </w:pPr>
            <w:r w:rsidRPr="003A424F">
              <w:rPr>
                <w:sz w:val="24"/>
                <w:szCs w:val="24"/>
              </w:rPr>
              <w:t>61.53</w:t>
            </w:r>
          </w:p>
        </w:tc>
        <w:tc>
          <w:tcPr>
            <w:tcW w:w="1185" w:type="dxa"/>
            <w:shd w:val="clear" w:color="auto" w:fill="auto"/>
            <w:vAlign w:val="center"/>
          </w:tcPr>
          <w:p w14:paraId="2D835794" w14:textId="77777777" w:rsidR="008D7F4D" w:rsidRPr="003A424F" w:rsidRDefault="008D7F4D" w:rsidP="008D7F4D">
            <w:pPr>
              <w:spacing w:line="400" w:lineRule="exact"/>
              <w:jc w:val="center"/>
              <w:rPr>
                <w:sz w:val="24"/>
                <w:szCs w:val="24"/>
              </w:rPr>
            </w:pPr>
            <w:r w:rsidRPr="003A424F">
              <w:rPr>
                <w:sz w:val="24"/>
                <w:szCs w:val="24"/>
              </w:rPr>
              <w:t>25.45</w:t>
            </w:r>
          </w:p>
        </w:tc>
        <w:tc>
          <w:tcPr>
            <w:tcW w:w="1185" w:type="dxa"/>
            <w:shd w:val="clear" w:color="auto" w:fill="auto"/>
            <w:vAlign w:val="center"/>
          </w:tcPr>
          <w:p w14:paraId="22C38888" w14:textId="77777777" w:rsidR="008D7F4D" w:rsidRPr="003A424F" w:rsidRDefault="008D7F4D" w:rsidP="008D7F4D">
            <w:pPr>
              <w:spacing w:line="400" w:lineRule="exact"/>
              <w:jc w:val="center"/>
              <w:rPr>
                <w:sz w:val="24"/>
                <w:szCs w:val="24"/>
              </w:rPr>
            </w:pPr>
            <w:r w:rsidRPr="003A424F">
              <w:rPr>
                <w:sz w:val="24"/>
                <w:szCs w:val="24"/>
              </w:rPr>
              <w:t>16.86</w:t>
            </w:r>
          </w:p>
        </w:tc>
        <w:tc>
          <w:tcPr>
            <w:tcW w:w="1185" w:type="dxa"/>
            <w:shd w:val="clear" w:color="auto" w:fill="auto"/>
            <w:vAlign w:val="center"/>
          </w:tcPr>
          <w:p w14:paraId="425992FC" w14:textId="77777777" w:rsidR="008D7F4D" w:rsidRPr="003A424F" w:rsidRDefault="008D7F4D" w:rsidP="008D7F4D">
            <w:pPr>
              <w:spacing w:line="400" w:lineRule="exact"/>
              <w:jc w:val="center"/>
              <w:rPr>
                <w:sz w:val="24"/>
                <w:szCs w:val="24"/>
              </w:rPr>
            </w:pPr>
            <w:r w:rsidRPr="003A424F">
              <w:rPr>
                <w:sz w:val="24"/>
                <w:szCs w:val="24"/>
              </w:rPr>
              <w:t>6.44</w:t>
            </w:r>
          </w:p>
        </w:tc>
        <w:tc>
          <w:tcPr>
            <w:tcW w:w="1185" w:type="dxa"/>
            <w:shd w:val="clear" w:color="auto" w:fill="auto"/>
            <w:vAlign w:val="center"/>
          </w:tcPr>
          <w:p w14:paraId="0168B5A0" w14:textId="77777777" w:rsidR="008D7F4D" w:rsidRPr="003A424F" w:rsidRDefault="008D7F4D" w:rsidP="008D7F4D">
            <w:pPr>
              <w:spacing w:line="400" w:lineRule="exact"/>
              <w:jc w:val="center"/>
              <w:rPr>
                <w:sz w:val="24"/>
                <w:szCs w:val="24"/>
              </w:rPr>
            </w:pPr>
            <w:r w:rsidRPr="003A424F">
              <w:rPr>
                <w:sz w:val="24"/>
                <w:szCs w:val="24"/>
              </w:rPr>
              <w:t>8.44</w:t>
            </w:r>
          </w:p>
        </w:tc>
        <w:tc>
          <w:tcPr>
            <w:tcW w:w="1186" w:type="dxa"/>
            <w:shd w:val="clear" w:color="auto" w:fill="auto"/>
            <w:vAlign w:val="center"/>
          </w:tcPr>
          <w:p w14:paraId="290C7A11" w14:textId="77777777" w:rsidR="008D7F4D" w:rsidRPr="003A424F" w:rsidRDefault="008D7F4D" w:rsidP="008D7F4D">
            <w:pPr>
              <w:spacing w:line="400" w:lineRule="exact"/>
              <w:jc w:val="center"/>
              <w:rPr>
                <w:sz w:val="24"/>
                <w:szCs w:val="24"/>
              </w:rPr>
            </w:pPr>
            <w:r w:rsidRPr="003A424F">
              <w:rPr>
                <w:sz w:val="24"/>
                <w:szCs w:val="24"/>
              </w:rPr>
              <w:t>9.04</w:t>
            </w:r>
          </w:p>
        </w:tc>
      </w:tr>
      <w:tr w:rsidR="008D7F4D" w:rsidRPr="003A424F" w14:paraId="4FD48E9A" w14:textId="77777777" w:rsidTr="009F5462">
        <w:tc>
          <w:tcPr>
            <w:tcW w:w="1185" w:type="dxa"/>
            <w:shd w:val="clear" w:color="auto" w:fill="auto"/>
            <w:vAlign w:val="center"/>
          </w:tcPr>
          <w:p w14:paraId="6504FB72" w14:textId="6A47AC1A" w:rsidR="008D7F4D" w:rsidRPr="003A424F" w:rsidRDefault="008D7F4D" w:rsidP="008D7F4D">
            <w:pPr>
              <w:spacing w:line="400" w:lineRule="exact"/>
              <w:jc w:val="center"/>
              <w:rPr>
                <w:sz w:val="24"/>
                <w:szCs w:val="24"/>
              </w:rPr>
            </w:pPr>
            <m:oMathPara>
              <m:oMath>
                <m:r>
                  <w:rPr>
                    <w:rFonts w:ascii="Cambria Math" w:hAnsi="Cambria Math"/>
                    <w:sz w:val="24"/>
                    <w:szCs w:val="24"/>
                  </w:rPr>
                  <m:t>Objv</m:t>
                </m:r>
              </m:oMath>
            </m:oMathPara>
          </w:p>
        </w:tc>
        <w:tc>
          <w:tcPr>
            <w:tcW w:w="1185" w:type="dxa"/>
            <w:shd w:val="clear" w:color="auto" w:fill="auto"/>
            <w:vAlign w:val="center"/>
          </w:tcPr>
          <w:p w14:paraId="0B2F1F3B" w14:textId="77777777" w:rsidR="008D7F4D" w:rsidRPr="003A424F" w:rsidRDefault="008D7F4D" w:rsidP="008D7F4D">
            <w:pPr>
              <w:spacing w:line="400" w:lineRule="exact"/>
              <w:jc w:val="center"/>
              <w:rPr>
                <w:sz w:val="24"/>
                <w:szCs w:val="24"/>
              </w:rPr>
            </w:pPr>
            <w:r w:rsidRPr="003A424F">
              <w:rPr>
                <w:sz w:val="24"/>
                <w:szCs w:val="24"/>
              </w:rPr>
              <w:t>85.32</w:t>
            </w:r>
          </w:p>
        </w:tc>
        <w:tc>
          <w:tcPr>
            <w:tcW w:w="1185" w:type="dxa"/>
            <w:shd w:val="clear" w:color="auto" w:fill="auto"/>
            <w:vAlign w:val="center"/>
          </w:tcPr>
          <w:p w14:paraId="29CDD39B" w14:textId="77777777" w:rsidR="008D7F4D" w:rsidRPr="003A424F" w:rsidRDefault="008D7F4D" w:rsidP="008D7F4D">
            <w:pPr>
              <w:spacing w:line="400" w:lineRule="exact"/>
              <w:jc w:val="center"/>
              <w:rPr>
                <w:sz w:val="24"/>
                <w:szCs w:val="24"/>
              </w:rPr>
            </w:pPr>
            <w:r w:rsidRPr="003A424F">
              <w:rPr>
                <w:sz w:val="24"/>
                <w:szCs w:val="24"/>
              </w:rPr>
              <w:t>29.74</w:t>
            </w:r>
          </w:p>
        </w:tc>
        <w:tc>
          <w:tcPr>
            <w:tcW w:w="1185" w:type="dxa"/>
            <w:shd w:val="clear" w:color="auto" w:fill="auto"/>
            <w:vAlign w:val="center"/>
          </w:tcPr>
          <w:p w14:paraId="583BAB7D" w14:textId="77777777" w:rsidR="008D7F4D" w:rsidRPr="003A424F" w:rsidRDefault="008D7F4D" w:rsidP="008D7F4D">
            <w:pPr>
              <w:spacing w:line="400" w:lineRule="exact"/>
              <w:jc w:val="center"/>
              <w:rPr>
                <w:sz w:val="24"/>
                <w:szCs w:val="24"/>
              </w:rPr>
            </w:pPr>
            <w:r w:rsidRPr="003A424F">
              <w:rPr>
                <w:sz w:val="24"/>
                <w:szCs w:val="24"/>
              </w:rPr>
              <w:t>21.63</w:t>
            </w:r>
          </w:p>
        </w:tc>
        <w:tc>
          <w:tcPr>
            <w:tcW w:w="1185" w:type="dxa"/>
            <w:shd w:val="clear" w:color="auto" w:fill="auto"/>
            <w:vAlign w:val="center"/>
          </w:tcPr>
          <w:p w14:paraId="042EAD82" w14:textId="77777777" w:rsidR="008D7F4D" w:rsidRPr="003A424F" w:rsidRDefault="008D7F4D" w:rsidP="008D7F4D">
            <w:pPr>
              <w:spacing w:line="400" w:lineRule="exact"/>
              <w:jc w:val="center"/>
              <w:rPr>
                <w:sz w:val="24"/>
                <w:szCs w:val="24"/>
              </w:rPr>
            </w:pPr>
            <w:r w:rsidRPr="003A424F">
              <w:rPr>
                <w:sz w:val="24"/>
                <w:szCs w:val="24"/>
              </w:rPr>
              <w:t>15.55</w:t>
            </w:r>
          </w:p>
        </w:tc>
        <w:tc>
          <w:tcPr>
            <w:tcW w:w="1185" w:type="dxa"/>
            <w:shd w:val="clear" w:color="auto" w:fill="auto"/>
            <w:vAlign w:val="center"/>
          </w:tcPr>
          <w:p w14:paraId="0DC31891" w14:textId="77777777" w:rsidR="008D7F4D" w:rsidRPr="003A424F" w:rsidRDefault="008D7F4D" w:rsidP="008D7F4D">
            <w:pPr>
              <w:spacing w:line="400" w:lineRule="exact"/>
              <w:jc w:val="center"/>
              <w:rPr>
                <w:sz w:val="24"/>
                <w:szCs w:val="24"/>
              </w:rPr>
            </w:pPr>
            <w:r w:rsidRPr="003A424F">
              <w:rPr>
                <w:sz w:val="24"/>
                <w:szCs w:val="24"/>
              </w:rPr>
              <w:t>14.18</w:t>
            </w:r>
          </w:p>
        </w:tc>
        <w:tc>
          <w:tcPr>
            <w:tcW w:w="1186" w:type="dxa"/>
            <w:shd w:val="clear" w:color="auto" w:fill="auto"/>
            <w:vAlign w:val="center"/>
          </w:tcPr>
          <w:p w14:paraId="109218F8" w14:textId="77777777" w:rsidR="008D7F4D" w:rsidRPr="003A424F" w:rsidRDefault="008D7F4D" w:rsidP="008D7F4D">
            <w:pPr>
              <w:spacing w:line="400" w:lineRule="exact"/>
              <w:jc w:val="center"/>
              <w:rPr>
                <w:sz w:val="24"/>
                <w:szCs w:val="24"/>
              </w:rPr>
            </w:pPr>
            <w:r w:rsidRPr="003A424F">
              <w:rPr>
                <w:sz w:val="24"/>
                <w:szCs w:val="24"/>
              </w:rPr>
              <w:t>13.60</w:t>
            </w:r>
          </w:p>
        </w:tc>
      </w:tr>
    </w:tbl>
    <w:p w14:paraId="7A475EA4" w14:textId="44D2E01A" w:rsidR="00206E77" w:rsidRPr="00206E77" w:rsidRDefault="00206E77" w:rsidP="00206E77">
      <w:pPr>
        <w:spacing w:line="400" w:lineRule="exact"/>
        <w:ind w:firstLineChars="200" w:firstLine="480"/>
        <w:rPr>
          <w:sz w:val="24"/>
          <w:szCs w:val="24"/>
        </w:rPr>
      </w:pPr>
      <w:r>
        <w:rPr>
          <w:rFonts w:hint="eastAsia"/>
          <w:sz w:val="24"/>
          <w:szCs w:val="24"/>
        </w:rPr>
        <w:t>如</w:t>
      </w:r>
      <w:r w:rsidRPr="003A424F">
        <w:rPr>
          <w:sz w:val="24"/>
          <w:szCs w:val="24"/>
        </w:rPr>
        <w:t>图</w:t>
      </w:r>
      <w:r w:rsidRPr="003A424F">
        <w:rPr>
          <w:rFonts w:hint="eastAsia"/>
          <w:sz w:val="24"/>
          <w:szCs w:val="24"/>
        </w:rPr>
        <w:t>4</w:t>
      </w:r>
      <w:r>
        <w:rPr>
          <w:sz w:val="24"/>
          <w:szCs w:val="24"/>
        </w:rPr>
        <w:t>-9</w:t>
      </w:r>
      <w:r w:rsidRPr="003A424F">
        <w:rPr>
          <w:sz w:val="24"/>
          <w:szCs w:val="24"/>
        </w:rPr>
        <w:t>（</w:t>
      </w:r>
      <w:r w:rsidRPr="003A424F">
        <w:rPr>
          <w:rFonts w:hint="eastAsia"/>
          <w:sz w:val="24"/>
          <w:szCs w:val="24"/>
        </w:rPr>
        <w:t>a</w:t>
      </w:r>
      <w:r w:rsidRPr="003A424F">
        <w:rPr>
          <w:sz w:val="24"/>
          <w:szCs w:val="24"/>
        </w:rPr>
        <w:t>）</w:t>
      </w:r>
      <w:r>
        <w:rPr>
          <w:rFonts w:hint="eastAsia"/>
          <w:sz w:val="24"/>
          <w:szCs w:val="24"/>
        </w:rPr>
        <w:t>所示</w:t>
      </w:r>
      <w:r w:rsidRPr="003A424F">
        <w:rPr>
          <w:rFonts w:hint="eastAsia"/>
          <w:sz w:val="24"/>
          <w:szCs w:val="24"/>
        </w:rPr>
        <w:t>为</w:t>
      </w:r>
      <w:r w:rsidRPr="003A424F">
        <w:rPr>
          <w:sz w:val="24"/>
          <w:szCs w:val="24"/>
        </w:rPr>
        <w:t>未经过算法优化的</w:t>
      </w:r>
      <w:r w:rsidR="003201AA">
        <w:rPr>
          <w:rFonts w:hint="eastAsia"/>
          <w:sz w:val="24"/>
          <w:szCs w:val="24"/>
        </w:rPr>
        <w:t>P</w:t>
      </w:r>
      <w:r>
        <w:rPr>
          <w:rFonts w:hint="eastAsia"/>
          <w:sz w:val="24"/>
          <w:szCs w:val="24"/>
        </w:rPr>
        <w:t>P</w:t>
      </w:r>
      <w:r>
        <w:rPr>
          <w:sz w:val="24"/>
          <w:szCs w:val="24"/>
        </w:rPr>
        <w:t>S</w:t>
      </w:r>
      <w:r>
        <w:rPr>
          <w:rFonts w:hint="eastAsia"/>
          <w:sz w:val="24"/>
          <w:szCs w:val="24"/>
        </w:rPr>
        <w:t>中</w:t>
      </w:r>
      <w:r>
        <w:rPr>
          <w:rFonts w:hint="eastAsia"/>
          <w:sz w:val="24"/>
          <w:szCs w:val="24"/>
        </w:rPr>
        <w:t>S</w:t>
      </w:r>
      <w:r>
        <w:rPr>
          <w:sz w:val="24"/>
          <w:szCs w:val="24"/>
        </w:rPr>
        <w:t>CM</w:t>
      </w:r>
      <w:r>
        <w:rPr>
          <w:rFonts w:hint="eastAsia"/>
          <w:sz w:val="24"/>
          <w:szCs w:val="24"/>
        </w:rPr>
        <w:t>结构</w:t>
      </w:r>
      <w:r w:rsidRPr="003A424F">
        <w:rPr>
          <w:sz w:val="24"/>
          <w:szCs w:val="24"/>
        </w:rPr>
        <w:t>初始</w:t>
      </w:r>
      <w:r w:rsidRPr="003A424F">
        <w:rPr>
          <w:rFonts w:hint="eastAsia"/>
          <w:sz w:val="24"/>
          <w:szCs w:val="24"/>
        </w:rPr>
        <w:t>电场</w:t>
      </w:r>
      <w:r w:rsidR="0024238F" w:rsidRPr="00054DB1">
        <w:rPr>
          <w:i/>
          <w:noProof/>
          <w:sz w:val="24"/>
          <w:szCs w:val="24"/>
        </w:rPr>
        <w:t>E</w:t>
      </w:r>
      <w:r w:rsidR="0024238F" w:rsidRPr="00054DB1">
        <w:rPr>
          <w:i/>
          <w:noProof/>
          <w:sz w:val="24"/>
          <w:szCs w:val="24"/>
          <w:vertAlign w:val="subscript"/>
        </w:rPr>
        <w:t>inital</w:t>
      </w:r>
      <w:r w:rsidRPr="003A424F">
        <w:rPr>
          <w:rFonts w:hint="eastAsia"/>
          <w:sz w:val="24"/>
          <w:szCs w:val="24"/>
        </w:rPr>
        <w:t>分布</w:t>
      </w:r>
      <w:r w:rsidR="00972AB0">
        <w:rPr>
          <w:rFonts w:hint="eastAsia"/>
          <w:sz w:val="24"/>
          <w:szCs w:val="24"/>
        </w:rPr>
        <w:t>，</w:t>
      </w:r>
      <w:r w:rsidRPr="003A424F">
        <w:rPr>
          <w:rFonts w:hint="eastAsia"/>
          <w:sz w:val="24"/>
          <w:szCs w:val="24"/>
        </w:rPr>
        <w:t>此时</w:t>
      </w:r>
      <w:r w:rsidRPr="003A424F">
        <w:rPr>
          <w:sz w:val="24"/>
          <w:szCs w:val="24"/>
        </w:rPr>
        <w:t>几乎</w:t>
      </w:r>
      <w:r w:rsidRPr="003A424F">
        <w:rPr>
          <w:rFonts w:hint="eastAsia"/>
          <w:sz w:val="24"/>
          <w:szCs w:val="24"/>
        </w:rPr>
        <w:t>没有</w:t>
      </w:r>
      <w:r w:rsidRPr="003A424F">
        <w:rPr>
          <w:sz w:val="24"/>
          <w:szCs w:val="24"/>
        </w:rPr>
        <w:t>光能够</w:t>
      </w:r>
      <w:r w:rsidRPr="003A424F">
        <w:rPr>
          <w:rFonts w:hint="eastAsia"/>
          <w:sz w:val="24"/>
          <w:szCs w:val="24"/>
        </w:rPr>
        <w:t>传输</w:t>
      </w:r>
      <w:r w:rsidRPr="003A424F">
        <w:rPr>
          <w:sz w:val="24"/>
          <w:szCs w:val="24"/>
        </w:rPr>
        <w:t>到右侧和上侧的</w:t>
      </w:r>
      <w:r>
        <w:rPr>
          <w:rFonts w:hint="eastAsia"/>
          <w:sz w:val="24"/>
          <w:szCs w:val="24"/>
        </w:rPr>
        <w:t>SPPs</w:t>
      </w:r>
      <w:r w:rsidRPr="003A424F">
        <w:rPr>
          <w:sz w:val="24"/>
          <w:szCs w:val="24"/>
        </w:rPr>
        <w:t>波导中去；图</w:t>
      </w:r>
      <w:r w:rsidRPr="003A424F">
        <w:rPr>
          <w:rFonts w:hint="eastAsia"/>
          <w:sz w:val="24"/>
          <w:szCs w:val="24"/>
        </w:rPr>
        <w:t>4</w:t>
      </w:r>
      <w:r>
        <w:rPr>
          <w:sz w:val="24"/>
          <w:szCs w:val="24"/>
        </w:rPr>
        <w:t>-9</w:t>
      </w:r>
      <w:r w:rsidRPr="003A424F">
        <w:rPr>
          <w:sz w:val="24"/>
          <w:szCs w:val="24"/>
        </w:rPr>
        <w:t>（</w:t>
      </w:r>
      <w:r w:rsidRPr="003A424F">
        <w:rPr>
          <w:rFonts w:hint="eastAsia"/>
          <w:sz w:val="24"/>
          <w:szCs w:val="24"/>
        </w:rPr>
        <w:t>b</w:t>
      </w:r>
      <w:r w:rsidRPr="003A424F">
        <w:rPr>
          <w:sz w:val="24"/>
          <w:szCs w:val="24"/>
        </w:rPr>
        <w:t>）</w:t>
      </w:r>
      <w:r w:rsidRPr="003A424F">
        <w:rPr>
          <w:rFonts w:hint="eastAsia"/>
          <w:sz w:val="24"/>
          <w:szCs w:val="24"/>
        </w:rPr>
        <w:t>为</w:t>
      </w:r>
      <w:r w:rsidRPr="003A424F">
        <w:rPr>
          <w:sz w:val="24"/>
          <w:szCs w:val="24"/>
        </w:rPr>
        <w:t>经过</w:t>
      </w:r>
      <w:r w:rsidRPr="003A424F">
        <w:rPr>
          <w:rFonts w:hint="eastAsia"/>
          <w:sz w:val="24"/>
          <w:szCs w:val="24"/>
        </w:rPr>
        <w:t>五次</w:t>
      </w:r>
      <w:r>
        <w:rPr>
          <w:rFonts w:hint="eastAsia"/>
          <w:sz w:val="24"/>
          <w:szCs w:val="24"/>
        </w:rPr>
        <w:t>MDBS</w:t>
      </w:r>
      <w:r w:rsidRPr="003A424F">
        <w:rPr>
          <w:sz w:val="24"/>
          <w:szCs w:val="24"/>
        </w:rPr>
        <w:t>算法</w:t>
      </w:r>
      <w:r w:rsidRPr="003A424F">
        <w:rPr>
          <w:rFonts w:hint="eastAsia"/>
          <w:sz w:val="24"/>
          <w:szCs w:val="24"/>
        </w:rPr>
        <w:t>遍历</w:t>
      </w:r>
      <w:r w:rsidRPr="003A424F">
        <w:rPr>
          <w:sz w:val="24"/>
          <w:szCs w:val="24"/>
        </w:rPr>
        <w:t>后</w:t>
      </w:r>
      <w:r w:rsidRPr="003A424F">
        <w:rPr>
          <w:rFonts w:hint="eastAsia"/>
          <w:sz w:val="24"/>
          <w:szCs w:val="24"/>
        </w:rPr>
        <w:t>的</w:t>
      </w:r>
      <w:r>
        <w:rPr>
          <w:rFonts w:hint="eastAsia"/>
          <w:sz w:val="24"/>
          <w:szCs w:val="24"/>
        </w:rPr>
        <w:t>S</w:t>
      </w:r>
      <w:r>
        <w:rPr>
          <w:sz w:val="24"/>
          <w:szCs w:val="24"/>
        </w:rPr>
        <w:t>CM</w:t>
      </w:r>
      <w:r w:rsidRPr="003A424F">
        <w:rPr>
          <w:sz w:val="24"/>
          <w:szCs w:val="24"/>
        </w:rPr>
        <w:t>电场</w:t>
      </w:r>
      <w:r w:rsidR="0024238F" w:rsidRPr="00054DB1">
        <w:rPr>
          <w:i/>
          <w:noProof/>
          <w:sz w:val="24"/>
          <w:szCs w:val="24"/>
        </w:rPr>
        <w:t>E</w:t>
      </w:r>
      <w:r w:rsidR="0024238F">
        <w:rPr>
          <w:i/>
          <w:noProof/>
          <w:sz w:val="24"/>
          <w:szCs w:val="24"/>
          <w:vertAlign w:val="subscript"/>
        </w:rPr>
        <w:t>final</w:t>
      </w:r>
      <w:r w:rsidRPr="003A424F">
        <w:rPr>
          <w:sz w:val="24"/>
          <w:szCs w:val="24"/>
        </w:rPr>
        <w:t>分布</w:t>
      </w:r>
      <w:r w:rsidRPr="003A424F">
        <w:rPr>
          <w:rFonts w:hint="eastAsia"/>
          <w:sz w:val="24"/>
          <w:szCs w:val="24"/>
        </w:rPr>
        <w:t>，</w:t>
      </w:r>
      <w:r w:rsidRPr="003A424F">
        <w:rPr>
          <w:sz w:val="24"/>
          <w:szCs w:val="24"/>
        </w:rPr>
        <w:t>此时</w:t>
      </w:r>
      <w:r>
        <w:rPr>
          <w:rFonts w:hint="eastAsia"/>
          <w:sz w:val="24"/>
          <w:szCs w:val="24"/>
        </w:rPr>
        <w:t>大部分</w:t>
      </w:r>
      <w:r>
        <w:rPr>
          <w:sz w:val="24"/>
          <w:szCs w:val="24"/>
        </w:rPr>
        <w:t>的</w:t>
      </w:r>
      <w:r w:rsidRPr="003A424F">
        <w:rPr>
          <w:rFonts w:hint="eastAsia"/>
          <w:sz w:val="24"/>
          <w:szCs w:val="24"/>
        </w:rPr>
        <w:t>光能够分束</w:t>
      </w:r>
      <w:r w:rsidRPr="003A424F">
        <w:rPr>
          <w:sz w:val="24"/>
          <w:szCs w:val="24"/>
        </w:rPr>
        <w:t>耦合</w:t>
      </w:r>
      <w:r w:rsidRPr="003A424F">
        <w:rPr>
          <w:rFonts w:hint="eastAsia"/>
          <w:sz w:val="24"/>
          <w:szCs w:val="24"/>
        </w:rPr>
        <w:t>到</w:t>
      </w:r>
      <w:r w:rsidRPr="003A424F">
        <w:rPr>
          <w:sz w:val="24"/>
          <w:szCs w:val="24"/>
        </w:rPr>
        <w:t>上侧和右侧的</w:t>
      </w:r>
      <w:r>
        <w:rPr>
          <w:rFonts w:hint="eastAsia"/>
          <w:sz w:val="24"/>
          <w:szCs w:val="24"/>
        </w:rPr>
        <w:t>SPPs</w:t>
      </w:r>
      <w:r>
        <w:rPr>
          <w:sz w:val="24"/>
          <w:szCs w:val="24"/>
        </w:rPr>
        <w:t>波导</w:t>
      </w:r>
      <w:r>
        <w:rPr>
          <w:rFonts w:hint="eastAsia"/>
          <w:sz w:val="24"/>
          <w:szCs w:val="24"/>
        </w:rPr>
        <w:t>处，</w:t>
      </w:r>
      <w:r w:rsidR="0007655B">
        <w:rPr>
          <w:rFonts w:hint="eastAsia"/>
          <w:sz w:val="24"/>
          <w:szCs w:val="24"/>
        </w:rPr>
        <w:t>并且</w:t>
      </w:r>
      <w:r w:rsidR="0007655B">
        <w:rPr>
          <w:sz w:val="24"/>
          <w:szCs w:val="24"/>
        </w:rPr>
        <w:t>耦合到</w:t>
      </w:r>
      <w:proofErr w:type="spellStart"/>
      <w:r w:rsidR="00066B8C" w:rsidRPr="00066B8C">
        <w:rPr>
          <w:i/>
          <w:sz w:val="24"/>
          <w:szCs w:val="24"/>
        </w:rPr>
        <w:t>spp</w:t>
      </w:r>
      <w:proofErr w:type="spellEnd"/>
      <w:r w:rsidR="00066B8C" w:rsidRPr="00066B8C">
        <w:rPr>
          <w:i/>
          <w:sz w:val="24"/>
          <w:szCs w:val="24"/>
        </w:rPr>
        <w:t xml:space="preserve"> out</w:t>
      </w:r>
      <w:r w:rsidR="00066B8C" w:rsidRPr="00066B8C">
        <w:rPr>
          <w:i/>
          <w:sz w:val="24"/>
          <w:szCs w:val="24"/>
          <w:vertAlign w:val="subscript"/>
        </w:rPr>
        <w:t>1</w:t>
      </w:r>
      <w:r w:rsidR="0007655B">
        <w:rPr>
          <w:rFonts w:hint="eastAsia"/>
          <w:sz w:val="24"/>
          <w:szCs w:val="24"/>
        </w:rPr>
        <w:t>处</w:t>
      </w:r>
      <w:r w:rsidR="0007655B">
        <w:rPr>
          <w:sz w:val="24"/>
          <w:szCs w:val="24"/>
        </w:rPr>
        <w:t>的光较少，耦合到</w:t>
      </w:r>
      <w:proofErr w:type="spellStart"/>
      <w:r w:rsidR="00066B8C" w:rsidRPr="00066B8C">
        <w:rPr>
          <w:i/>
          <w:sz w:val="24"/>
          <w:szCs w:val="24"/>
        </w:rPr>
        <w:t>spp</w:t>
      </w:r>
      <w:proofErr w:type="spellEnd"/>
      <w:r w:rsidR="00066B8C" w:rsidRPr="00066B8C">
        <w:rPr>
          <w:i/>
          <w:sz w:val="24"/>
          <w:szCs w:val="24"/>
        </w:rPr>
        <w:t xml:space="preserve"> out</w:t>
      </w:r>
      <w:r w:rsidR="00066B8C">
        <w:rPr>
          <w:i/>
          <w:sz w:val="24"/>
          <w:szCs w:val="24"/>
          <w:vertAlign w:val="subscript"/>
        </w:rPr>
        <w:t>2</w:t>
      </w:r>
      <w:r w:rsidR="0007655B">
        <w:rPr>
          <w:rFonts w:hint="eastAsia"/>
          <w:sz w:val="24"/>
          <w:szCs w:val="24"/>
        </w:rPr>
        <w:t>处</w:t>
      </w:r>
      <w:r w:rsidR="0007655B">
        <w:rPr>
          <w:sz w:val="24"/>
          <w:szCs w:val="24"/>
        </w:rPr>
        <w:t>的光较</w:t>
      </w:r>
      <w:r w:rsidR="0007655B">
        <w:rPr>
          <w:rFonts w:hint="eastAsia"/>
          <w:sz w:val="24"/>
          <w:szCs w:val="24"/>
        </w:rPr>
        <w:t>多</w:t>
      </w:r>
      <w:r w:rsidR="0007655B">
        <w:rPr>
          <w:sz w:val="24"/>
          <w:szCs w:val="24"/>
        </w:rPr>
        <w:t>，</w:t>
      </w:r>
      <w:r w:rsidRPr="003A424F">
        <w:rPr>
          <w:rFonts w:hint="eastAsia"/>
          <w:sz w:val="24"/>
          <w:szCs w:val="24"/>
        </w:rPr>
        <w:t>近</w:t>
      </w:r>
      <w:r w:rsidRPr="003A424F">
        <w:rPr>
          <w:sz w:val="24"/>
          <w:szCs w:val="24"/>
        </w:rPr>
        <w:t>一步</w:t>
      </w:r>
      <w:r>
        <w:rPr>
          <w:rFonts w:hint="eastAsia"/>
          <w:sz w:val="24"/>
          <w:szCs w:val="24"/>
        </w:rPr>
        <w:t>地</w:t>
      </w:r>
      <w:r w:rsidRPr="003A424F">
        <w:rPr>
          <w:sz w:val="24"/>
          <w:szCs w:val="24"/>
        </w:rPr>
        <w:t>说明</w:t>
      </w:r>
      <w:r w:rsidRPr="003A424F">
        <w:rPr>
          <w:rFonts w:hint="eastAsia"/>
          <w:sz w:val="24"/>
          <w:szCs w:val="24"/>
        </w:rPr>
        <w:t>MDBS</w:t>
      </w:r>
      <w:r w:rsidRPr="003A424F">
        <w:rPr>
          <w:rFonts w:hint="eastAsia"/>
          <w:sz w:val="24"/>
          <w:szCs w:val="24"/>
        </w:rPr>
        <w:t>算法</w:t>
      </w:r>
      <w:r>
        <w:rPr>
          <w:rFonts w:hint="eastAsia"/>
          <w:sz w:val="24"/>
          <w:szCs w:val="24"/>
        </w:rPr>
        <w:t>是有效</w:t>
      </w:r>
      <w:r>
        <w:rPr>
          <w:sz w:val="24"/>
          <w:szCs w:val="24"/>
        </w:rPr>
        <w:t>并收敛的。</w:t>
      </w:r>
    </w:p>
    <w:p w14:paraId="58844EAC" w14:textId="116DD779" w:rsidR="004A027D" w:rsidRPr="003A424F" w:rsidRDefault="00222802" w:rsidP="004A027D">
      <w:pPr>
        <w:jc w:val="center"/>
        <w:rPr>
          <w:sz w:val="24"/>
          <w:szCs w:val="24"/>
        </w:rPr>
      </w:pPr>
      <w:r>
        <w:rPr>
          <w:noProof/>
          <w:sz w:val="24"/>
          <w:szCs w:val="24"/>
        </w:rPr>
        <w:lastRenderedPageBreak/>
        <w:drawing>
          <wp:inline distT="0" distB="0" distL="0" distR="0" wp14:anchorId="3DEFF23B" wp14:editId="0768732E">
            <wp:extent cx="5278120" cy="20758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7_chang.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8120" cy="2075815"/>
                    </a:xfrm>
                    <a:prstGeom prst="rect">
                      <a:avLst/>
                    </a:prstGeom>
                  </pic:spPr>
                </pic:pic>
              </a:graphicData>
            </a:graphic>
          </wp:inline>
        </w:drawing>
      </w:r>
    </w:p>
    <w:p w14:paraId="57143D5F" w14:textId="11DA43D5" w:rsidR="005F10A6" w:rsidRPr="005F10A6" w:rsidRDefault="004A027D" w:rsidP="005F10A6">
      <w:pPr>
        <w:spacing w:line="400" w:lineRule="exact"/>
        <w:jc w:val="center"/>
        <w:rPr>
          <w:rFonts w:eastAsia="楷体"/>
          <w:noProof/>
          <w:szCs w:val="24"/>
        </w:rPr>
      </w:pPr>
      <w:r w:rsidRPr="00F30F36">
        <w:rPr>
          <w:rFonts w:eastAsia="楷体" w:hint="eastAsia"/>
          <w:noProof/>
          <w:szCs w:val="24"/>
        </w:rPr>
        <w:t>图</w:t>
      </w:r>
      <w:r w:rsidRPr="00F30F36">
        <w:rPr>
          <w:rFonts w:eastAsia="楷体" w:hint="eastAsia"/>
          <w:noProof/>
          <w:szCs w:val="24"/>
        </w:rPr>
        <w:t>4</w:t>
      </w:r>
      <w:r w:rsidR="00206E77">
        <w:rPr>
          <w:rFonts w:eastAsia="楷体"/>
          <w:noProof/>
          <w:szCs w:val="24"/>
        </w:rPr>
        <w:t>-9</w:t>
      </w:r>
      <w:r w:rsidRPr="00F30F36">
        <w:rPr>
          <w:rFonts w:eastAsia="楷体"/>
          <w:noProof/>
          <w:szCs w:val="24"/>
        </w:rPr>
        <w:t xml:space="preserve"> </w:t>
      </w:r>
      <w:r w:rsidR="005F10A6">
        <w:rPr>
          <w:rFonts w:eastAsia="楷体" w:hint="eastAsia"/>
          <w:noProof/>
          <w:szCs w:val="24"/>
        </w:rPr>
        <w:t>SCM</w:t>
      </w:r>
      <w:r w:rsidR="005F10A6">
        <w:rPr>
          <w:rFonts w:eastAsia="楷体" w:hint="eastAsia"/>
          <w:noProof/>
          <w:szCs w:val="24"/>
        </w:rPr>
        <w:t>结构的电场分布图</w:t>
      </w:r>
      <w:r w:rsidRPr="00F30F36">
        <w:rPr>
          <w:rFonts w:eastAsia="楷体"/>
          <w:noProof/>
          <w:szCs w:val="24"/>
        </w:rPr>
        <w:t>（</w:t>
      </w:r>
      <w:r w:rsidRPr="00F30F36">
        <w:rPr>
          <w:rFonts w:eastAsia="楷体" w:hint="eastAsia"/>
          <w:noProof/>
          <w:szCs w:val="24"/>
        </w:rPr>
        <w:t>a</w:t>
      </w:r>
      <w:r w:rsidRPr="00F30F36">
        <w:rPr>
          <w:rFonts w:eastAsia="楷体"/>
          <w:noProof/>
          <w:szCs w:val="24"/>
        </w:rPr>
        <w:t>）未经过优化的初始</w:t>
      </w:r>
      <w:r w:rsidRPr="00F30F36">
        <w:rPr>
          <w:rFonts w:eastAsia="楷体" w:hint="eastAsia"/>
          <w:noProof/>
          <w:szCs w:val="24"/>
        </w:rPr>
        <w:t>电场分布；（</w:t>
      </w:r>
      <w:r w:rsidRPr="00F30F36">
        <w:rPr>
          <w:rFonts w:eastAsia="楷体" w:hint="eastAsia"/>
          <w:noProof/>
          <w:szCs w:val="24"/>
        </w:rPr>
        <w:t>b</w:t>
      </w:r>
      <w:r w:rsidRPr="00F30F36">
        <w:rPr>
          <w:rFonts w:eastAsia="楷体"/>
          <w:noProof/>
          <w:szCs w:val="24"/>
        </w:rPr>
        <w:t>）经过算法</w:t>
      </w:r>
      <w:r w:rsidRPr="00F30F36">
        <w:rPr>
          <w:rFonts w:eastAsia="楷体" w:hint="eastAsia"/>
          <w:noProof/>
          <w:szCs w:val="24"/>
        </w:rPr>
        <w:t>优化</w:t>
      </w:r>
      <w:r w:rsidRPr="00F30F36">
        <w:rPr>
          <w:rFonts w:eastAsia="楷体"/>
          <w:noProof/>
          <w:szCs w:val="24"/>
        </w:rPr>
        <w:t>后</w:t>
      </w:r>
      <w:r w:rsidRPr="00F30F36">
        <w:rPr>
          <w:rFonts w:eastAsia="楷体" w:hint="eastAsia"/>
          <w:noProof/>
          <w:szCs w:val="24"/>
        </w:rPr>
        <w:t>的</w:t>
      </w:r>
      <w:r w:rsidRPr="00F30F36">
        <w:rPr>
          <w:rFonts w:eastAsia="楷体"/>
          <w:noProof/>
          <w:szCs w:val="24"/>
        </w:rPr>
        <w:t>电场分布</w:t>
      </w:r>
    </w:p>
    <w:p w14:paraId="511756DE" w14:textId="384AB4AD" w:rsidR="004A027D" w:rsidRDefault="00551582" w:rsidP="004A027D">
      <w:pPr>
        <w:pStyle w:val="2"/>
        <w:spacing w:after="312"/>
        <w:rPr>
          <w:noProof/>
        </w:rPr>
      </w:pPr>
      <w:bookmarkStart w:id="87" w:name="_Toc38644621"/>
      <w:r>
        <w:rPr>
          <w:rFonts w:hint="eastAsia"/>
          <w:noProof/>
        </w:rPr>
        <w:t>4.2</w:t>
      </w:r>
      <w:r w:rsidR="004A027D">
        <w:rPr>
          <w:rFonts w:hint="eastAsia"/>
          <w:noProof/>
        </w:rPr>
        <w:t xml:space="preserve"> </w:t>
      </w:r>
      <w:r w:rsidR="00D84A42">
        <w:rPr>
          <w:rFonts w:hint="eastAsia"/>
          <w:noProof/>
        </w:rPr>
        <w:t>不均分</w:t>
      </w:r>
      <w:r w:rsidR="00D84A42">
        <w:rPr>
          <w:noProof/>
        </w:rPr>
        <w:t>的</w:t>
      </w:r>
      <w:r w:rsidR="00066B8C">
        <w:rPr>
          <w:rFonts w:hint="eastAsia"/>
          <w:noProof/>
        </w:rPr>
        <w:t>单向</w:t>
      </w:r>
      <w:r w:rsidR="003201AA">
        <w:rPr>
          <w:rFonts w:hint="eastAsia"/>
          <w:noProof/>
        </w:rPr>
        <w:t>P</w:t>
      </w:r>
      <w:r w:rsidR="00D84A42">
        <w:rPr>
          <w:rFonts w:hint="eastAsia"/>
          <w:noProof/>
        </w:rPr>
        <w:t>PS</w:t>
      </w:r>
      <w:r w:rsidR="004A027D">
        <w:rPr>
          <w:noProof/>
        </w:rPr>
        <w:t>的设计</w:t>
      </w:r>
      <w:bookmarkEnd w:id="87"/>
    </w:p>
    <w:p w14:paraId="74C74015" w14:textId="3E227B1F" w:rsidR="00C03F34" w:rsidRDefault="004A027D" w:rsidP="004A027D">
      <w:pPr>
        <w:spacing w:line="400" w:lineRule="exact"/>
        <w:ind w:firstLine="420"/>
        <w:rPr>
          <w:sz w:val="24"/>
          <w:szCs w:val="24"/>
        </w:rPr>
      </w:pPr>
      <w:r>
        <w:rPr>
          <w:rFonts w:hint="eastAsia"/>
          <w:sz w:val="24"/>
          <w:szCs w:val="24"/>
        </w:rPr>
        <w:t>本节</w:t>
      </w:r>
      <w:r w:rsidR="00C03F34">
        <w:rPr>
          <w:rFonts w:hint="eastAsia"/>
          <w:sz w:val="24"/>
          <w:szCs w:val="24"/>
        </w:rPr>
        <w:t>利用</w:t>
      </w:r>
      <w:r w:rsidR="00C03F34">
        <w:rPr>
          <w:rFonts w:hint="eastAsia"/>
          <w:sz w:val="24"/>
          <w:szCs w:val="24"/>
        </w:rPr>
        <w:t>MDBS</w:t>
      </w:r>
      <w:r w:rsidR="00C03F34">
        <w:rPr>
          <w:rFonts w:hint="eastAsia"/>
          <w:sz w:val="24"/>
          <w:szCs w:val="24"/>
        </w:rPr>
        <w:t>算法</w:t>
      </w:r>
      <w:r>
        <w:rPr>
          <w:sz w:val="24"/>
          <w:szCs w:val="24"/>
        </w:rPr>
        <w:t>设计了一个</w:t>
      </w:r>
      <w:r w:rsidR="003E1CA0">
        <w:rPr>
          <w:rFonts w:hint="eastAsia"/>
          <w:sz w:val="24"/>
          <w:szCs w:val="24"/>
        </w:rPr>
        <w:t>功率</w:t>
      </w:r>
      <w:r>
        <w:rPr>
          <w:sz w:val="24"/>
          <w:szCs w:val="24"/>
        </w:rPr>
        <w:t>不均分的</w:t>
      </w:r>
      <w:r w:rsidR="00066B8C">
        <w:rPr>
          <w:rFonts w:hint="eastAsia"/>
          <w:sz w:val="24"/>
          <w:szCs w:val="24"/>
        </w:rPr>
        <w:t>单向</w:t>
      </w:r>
      <w:r w:rsidR="003201AA">
        <w:rPr>
          <w:rFonts w:hint="eastAsia"/>
          <w:sz w:val="24"/>
          <w:szCs w:val="24"/>
        </w:rPr>
        <w:t>P</w:t>
      </w:r>
      <w:r w:rsidR="00D84A42">
        <w:rPr>
          <w:rFonts w:hint="eastAsia"/>
          <w:sz w:val="24"/>
          <w:szCs w:val="24"/>
        </w:rPr>
        <w:t>P</w:t>
      </w:r>
      <w:r w:rsidR="00D84A42">
        <w:rPr>
          <w:sz w:val="24"/>
          <w:szCs w:val="24"/>
        </w:rPr>
        <w:t>S</w:t>
      </w:r>
      <w:r>
        <w:rPr>
          <w:rFonts w:hint="eastAsia"/>
          <w:sz w:val="24"/>
          <w:szCs w:val="24"/>
        </w:rPr>
        <w:t>，其</w:t>
      </w:r>
      <w:r w:rsidR="00D84A42">
        <w:rPr>
          <w:rFonts w:hint="eastAsia"/>
          <w:sz w:val="24"/>
          <w:szCs w:val="24"/>
        </w:rPr>
        <w:t>三维结构</w:t>
      </w:r>
      <w:r w:rsidRPr="003A424F">
        <w:rPr>
          <w:rFonts w:hint="eastAsia"/>
          <w:sz w:val="24"/>
          <w:szCs w:val="24"/>
        </w:rPr>
        <w:t>如图</w:t>
      </w:r>
      <w:r w:rsidRPr="003A424F">
        <w:rPr>
          <w:rFonts w:hint="eastAsia"/>
          <w:sz w:val="24"/>
          <w:szCs w:val="24"/>
        </w:rPr>
        <w:t>4</w:t>
      </w:r>
      <w:r w:rsidR="00D84A42">
        <w:rPr>
          <w:sz w:val="24"/>
          <w:szCs w:val="24"/>
        </w:rPr>
        <w:t>-10</w:t>
      </w:r>
      <w:r w:rsidRPr="003A424F">
        <w:rPr>
          <w:rFonts w:hint="eastAsia"/>
          <w:sz w:val="24"/>
          <w:szCs w:val="24"/>
        </w:rPr>
        <w:t>所示，</w:t>
      </w:r>
      <w:r w:rsidRPr="003A424F">
        <w:rPr>
          <w:sz w:val="24"/>
          <w:szCs w:val="24"/>
        </w:rPr>
        <w:t>它将</w:t>
      </w:r>
      <w:r w:rsidRPr="003A424F">
        <w:rPr>
          <w:rFonts w:hint="eastAsia"/>
          <w:sz w:val="24"/>
          <w:szCs w:val="24"/>
        </w:rPr>
        <w:t>来自</w:t>
      </w:r>
      <w:r w:rsidRPr="003A424F">
        <w:rPr>
          <w:sz w:val="24"/>
          <w:szCs w:val="24"/>
        </w:rPr>
        <w:t>硅波导的光</w:t>
      </w:r>
      <w:r>
        <w:rPr>
          <w:rFonts w:hint="eastAsia"/>
          <w:sz w:val="24"/>
          <w:szCs w:val="24"/>
        </w:rPr>
        <w:t>分成</w:t>
      </w:r>
      <w:r>
        <w:rPr>
          <w:sz w:val="24"/>
          <w:szCs w:val="24"/>
        </w:rPr>
        <w:t>两束，</w:t>
      </w:r>
      <w:r w:rsidR="00C03F34">
        <w:rPr>
          <w:rFonts w:hint="eastAsia"/>
          <w:sz w:val="24"/>
          <w:szCs w:val="24"/>
        </w:rPr>
        <w:t>耦合</w:t>
      </w:r>
      <w:r w:rsidR="00C03F34">
        <w:rPr>
          <w:sz w:val="24"/>
          <w:szCs w:val="24"/>
        </w:rPr>
        <w:t>到右侧</w:t>
      </w:r>
      <w:r w:rsidR="00C03F34">
        <w:rPr>
          <w:rFonts w:hint="eastAsia"/>
          <w:sz w:val="24"/>
          <w:szCs w:val="24"/>
        </w:rPr>
        <w:t>SPP</w:t>
      </w:r>
      <w:r w:rsidR="00C03F34">
        <w:rPr>
          <w:sz w:val="24"/>
          <w:szCs w:val="24"/>
        </w:rPr>
        <w:t>s</w:t>
      </w:r>
      <w:r w:rsidR="00C03F34">
        <w:rPr>
          <w:sz w:val="24"/>
          <w:szCs w:val="24"/>
        </w:rPr>
        <w:t>波导的</w:t>
      </w:r>
      <w:r w:rsidR="003E1CA0">
        <w:rPr>
          <w:rFonts w:hint="eastAsia"/>
          <w:sz w:val="24"/>
          <w:szCs w:val="24"/>
        </w:rPr>
        <w:t>功率</w:t>
      </w:r>
      <w:r w:rsidR="00C03F34">
        <w:rPr>
          <w:sz w:val="24"/>
          <w:szCs w:val="24"/>
        </w:rPr>
        <w:t>比例为</w:t>
      </w:r>
      <w:proofErr w:type="spellStart"/>
      <w:r w:rsidR="00066B8C" w:rsidRPr="00066B8C">
        <w:rPr>
          <w:i/>
          <w:sz w:val="24"/>
          <w:szCs w:val="24"/>
        </w:rPr>
        <w:t>spp</w:t>
      </w:r>
      <w:proofErr w:type="spellEnd"/>
      <w:r w:rsidR="00066B8C" w:rsidRPr="00066B8C">
        <w:rPr>
          <w:i/>
          <w:sz w:val="24"/>
          <w:szCs w:val="24"/>
        </w:rPr>
        <w:t xml:space="preserve"> out</w:t>
      </w:r>
      <w:r w:rsidR="00066B8C" w:rsidRPr="00066B8C">
        <w:rPr>
          <w:i/>
          <w:sz w:val="24"/>
          <w:szCs w:val="24"/>
          <w:vertAlign w:val="subscript"/>
        </w:rPr>
        <w:t>1</w:t>
      </w:r>
      <w:r w:rsidR="00957DEB">
        <w:rPr>
          <w:rFonts w:hint="eastAsia"/>
          <w:sz w:val="24"/>
          <w:szCs w:val="24"/>
        </w:rPr>
        <w:t>：</w:t>
      </w:r>
      <w:proofErr w:type="spellStart"/>
      <w:r w:rsidR="00066B8C" w:rsidRPr="00066B8C">
        <w:rPr>
          <w:i/>
          <w:sz w:val="24"/>
          <w:szCs w:val="24"/>
        </w:rPr>
        <w:t>spp</w:t>
      </w:r>
      <w:proofErr w:type="spellEnd"/>
      <w:r w:rsidR="00066B8C" w:rsidRPr="00066B8C">
        <w:rPr>
          <w:i/>
          <w:sz w:val="24"/>
          <w:szCs w:val="24"/>
        </w:rPr>
        <w:t xml:space="preserve"> out</w:t>
      </w:r>
      <w:r w:rsidR="00066B8C">
        <w:rPr>
          <w:i/>
          <w:sz w:val="24"/>
          <w:szCs w:val="24"/>
          <w:vertAlign w:val="subscript"/>
        </w:rPr>
        <w:t>2</w:t>
      </w:r>
      <w:r w:rsidR="00C03F34">
        <w:rPr>
          <w:sz w:val="24"/>
          <w:szCs w:val="24"/>
        </w:rPr>
        <w:t xml:space="preserve"> = 4</w:t>
      </w:r>
      <w:r w:rsidR="00972AB0">
        <w:rPr>
          <w:rFonts w:hint="eastAsia"/>
          <w:sz w:val="24"/>
          <w:szCs w:val="24"/>
        </w:rPr>
        <w:t>：</w:t>
      </w:r>
      <w:r w:rsidR="00C03F34">
        <w:rPr>
          <w:rFonts w:hint="eastAsia"/>
          <w:sz w:val="24"/>
          <w:szCs w:val="24"/>
        </w:rPr>
        <w:t>6</w:t>
      </w:r>
      <w:r w:rsidR="00C03F34">
        <w:rPr>
          <w:rFonts w:hint="eastAsia"/>
          <w:sz w:val="24"/>
          <w:szCs w:val="24"/>
        </w:rPr>
        <w:t>。</w:t>
      </w:r>
    </w:p>
    <w:p w14:paraId="5EB90A1C" w14:textId="28D5CA92" w:rsidR="00C03F34" w:rsidRDefault="0007655B" w:rsidP="00C03F34">
      <w:pPr>
        <w:ind w:firstLine="420"/>
        <w:jc w:val="center"/>
        <w:rPr>
          <w:sz w:val="24"/>
          <w:szCs w:val="24"/>
        </w:rPr>
      </w:pPr>
      <w:r>
        <w:rPr>
          <w:noProof/>
          <w:sz w:val="24"/>
          <w:szCs w:val="24"/>
        </w:rPr>
        <w:drawing>
          <wp:inline distT="0" distB="0" distL="0" distR="0" wp14:anchorId="2CC90CB2" wp14:editId="280DB1B0">
            <wp:extent cx="5278120" cy="3291205"/>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jiegou2.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8120" cy="3291205"/>
                    </a:xfrm>
                    <a:prstGeom prst="rect">
                      <a:avLst/>
                    </a:prstGeom>
                  </pic:spPr>
                </pic:pic>
              </a:graphicData>
            </a:graphic>
          </wp:inline>
        </w:drawing>
      </w:r>
    </w:p>
    <w:p w14:paraId="572B26AA" w14:textId="0C978814" w:rsidR="00C03F34" w:rsidRPr="00C03F34" w:rsidRDefault="00C03F34" w:rsidP="00C03F34">
      <w:pPr>
        <w:spacing w:line="400" w:lineRule="exact"/>
        <w:jc w:val="center"/>
        <w:rPr>
          <w:rFonts w:eastAsia="楷体"/>
          <w:noProof/>
          <w:szCs w:val="24"/>
        </w:rPr>
      </w:pPr>
      <w:r w:rsidRPr="00C03F34">
        <w:rPr>
          <w:rFonts w:eastAsia="楷体" w:hint="eastAsia"/>
          <w:noProof/>
          <w:szCs w:val="24"/>
        </w:rPr>
        <w:t>图</w:t>
      </w:r>
      <w:r w:rsidRPr="00C03F34">
        <w:rPr>
          <w:rFonts w:eastAsia="楷体" w:hint="eastAsia"/>
          <w:noProof/>
          <w:szCs w:val="24"/>
        </w:rPr>
        <w:t>4</w:t>
      </w:r>
      <w:r w:rsidR="00D84A42">
        <w:rPr>
          <w:rFonts w:eastAsia="楷体"/>
          <w:noProof/>
          <w:szCs w:val="24"/>
        </w:rPr>
        <w:t>-10</w:t>
      </w:r>
      <w:r w:rsidRPr="00C03F34">
        <w:rPr>
          <w:rFonts w:eastAsia="楷体"/>
          <w:noProof/>
          <w:szCs w:val="24"/>
        </w:rPr>
        <w:t xml:space="preserve"> </w:t>
      </w:r>
      <w:r w:rsidR="00066B8C">
        <w:rPr>
          <w:rFonts w:eastAsia="楷体" w:hint="eastAsia"/>
          <w:noProof/>
          <w:szCs w:val="24"/>
        </w:rPr>
        <w:t>单向</w:t>
      </w:r>
      <w:r w:rsidR="003201AA">
        <w:rPr>
          <w:rFonts w:eastAsia="楷体" w:hint="eastAsia"/>
          <w:noProof/>
          <w:szCs w:val="24"/>
        </w:rPr>
        <w:t>P</w:t>
      </w:r>
      <w:r w:rsidR="00D84A42">
        <w:rPr>
          <w:rFonts w:eastAsia="楷体" w:hint="eastAsia"/>
          <w:noProof/>
          <w:szCs w:val="24"/>
        </w:rPr>
        <w:t>P</w:t>
      </w:r>
      <w:r w:rsidR="00D84A42">
        <w:rPr>
          <w:rFonts w:eastAsia="楷体"/>
          <w:noProof/>
          <w:szCs w:val="24"/>
        </w:rPr>
        <w:t>S</w:t>
      </w:r>
      <w:r w:rsidRPr="00C03F34">
        <w:rPr>
          <w:rFonts w:eastAsia="楷体" w:hint="eastAsia"/>
          <w:noProof/>
          <w:szCs w:val="24"/>
        </w:rPr>
        <w:t>结构</w:t>
      </w:r>
      <w:r w:rsidRPr="00C03F34">
        <w:rPr>
          <w:rFonts w:eastAsia="楷体"/>
          <w:noProof/>
          <w:szCs w:val="24"/>
        </w:rPr>
        <w:t>图</w:t>
      </w:r>
    </w:p>
    <w:p w14:paraId="75FB5CF1" w14:textId="6F024D98" w:rsidR="004A027D" w:rsidRPr="003A424F" w:rsidRDefault="004A027D" w:rsidP="00D84A42">
      <w:pPr>
        <w:spacing w:line="400" w:lineRule="exact"/>
        <w:ind w:firstLine="420"/>
        <w:rPr>
          <w:sz w:val="24"/>
          <w:szCs w:val="24"/>
        </w:rPr>
      </w:pPr>
      <w:r w:rsidRPr="003A424F">
        <w:rPr>
          <w:rFonts w:hint="eastAsia"/>
          <w:sz w:val="24"/>
          <w:szCs w:val="24"/>
        </w:rPr>
        <w:t>在</w:t>
      </w:r>
      <w:r w:rsidR="00957DEB" w:rsidRPr="003A424F">
        <w:rPr>
          <w:rFonts w:hint="eastAsia"/>
          <w:sz w:val="24"/>
          <w:szCs w:val="24"/>
        </w:rPr>
        <w:t>1</w:t>
      </w:r>
      <w:r w:rsidR="00957DEB">
        <w:rPr>
          <w:rFonts w:hint="eastAsia"/>
          <w:sz w:val="24"/>
          <w:szCs w:val="24"/>
        </w:rPr>
        <w:t>.</w:t>
      </w:r>
      <w:r w:rsidR="00957DEB" w:rsidRPr="003A424F">
        <w:rPr>
          <w:rFonts w:hint="eastAsia"/>
          <w:sz w:val="24"/>
          <w:szCs w:val="24"/>
        </w:rPr>
        <w:t>50</w:t>
      </w:r>
      <w:r w:rsidR="00957DEB">
        <w:rPr>
          <w:sz w:val="24"/>
          <w:szCs w:val="24"/>
        </w:rPr>
        <w:t xml:space="preserve"> </w:t>
      </w:r>
      <w:proofErr w:type="spellStart"/>
      <w:r w:rsidR="00957DEB">
        <w:rPr>
          <w:sz w:val="24"/>
          <w:szCs w:val="24"/>
        </w:rPr>
        <w:t>μ</w:t>
      </w:r>
      <w:r w:rsidR="00957DEB" w:rsidRPr="003A424F">
        <w:rPr>
          <w:sz w:val="24"/>
          <w:szCs w:val="24"/>
        </w:rPr>
        <w:t>m</w:t>
      </w:r>
      <w:proofErr w:type="spellEnd"/>
      <w:r w:rsidR="00957DEB" w:rsidRPr="003A424F">
        <w:rPr>
          <w:rFonts w:hint="eastAsia"/>
          <w:sz w:val="24"/>
          <w:szCs w:val="24"/>
        </w:rPr>
        <w:t>到</w:t>
      </w:r>
      <w:r w:rsidR="00957DEB" w:rsidRPr="003A424F">
        <w:rPr>
          <w:rFonts w:hint="eastAsia"/>
          <w:sz w:val="24"/>
          <w:szCs w:val="24"/>
        </w:rPr>
        <w:t>1</w:t>
      </w:r>
      <w:r w:rsidR="00957DEB">
        <w:rPr>
          <w:rFonts w:hint="eastAsia"/>
          <w:sz w:val="24"/>
          <w:szCs w:val="24"/>
        </w:rPr>
        <w:t>.6</w:t>
      </w:r>
      <w:r w:rsidR="00957DEB" w:rsidRPr="003A424F">
        <w:rPr>
          <w:rFonts w:hint="eastAsia"/>
          <w:sz w:val="24"/>
          <w:szCs w:val="24"/>
        </w:rPr>
        <w:t>0</w:t>
      </w:r>
      <w:r w:rsidR="00957DEB">
        <w:rPr>
          <w:sz w:val="24"/>
          <w:szCs w:val="24"/>
        </w:rPr>
        <w:t xml:space="preserve"> </w:t>
      </w:r>
      <w:proofErr w:type="spellStart"/>
      <w:r w:rsidR="00957DEB">
        <w:rPr>
          <w:sz w:val="24"/>
          <w:szCs w:val="24"/>
        </w:rPr>
        <w:t>μ</w:t>
      </w:r>
      <w:r w:rsidR="00957DEB" w:rsidRPr="003A424F">
        <w:rPr>
          <w:sz w:val="24"/>
          <w:szCs w:val="24"/>
        </w:rPr>
        <w:t>m</w:t>
      </w:r>
      <w:proofErr w:type="spellEnd"/>
      <w:r w:rsidR="004A5E69">
        <w:rPr>
          <w:sz w:val="24"/>
          <w:szCs w:val="24"/>
        </w:rPr>
        <w:t>的</w:t>
      </w:r>
      <w:r w:rsidR="004A5E69">
        <w:rPr>
          <w:rFonts w:hint="eastAsia"/>
          <w:sz w:val="24"/>
          <w:szCs w:val="24"/>
        </w:rPr>
        <w:t>带宽</w:t>
      </w:r>
      <w:r w:rsidRPr="003A424F">
        <w:rPr>
          <w:sz w:val="24"/>
          <w:szCs w:val="24"/>
        </w:rPr>
        <w:t>范围内</w:t>
      </w:r>
      <w:r w:rsidR="00D84A42">
        <w:rPr>
          <w:rFonts w:hint="eastAsia"/>
          <w:sz w:val="24"/>
          <w:szCs w:val="24"/>
        </w:rPr>
        <w:t>，</w:t>
      </w:r>
      <w:r w:rsidRPr="003A424F">
        <w:rPr>
          <w:sz w:val="24"/>
          <w:szCs w:val="24"/>
        </w:rPr>
        <w:t>取</w:t>
      </w:r>
      <w:r w:rsidRPr="003A424F">
        <w:rPr>
          <w:rFonts w:hint="eastAsia"/>
          <w:sz w:val="24"/>
          <w:szCs w:val="24"/>
        </w:rPr>
        <w:t>100</w:t>
      </w:r>
      <w:r w:rsidRPr="003A424F">
        <w:rPr>
          <w:rFonts w:hint="eastAsia"/>
          <w:sz w:val="24"/>
          <w:szCs w:val="24"/>
        </w:rPr>
        <w:t>个点</w:t>
      </w:r>
      <w:r w:rsidRPr="003A424F">
        <w:rPr>
          <w:sz w:val="24"/>
          <w:szCs w:val="24"/>
        </w:rPr>
        <w:t>，设置</w:t>
      </w:r>
      <w:proofErr w:type="spellStart"/>
      <w:r w:rsidR="00066B8C" w:rsidRPr="00066B8C">
        <w:rPr>
          <w:i/>
          <w:sz w:val="24"/>
          <w:szCs w:val="24"/>
        </w:rPr>
        <w:t>spp</w:t>
      </w:r>
      <w:proofErr w:type="spellEnd"/>
      <w:r w:rsidR="00066B8C" w:rsidRPr="00066B8C">
        <w:rPr>
          <w:i/>
          <w:sz w:val="24"/>
          <w:szCs w:val="24"/>
        </w:rPr>
        <w:t xml:space="preserve"> out</w:t>
      </w:r>
      <w:r w:rsidR="00066B8C" w:rsidRPr="00066B8C">
        <w:rPr>
          <w:i/>
          <w:sz w:val="24"/>
          <w:szCs w:val="24"/>
          <w:vertAlign w:val="subscript"/>
        </w:rPr>
        <w:t>1</w:t>
      </w:r>
      <w:r w:rsidR="00D84A42">
        <w:rPr>
          <w:rFonts w:hint="eastAsia"/>
          <w:sz w:val="24"/>
          <w:szCs w:val="24"/>
        </w:rPr>
        <w:t>与</w:t>
      </w:r>
      <w:proofErr w:type="spellStart"/>
      <w:r w:rsidR="00066B8C" w:rsidRPr="00066B8C">
        <w:rPr>
          <w:i/>
          <w:sz w:val="24"/>
          <w:szCs w:val="24"/>
        </w:rPr>
        <w:t>spp</w:t>
      </w:r>
      <w:proofErr w:type="spellEnd"/>
      <w:r w:rsidR="00066B8C" w:rsidRPr="00066B8C">
        <w:rPr>
          <w:i/>
          <w:sz w:val="24"/>
          <w:szCs w:val="24"/>
        </w:rPr>
        <w:t xml:space="preserve"> out</w:t>
      </w:r>
      <w:r w:rsidR="00066B8C">
        <w:rPr>
          <w:i/>
          <w:sz w:val="24"/>
          <w:szCs w:val="24"/>
          <w:vertAlign w:val="subscript"/>
        </w:rPr>
        <w:t>2</w:t>
      </w:r>
      <w:r w:rsidR="00D84A42">
        <w:rPr>
          <w:rFonts w:hint="eastAsia"/>
          <w:sz w:val="24"/>
          <w:szCs w:val="24"/>
        </w:rPr>
        <w:t>处</w:t>
      </w:r>
      <w:r w:rsidRPr="003A424F">
        <w:rPr>
          <w:sz w:val="24"/>
          <w:szCs w:val="24"/>
        </w:rPr>
        <w:t>目标透射</w:t>
      </w:r>
      <w:proofErr w:type="gramStart"/>
      <w:r w:rsidRPr="003A424F">
        <w:rPr>
          <w:sz w:val="24"/>
          <w:szCs w:val="24"/>
        </w:rPr>
        <w:t>谱</w:t>
      </w:r>
      <w:r>
        <w:rPr>
          <w:rFonts w:hint="eastAsia"/>
          <w:sz w:val="24"/>
          <w:szCs w:val="24"/>
        </w:rPr>
        <w:t>分别</w:t>
      </w:r>
      <w:proofErr w:type="gramEnd"/>
      <w:r>
        <w:rPr>
          <w:sz w:val="24"/>
          <w:szCs w:val="24"/>
        </w:rPr>
        <w:t>为数值</w:t>
      </w:r>
      <w:r>
        <w:rPr>
          <w:rFonts w:hint="eastAsia"/>
          <w:sz w:val="24"/>
          <w:szCs w:val="24"/>
        </w:rPr>
        <w:t>是</w:t>
      </w:r>
      <w:r>
        <w:rPr>
          <w:rFonts w:hint="eastAsia"/>
          <w:sz w:val="24"/>
          <w:szCs w:val="24"/>
        </w:rPr>
        <w:t>0.4</w:t>
      </w:r>
      <w:r>
        <w:rPr>
          <w:rFonts w:hint="eastAsia"/>
          <w:sz w:val="24"/>
          <w:szCs w:val="24"/>
        </w:rPr>
        <w:t>和</w:t>
      </w:r>
      <w:r>
        <w:rPr>
          <w:rFonts w:hint="eastAsia"/>
          <w:sz w:val="24"/>
          <w:szCs w:val="24"/>
        </w:rPr>
        <w:t>0.6</w:t>
      </w:r>
      <w:r w:rsidRPr="003A424F">
        <w:rPr>
          <w:rFonts w:hint="eastAsia"/>
          <w:sz w:val="24"/>
          <w:szCs w:val="24"/>
        </w:rPr>
        <w:t>的矩阵，其</w:t>
      </w:r>
      <w:r w:rsidRPr="003A424F">
        <w:rPr>
          <w:sz w:val="24"/>
          <w:szCs w:val="24"/>
        </w:rPr>
        <w:t>维度为</w:t>
      </w:r>
      <w:r w:rsidRPr="003A424F">
        <w:rPr>
          <w:rFonts w:hint="eastAsia"/>
          <w:sz w:val="24"/>
          <w:szCs w:val="24"/>
        </w:rPr>
        <w:t>1</w:t>
      </w:r>
      <m:oMath>
        <m:r>
          <m:rPr>
            <m:sty m:val="p"/>
          </m:rPr>
          <w:rPr>
            <w:rFonts w:ascii="Cambria Math" w:hAnsi="Cambria Math"/>
            <w:sz w:val="24"/>
            <w:szCs w:val="24"/>
          </w:rPr>
          <m:t>×</m:t>
        </m:r>
      </m:oMath>
      <w:r w:rsidRPr="003A424F">
        <w:rPr>
          <w:sz w:val="24"/>
          <w:szCs w:val="24"/>
        </w:rPr>
        <w:t>100</w:t>
      </w:r>
      <w:r>
        <w:rPr>
          <w:rFonts w:hint="eastAsia"/>
          <w:sz w:val="24"/>
          <w:szCs w:val="24"/>
        </w:rPr>
        <w:t>，</w:t>
      </w:r>
      <w:r>
        <w:rPr>
          <w:sz w:val="24"/>
          <w:szCs w:val="24"/>
        </w:rPr>
        <w:t>优化目标</w:t>
      </w:r>
      <w:r>
        <w:rPr>
          <w:rFonts w:hint="eastAsia"/>
          <w:sz w:val="24"/>
          <w:szCs w:val="24"/>
        </w:rPr>
        <w:t>函数</w:t>
      </w:r>
      <w:r>
        <w:rPr>
          <w:sz w:val="24"/>
          <w:szCs w:val="24"/>
        </w:rPr>
        <w:t>的设定与</w:t>
      </w:r>
      <w:r>
        <w:rPr>
          <w:rFonts w:hint="eastAsia"/>
          <w:sz w:val="24"/>
          <w:szCs w:val="24"/>
        </w:rPr>
        <w:t>上一节相同</w:t>
      </w:r>
      <w:r>
        <w:rPr>
          <w:sz w:val="24"/>
          <w:szCs w:val="24"/>
        </w:rPr>
        <w:t>，</w:t>
      </w:r>
      <w:r>
        <w:rPr>
          <w:rFonts w:hint="eastAsia"/>
          <w:sz w:val="24"/>
          <w:szCs w:val="24"/>
        </w:rPr>
        <w:t>可见式（</w:t>
      </w:r>
      <w:r w:rsidRPr="003A424F">
        <w:rPr>
          <w:rFonts w:hint="eastAsia"/>
          <w:sz w:val="24"/>
          <w:szCs w:val="24"/>
        </w:rPr>
        <w:t>4</w:t>
      </w:r>
      <w:r w:rsidR="00D84A42">
        <w:rPr>
          <w:sz w:val="24"/>
          <w:szCs w:val="24"/>
        </w:rPr>
        <w:t>-2</w:t>
      </w:r>
      <w:r w:rsidRPr="003A424F">
        <w:rPr>
          <w:rFonts w:hint="eastAsia"/>
          <w:sz w:val="24"/>
          <w:szCs w:val="24"/>
        </w:rPr>
        <w:t>）</w:t>
      </w:r>
      <w:r>
        <w:rPr>
          <w:rFonts w:hint="eastAsia"/>
          <w:sz w:val="24"/>
          <w:szCs w:val="24"/>
        </w:rPr>
        <w:t>。</w:t>
      </w:r>
    </w:p>
    <w:p w14:paraId="7601F047" w14:textId="6FCA254B" w:rsidR="000749EF" w:rsidRDefault="004A027D" w:rsidP="004A027D">
      <w:pPr>
        <w:spacing w:line="400" w:lineRule="exact"/>
        <w:ind w:firstLine="480"/>
        <w:rPr>
          <w:sz w:val="24"/>
          <w:szCs w:val="24"/>
        </w:rPr>
      </w:pPr>
      <w:r w:rsidRPr="003A424F">
        <w:rPr>
          <w:rFonts w:hint="eastAsia"/>
          <w:sz w:val="24"/>
          <w:szCs w:val="24"/>
        </w:rPr>
        <w:t>如图</w:t>
      </w:r>
      <w:r w:rsidRPr="003A424F">
        <w:rPr>
          <w:rFonts w:hint="eastAsia"/>
          <w:sz w:val="24"/>
          <w:szCs w:val="24"/>
        </w:rPr>
        <w:t>4</w:t>
      </w:r>
      <w:r w:rsidR="00D84A42">
        <w:rPr>
          <w:sz w:val="24"/>
          <w:szCs w:val="24"/>
        </w:rPr>
        <w:t>-11</w:t>
      </w:r>
      <w:r w:rsidRPr="003A424F">
        <w:rPr>
          <w:rFonts w:hint="eastAsia"/>
          <w:sz w:val="24"/>
          <w:szCs w:val="24"/>
        </w:rPr>
        <w:t>所示</w:t>
      </w:r>
      <w:r w:rsidRPr="003A424F">
        <w:rPr>
          <w:sz w:val="24"/>
          <w:szCs w:val="24"/>
        </w:rPr>
        <w:t>为未经过</w:t>
      </w:r>
      <w:r w:rsidRPr="003A424F">
        <w:rPr>
          <w:rFonts w:hint="eastAsia"/>
          <w:sz w:val="24"/>
          <w:szCs w:val="24"/>
        </w:rPr>
        <w:t>MDBS</w:t>
      </w:r>
      <w:r w:rsidRPr="003A424F">
        <w:rPr>
          <w:rFonts w:hint="eastAsia"/>
          <w:sz w:val="24"/>
          <w:szCs w:val="24"/>
        </w:rPr>
        <w:t>算法</w:t>
      </w:r>
      <w:r w:rsidRPr="003A424F">
        <w:rPr>
          <w:sz w:val="24"/>
          <w:szCs w:val="24"/>
        </w:rPr>
        <w:t>优化的</w:t>
      </w:r>
      <w:r w:rsidR="003201AA">
        <w:rPr>
          <w:rFonts w:hint="eastAsia"/>
          <w:sz w:val="24"/>
          <w:szCs w:val="24"/>
        </w:rPr>
        <w:t>P</w:t>
      </w:r>
      <w:r w:rsidR="00D84A42">
        <w:rPr>
          <w:rFonts w:hint="eastAsia"/>
          <w:sz w:val="24"/>
          <w:szCs w:val="24"/>
        </w:rPr>
        <w:t>PS</w:t>
      </w:r>
      <w:r w:rsidRPr="003A424F">
        <w:rPr>
          <w:sz w:val="24"/>
          <w:szCs w:val="24"/>
        </w:rPr>
        <w:t>初始透射谱曲线，此时的</w:t>
      </w:r>
      <w:r w:rsidR="003201AA">
        <w:rPr>
          <w:rFonts w:hint="eastAsia"/>
          <w:sz w:val="24"/>
          <w:szCs w:val="24"/>
        </w:rPr>
        <w:lastRenderedPageBreak/>
        <w:t>P</w:t>
      </w:r>
      <w:r w:rsidR="000749EF">
        <w:rPr>
          <w:rFonts w:hint="eastAsia"/>
          <w:sz w:val="24"/>
          <w:szCs w:val="24"/>
        </w:rPr>
        <w:t>PS</w:t>
      </w:r>
      <w:r w:rsidR="000749EF">
        <w:rPr>
          <w:rFonts w:hint="eastAsia"/>
          <w:sz w:val="24"/>
          <w:szCs w:val="24"/>
        </w:rPr>
        <w:t>效果很差</w:t>
      </w:r>
      <w:r w:rsidR="000749EF">
        <w:rPr>
          <w:sz w:val="24"/>
          <w:szCs w:val="24"/>
        </w:rPr>
        <w:t>。</w:t>
      </w:r>
    </w:p>
    <w:p w14:paraId="21039283" w14:textId="0E9BF0B9" w:rsidR="004A027D" w:rsidRPr="003A424F" w:rsidRDefault="000C1581" w:rsidP="004A027D">
      <w:pPr>
        <w:jc w:val="center"/>
        <w:rPr>
          <w:sz w:val="24"/>
          <w:szCs w:val="24"/>
        </w:rPr>
      </w:pPr>
      <w:r>
        <w:rPr>
          <w:noProof/>
          <w:sz w:val="24"/>
          <w:szCs w:val="24"/>
        </w:rPr>
        <w:drawing>
          <wp:inline distT="0" distB="0" distL="0" distR="0" wp14:anchorId="0F6EA261" wp14:editId="60A3D26D">
            <wp:extent cx="3633216" cy="2334768"/>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_tongxiang_46_initial.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633216" cy="2334768"/>
                    </a:xfrm>
                    <a:prstGeom prst="rect">
                      <a:avLst/>
                    </a:prstGeom>
                  </pic:spPr>
                </pic:pic>
              </a:graphicData>
            </a:graphic>
          </wp:inline>
        </w:drawing>
      </w:r>
    </w:p>
    <w:p w14:paraId="21187A44" w14:textId="7D82AA03" w:rsidR="004A027D" w:rsidRPr="003A424F" w:rsidRDefault="004A027D" w:rsidP="004A027D">
      <w:pPr>
        <w:spacing w:line="400" w:lineRule="exact"/>
        <w:jc w:val="center"/>
        <w:rPr>
          <w:rFonts w:eastAsia="楷体"/>
          <w:noProof/>
          <w:szCs w:val="24"/>
        </w:rPr>
      </w:pPr>
      <w:r w:rsidRPr="003A424F">
        <w:rPr>
          <w:rFonts w:eastAsia="楷体" w:hint="eastAsia"/>
          <w:noProof/>
          <w:szCs w:val="24"/>
        </w:rPr>
        <w:t>图</w:t>
      </w:r>
      <w:r w:rsidRPr="003A424F">
        <w:rPr>
          <w:rFonts w:eastAsia="楷体" w:hint="eastAsia"/>
          <w:noProof/>
          <w:szCs w:val="24"/>
        </w:rPr>
        <w:t>4</w:t>
      </w:r>
      <w:r w:rsidR="00D84A42">
        <w:rPr>
          <w:rFonts w:eastAsia="楷体"/>
          <w:noProof/>
          <w:szCs w:val="24"/>
        </w:rPr>
        <w:t>-11</w:t>
      </w:r>
      <w:r w:rsidRPr="003A424F">
        <w:rPr>
          <w:rFonts w:eastAsia="楷体"/>
          <w:noProof/>
          <w:szCs w:val="24"/>
        </w:rPr>
        <w:t xml:space="preserve"> </w:t>
      </w:r>
      <w:r w:rsidRPr="003A424F">
        <w:rPr>
          <w:rFonts w:eastAsia="楷体" w:hint="eastAsia"/>
          <w:noProof/>
          <w:szCs w:val="24"/>
        </w:rPr>
        <w:t>未经</w:t>
      </w:r>
      <w:r w:rsidRPr="003A424F">
        <w:rPr>
          <w:rFonts w:eastAsia="楷体"/>
          <w:noProof/>
          <w:szCs w:val="24"/>
        </w:rPr>
        <w:t>优化的</w:t>
      </w:r>
      <w:r w:rsidR="004A5E69">
        <w:rPr>
          <w:rFonts w:eastAsia="楷体" w:hint="eastAsia"/>
          <w:noProof/>
          <w:szCs w:val="24"/>
        </w:rPr>
        <w:t>不均分</w:t>
      </w:r>
      <w:r w:rsidR="00066B8C">
        <w:rPr>
          <w:rFonts w:eastAsia="楷体" w:hint="eastAsia"/>
          <w:noProof/>
          <w:szCs w:val="24"/>
        </w:rPr>
        <w:t>单向</w:t>
      </w:r>
      <w:r w:rsidR="00E03B08">
        <w:rPr>
          <w:rFonts w:eastAsia="楷体" w:hint="eastAsia"/>
          <w:noProof/>
          <w:szCs w:val="24"/>
        </w:rPr>
        <w:t>P</w:t>
      </w:r>
      <w:r>
        <w:rPr>
          <w:rFonts w:eastAsia="楷体" w:hint="eastAsia"/>
          <w:noProof/>
          <w:szCs w:val="24"/>
        </w:rPr>
        <w:t>P</w:t>
      </w:r>
      <w:r w:rsidR="004A5E69">
        <w:rPr>
          <w:rFonts w:eastAsia="楷体"/>
          <w:noProof/>
          <w:szCs w:val="24"/>
        </w:rPr>
        <w:t>S</w:t>
      </w:r>
      <w:r w:rsidRPr="003A424F">
        <w:rPr>
          <w:rFonts w:eastAsia="楷体"/>
          <w:noProof/>
          <w:szCs w:val="24"/>
        </w:rPr>
        <w:t>的</w:t>
      </w:r>
      <w:r w:rsidRPr="003A424F">
        <w:rPr>
          <w:rFonts w:eastAsia="楷体" w:hint="eastAsia"/>
          <w:noProof/>
          <w:szCs w:val="24"/>
        </w:rPr>
        <w:t>初始透射谱</w:t>
      </w:r>
    </w:p>
    <w:p w14:paraId="71B815EE" w14:textId="7B4098DB" w:rsidR="004A5E69" w:rsidRDefault="004A027D" w:rsidP="004A027D">
      <w:pPr>
        <w:spacing w:line="400" w:lineRule="exact"/>
        <w:ind w:firstLineChars="200" w:firstLine="480"/>
        <w:rPr>
          <w:sz w:val="24"/>
          <w:szCs w:val="24"/>
        </w:rPr>
      </w:pPr>
      <w:r w:rsidRPr="003A424F">
        <w:rPr>
          <w:rFonts w:hint="eastAsia"/>
          <w:sz w:val="24"/>
          <w:szCs w:val="24"/>
        </w:rPr>
        <w:t>通过</w:t>
      </w:r>
      <w:r w:rsidRPr="003A424F">
        <w:rPr>
          <w:rFonts w:hint="eastAsia"/>
          <w:sz w:val="24"/>
          <w:szCs w:val="24"/>
        </w:rPr>
        <w:t>MDBS</w:t>
      </w:r>
      <w:r w:rsidRPr="003A424F">
        <w:rPr>
          <w:rFonts w:hint="eastAsia"/>
          <w:sz w:val="24"/>
          <w:szCs w:val="24"/>
        </w:rPr>
        <w:t>算法</w:t>
      </w:r>
      <w:r w:rsidRPr="003A424F">
        <w:rPr>
          <w:sz w:val="24"/>
          <w:szCs w:val="24"/>
        </w:rPr>
        <w:t>对</w:t>
      </w:r>
      <w:r>
        <w:rPr>
          <w:sz w:val="24"/>
          <w:szCs w:val="24"/>
        </w:rPr>
        <w:t>SCM</w:t>
      </w:r>
      <w:r w:rsidRPr="003A424F">
        <w:rPr>
          <w:sz w:val="24"/>
          <w:szCs w:val="24"/>
        </w:rPr>
        <w:t>进行五次遍历，其得到的最终的透射谱如图</w:t>
      </w:r>
      <w:r w:rsidRPr="003A424F">
        <w:rPr>
          <w:rFonts w:hint="eastAsia"/>
          <w:sz w:val="24"/>
          <w:szCs w:val="24"/>
        </w:rPr>
        <w:t>4</w:t>
      </w:r>
      <w:r w:rsidRPr="003A424F">
        <w:rPr>
          <w:sz w:val="24"/>
          <w:szCs w:val="24"/>
        </w:rPr>
        <w:t>-</w:t>
      </w:r>
      <w:r w:rsidR="004A5E69">
        <w:rPr>
          <w:sz w:val="24"/>
          <w:szCs w:val="24"/>
        </w:rPr>
        <w:t>12</w:t>
      </w:r>
      <w:r w:rsidRPr="003A424F">
        <w:rPr>
          <w:rFonts w:hint="eastAsia"/>
          <w:sz w:val="24"/>
          <w:szCs w:val="24"/>
        </w:rPr>
        <w:t>所示</w:t>
      </w:r>
      <w:r w:rsidRPr="003A424F">
        <w:rPr>
          <w:sz w:val="24"/>
          <w:szCs w:val="24"/>
        </w:rPr>
        <w:t>，</w:t>
      </w:r>
      <w:r w:rsidR="004A5E69">
        <w:rPr>
          <w:rFonts w:hint="eastAsia"/>
          <w:sz w:val="24"/>
          <w:szCs w:val="24"/>
        </w:rPr>
        <w:t>此时</w:t>
      </w:r>
      <w:r w:rsidR="004A5E69">
        <w:rPr>
          <w:sz w:val="24"/>
          <w:szCs w:val="24"/>
        </w:rPr>
        <w:t>，在</w:t>
      </w:r>
      <w:proofErr w:type="spellStart"/>
      <w:r w:rsidR="00066B8C" w:rsidRPr="00066B8C">
        <w:rPr>
          <w:i/>
          <w:sz w:val="24"/>
          <w:szCs w:val="24"/>
        </w:rPr>
        <w:t>spp</w:t>
      </w:r>
      <w:proofErr w:type="spellEnd"/>
      <w:r w:rsidR="00066B8C" w:rsidRPr="00066B8C">
        <w:rPr>
          <w:i/>
          <w:sz w:val="24"/>
          <w:szCs w:val="24"/>
        </w:rPr>
        <w:t xml:space="preserve"> out</w:t>
      </w:r>
      <w:r w:rsidR="00066B8C" w:rsidRPr="00066B8C">
        <w:rPr>
          <w:i/>
          <w:sz w:val="24"/>
          <w:szCs w:val="24"/>
          <w:vertAlign w:val="subscript"/>
        </w:rPr>
        <w:t>1</w:t>
      </w:r>
      <w:r w:rsidR="004A5E69">
        <w:rPr>
          <w:rFonts w:hint="eastAsia"/>
          <w:sz w:val="24"/>
          <w:szCs w:val="24"/>
        </w:rPr>
        <w:t>与</w:t>
      </w:r>
      <w:proofErr w:type="spellStart"/>
      <w:r w:rsidR="00066B8C" w:rsidRPr="00066B8C">
        <w:rPr>
          <w:i/>
          <w:sz w:val="24"/>
          <w:szCs w:val="24"/>
        </w:rPr>
        <w:t>spp</w:t>
      </w:r>
      <w:proofErr w:type="spellEnd"/>
      <w:r w:rsidR="00066B8C" w:rsidRPr="00066B8C">
        <w:rPr>
          <w:i/>
          <w:sz w:val="24"/>
          <w:szCs w:val="24"/>
        </w:rPr>
        <w:t xml:space="preserve"> out</w:t>
      </w:r>
      <w:r w:rsidR="00066B8C">
        <w:rPr>
          <w:i/>
          <w:sz w:val="24"/>
          <w:szCs w:val="24"/>
          <w:vertAlign w:val="subscript"/>
        </w:rPr>
        <w:t>2</w:t>
      </w:r>
      <w:r w:rsidR="004A5E69">
        <w:rPr>
          <w:rFonts w:hint="eastAsia"/>
          <w:sz w:val="24"/>
          <w:szCs w:val="24"/>
        </w:rPr>
        <w:t>处</w:t>
      </w:r>
      <w:r w:rsidR="004A5E69">
        <w:rPr>
          <w:sz w:val="24"/>
          <w:szCs w:val="24"/>
        </w:rPr>
        <w:t>的</w:t>
      </w:r>
      <w:r w:rsidR="004A5E69">
        <w:rPr>
          <w:rFonts w:hint="eastAsia"/>
          <w:sz w:val="24"/>
          <w:szCs w:val="24"/>
        </w:rPr>
        <w:t>耦合效率较高。</w:t>
      </w:r>
      <w:r w:rsidR="004A5E69" w:rsidRPr="003A424F">
        <w:rPr>
          <w:rFonts w:hint="eastAsia"/>
          <w:sz w:val="24"/>
          <w:szCs w:val="24"/>
        </w:rPr>
        <w:t>在</w:t>
      </w:r>
      <w:r w:rsidR="00957DEB" w:rsidRPr="003A424F">
        <w:rPr>
          <w:rFonts w:hint="eastAsia"/>
          <w:sz w:val="24"/>
          <w:szCs w:val="24"/>
        </w:rPr>
        <w:t>1</w:t>
      </w:r>
      <w:r w:rsidR="00957DEB">
        <w:rPr>
          <w:rFonts w:hint="eastAsia"/>
          <w:sz w:val="24"/>
          <w:szCs w:val="24"/>
        </w:rPr>
        <w:t>.</w:t>
      </w:r>
      <w:r w:rsidR="00957DEB" w:rsidRPr="003A424F">
        <w:rPr>
          <w:rFonts w:hint="eastAsia"/>
          <w:sz w:val="24"/>
          <w:szCs w:val="24"/>
        </w:rPr>
        <w:t>50</w:t>
      </w:r>
      <w:r w:rsidR="00957DEB">
        <w:rPr>
          <w:sz w:val="24"/>
          <w:szCs w:val="24"/>
        </w:rPr>
        <w:t xml:space="preserve"> </w:t>
      </w:r>
      <w:proofErr w:type="spellStart"/>
      <w:r w:rsidR="00957DEB">
        <w:rPr>
          <w:sz w:val="24"/>
          <w:szCs w:val="24"/>
        </w:rPr>
        <w:t>μ</w:t>
      </w:r>
      <w:r w:rsidR="00957DEB" w:rsidRPr="003A424F">
        <w:rPr>
          <w:sz w:val="24"/>
          <w:szCs w:val="24"/>
        </w:rPr>
        <w:t>m</w:t>
      </w:r>
      <w:proofErr w:type="spellEnd"/>
      <w:r w:rsidR="00957DEB" w:rsidRPr="003A424F">
        <w:rPr>
          <w:rFonts w:hint="eastAsia"/>
          <w:sz w:val="24"/>
          <w:szCs w:val="24"/>
        </w:rPr>
        <w:t>到</w:t>
      </w:r>
      <w:r w:rsidR="00957DEB" w:rsidRPr="003A424F">
        <w:rPr>
          <w:rFonts w:hint="eastAsia"/>
          <w:sz w:val="24"/>
          <w:szCs w:val="24"/>
        </w:rPr>
        <w:t>1</w:t>
      </w:r>
      <w:r w:rsidR="00957DEB">
        <w:rPr>
          <w:rFonts w:hint="eastAsia"/>
          <w:sz w:val="24"/>
          <w:szCs w:val="24"/>
        </w:rPr>
        <w:t>.6</w:t>
      </w:r>
      <w:r w:rsidR="00957DEB" w:rsidRPr="003A424F">
        <w:rPr>
          <w:rFonts w:hint="eastAsia"/>
          <w:sz w:val="24"/>
          <w:szCs w:val="24"/>
        </w:rPr>
        <w:t>0</w:t>
      </w:r>
      <w:r w:rsidR="00957DEB">
        <w:rPr>
          <w:sz w:val="24"/>
          <w:szCs w:val="24"/>
        </w:rPr>
        <w:t xml:space="preserve"> </w:t>
      </w:r>
      <w:proofErr w:type="spellStart"/>
      <w:r w:rsidR="00957DEB">
        <w:rPr>
          <w:sz w:val="24"/>
          <w:szCs w:val="24"/>
        </w:rPr>
        <w:t>μ</w:t>
      </w:r>
      <w:r w:rsidR="00957DEB" w:rsidRPr="003A424F">
        <w:rPr>
          <w:sz w:val="24"/>
          <w:szCs w:val="24"/>
        </w:rPr>
        <w:t>m</w:t>
      </w:r>
      <w:proofErr w:type="spellEnd"/>
      <w:r w:rsidR="004A5E69">
        <w:rPr>
          <w:sz w:val="24"/>
          <w:szCs w:val="24"/>
        </w:rPr>
        <w:t>的</w:t>
      </w:r>
      <w:r w:rsidR="004A5E69">
        <w:rPr>
          <w:rFonts w:hint="eastAsia"/>
          <w:sz w:val="24"/>
          <w:szCs w:val="24"/>
        </w:rPr>
        <w:t>带宽</w:t>
      </w:r>
      <w:r w:rsidR="004A5E69" w:rsidRPr="003A424F">
        <w:rPr>
          <w:sz w:val="24"/>
          <w:szCs w:val="24"/>
        </w:rPr>
        <w:t>范围内</w:t>
      </w:r>
      <w:r w:rsidR="004A5E69">
        <w:rPr>
          <w:rFonts w:hint="eastAsia"/>
          <w:sz w:val="24"/>
          <w:szCs w:val="24"/>
        </w:rPr>
        <w:t>，</w:t>
      </w:r>
      <w:proofErr w:type="spellStart"/>
      <w:r w:rsidR="00066B8C" w:rsidRPr="00066B8C">
        <w:rPr>
          <w:i/>
          <w:sz w:val="24"/>
          <w:szCs w:val="24"/>
        </w:rPr>
        <w:t>spp</w:t>
      </w:r>
      <w:proofErr w:type="spellEnd"/>
      <w:r w:rsidR="00066B8C" w:rsidRPr="00066B8C">
        <w:rPr>
          <w:i/>
          <w:sz w:val="24"/>
          <w:szCs w:val="24"/>
        </w:rPr>
        <w:t xml:space="preserve"> out</w:t>
      </w:r>
      <w:r w:rsidR="00066B8C" w:rsidRPr="00066B8C">
        <w:rPr>
          <w:i/>
          <w:sz w:val="24"/>
          <w:szCs w:val="24"/>
          <w:vertAlign w:val="subscript"/>
        </w:rPr>
        <w:t>1</w:t>
      </w:r>
      <w:r w:rsidR="004A5E69">
        <w:rPr>
          <w:rFonts w:hint="eastAsia"/>
          <w:sz w:val="24"/>
          <w:szCs w:val="24"/>
        </w:rPr>
        <w:t>处的平均</w:t>
      </w:r>
      <w:r w:rsidR="004A5E69" w:rsidRPr="00992376">
        <w:rPr>
          <w:sz w:val="24"/>
          <w:szCs w:val="24"/>
        </w:rPr>
        <w:t>耦合效率为</w:t>
      </w:r>
      <w:r w:rsidR="004A5E69" w:rsidRPr="00992376">
        <w:rPr>
          <w:rFonts w:hint="eastAsia"/>
          <w:sz w:val="24"/>
          <w:szCs w:val="24"/>
        </w:rPr>
        <w:t>32.73</w:t>
      </w:r>
      <w:r w:rsidR="004A5E69" w:rsidRPr="00992376">
        <w:rPr>
          <w:sz w:val="24"/>
          <w:szCs w:val="24"/>
        </w:rPr>
        <w:t>%</w:t>
      </w:r>
      <w:r w:rsidR="004A5E69">
        <w:rPr>
          <w:rFonts w:hint="eastAsia"/>
          <w:sz w:val="24"/>
          <w:szCs w:val="24"/>
        </w:rPr>
        <w:t>，</w:t>
      </w:r>
      <w:proofErr w:type="spellStart"/>
      <w:r w:rsidR="00066B8C" w:rsidRPr="00066B8C">
        <w:rPr>
          <w:i/>
          <w:sz w:val="24"/>
          <w:szCs w:val="24"/>
        </w:rPr>
        <w:t>spp</w:t>
      </w:r>
      <w:proofErr w:type="spellEnd"/>
      <w:r w:rsidR="00066B8C" w:rsidRPr="00066B8C">
        <w:rPr>
          <w:i/>
          <w:sz w:val="24"/>
          <w:szCs w:val="24"/>
        </w:rPr>
        <w:t xml:space="preserve"> out</w:t>
      </w:r>
      <w:r w:rsidR="00066B8C">
        <w:rPr>
          <w:i/>
          <w:sz w:val="24"/>
          <w:szCs w:val="24"/>
          <w:vertAlign w:val="subscript"/>
        </w:rPr>
        <w:t>2</w:t>
      </w:r>
      <w:r w:rsidR="004A5E69">
        <w:rPr>
          <w:rFonts w:hint="eastAsia"/>
          <w:sz w:val="24"/>
          <w:szCs w:val="24"/>
        </w:rPr>
        <w:t>处的平均</w:t>
      </w:r>
      <w:r w:rsidR="004A5E69" w:rsidRPr="00992376">
        <w:rPr>
          <w:sz w:val="24"/>
          <w:szCs w:val="24"/>
        </w:rPr>
        <w:t>耦合效率为</w:t>
      </w:r>
      <w:r w:rsidR="004A5E69" w:rsidRPr="00992376">
        <w:rPr>
          <w:rFonts w:hint="eastAsia"/>
          <w:sz w:val="24"/>
          <w:szCs w:val="24"/>
        </w:rPr>
        <w:t>49.37%</w:t>
      </w:r>
      <w:r w:rsidR="004A5E69">
        <w:rPr>
          <w:rFonts w:hint="eastAsia"/>
          <w:sz w:val="24"/>
          <w:szCs w:val="24"/>
        </w:rPr>
        <w:t>，表明</w:t>
      </w:r>
      <w:r w:rsidR="00E03B08">
        <w:rPr>
          <w:rFonts w:hint="eastAsia"/>
          <w:sz w:val="24"/>
          <w:szCs w:val="24"/>
        </w:rPr>
        <w:t>P</w:t>
      </w:r>
      <w:r w:rsidR="00303A77">
        <w:rPr>
          <w:rFonts w:hint="eastAsia"/>
          <w:sz w:val="24"/>
          <w:szCs w:val="24"/>
        </w:rPr>
        <w:t>PS</w:t>
      </w:r>
      <w:r w:rsidR="00303A77">
        <w:rPr>
          <w:rFonts w:hint="eastAsia"/>
          <w:sz w:val="24"/>
          <w:szCs w:val="24"/>
        </w:rPr>
        <w:t>能够</w:t>
      </w:r>
      <w:r w:rsidR="00303A77">
        <w:rPr>
          <w:sz w:val="24"/>
          <w:szCs w:val="24"/>
        </w:rPr>
        <w:t>较好的</w:t>
      </w:r>
      <w:r w:rsidR="00303A77">
        <w:rPr>
          <w:rFonts w:hint="eastAsia"/>
          <w:sz w:val="24"/>
          <w:szCs w:val="24"/>
        </w:rPr>
        <w:t>将</w:t>
      </w:r>
      <w:r w:rsidR="00303A77">
        <w:rPr>
          <w:sz w:val="24"/>
          <w:szCs w:val="24"/>
        </w:rPr>
        <w:t>光</w:t>
      </w:r>
      <w:r w:rsidR="00303A77">
        <w:rPr>
          <w:rFonts w:hint="eastAsia"/>
          <w:sz w:val="24"/>
          <w:szCs w:val="24"/>
        </w:rPr>
        <w:t>以预设</w:t>
      </w:r>
      <w:r w:rsidR="00303A77">
        <w:rPr>
          <w:sz w:val="24"/>
          <w:szCs w:val="24"/>
        </w:rPr>
        <w:t>的功率比例分别耦合到</w:t>
      </w:r>
      <w:r w:rsidR="00303A77">
        <w:rPr>
          <w:rFonts w:hint="eastAsia"/>
          <w:sz w:val="24"/>
          <w:szCs w:val="24"/>
        </w:rPr>
        <w:t>SPP</w:t>
      </w:r>
      <w:r w:rsidR="00303A77">
        <w:rPr>
          <w:sz w:val="24"/>
          <w:szCs w:val="24"/>
        </w:rPr>
        <w:t>s</w:t>
      </w:r>
      <w:r w:rsidR="00303A77">
        <w:rPr>
          <w:sz w:val="24"/>
          <w:szCs w:val="24"/>
        </w:rPr>
        <w:t>波导中</w:t>
      </w:r>
      <w:r w:rsidR="004A5E69">
        <w:rPr>
          <w:rFonts w:hint="eastAsia"/>
          <w:sz w:val="24"/>
          <w:szCs w:val="24"/>
        </w:rPr>
        <w:t>。</w:t>
      </w:r>
    </w:p>
    <w:p w14:paraId="70ADE488" w14:textId="72029112" w:rsidR="004A027D" w:rsidRPr="003A424F" w:rsidRDefault="000C1581" w:rsidP="004A027D">
      <w:pPr>
        <w:jc w:val="center"/>
        <w:rPr>
          <w:sz w:val="24"/>
          <w:szCs w:val="24"/>
        </w:rPr>
      </w:pPr>
      <w:r>
        <w:rPr>
          <w:noProof/>
          <w:sz w:val="24"/>
          <w:szCs w:val="24"/>
        </w:rPr>
        <w:drawing>
          <wp:inline distT="0" distB="0" distL="0" distR="0" wp14:anchorId="67845EEA" wp14:editId="3F2E7242">
            <wp:extent cx="3544824" cy="23622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_tongxiang_46_final.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544824" cy="2362200"/>
                    </a:xfrm>
                    <a:prstGeom prst="rect">
                      <a:avLst/>
                    </a:prstGeom>
                  </pic:spPr>
                </pic:pic>
              </a:graphicData>
            </a:graphic>
          </wp:inline>
        </w:drawing>
      </w:r>
    </w:p>
    <w:p w14:paraId="5A251889" w14:textId="2E2ECAA9" w:rsidR="004A027D" w:rsidRPr="003A424F" w:rsidRDefault="004A027D" w:rsidP="004A027D">
      <w:pPr>
        <w:spacing w:line="400" w:lineRule="exact"/>
        <w:jc w:val="center"/>
        <w:rPr>
          <w:rFonts w:eastAsia="楷体"/>
          <w:noProof/>
          <w:szCs w:val="24"/>
        </w:rPr>
      </w:pPr>
      <w:r w:rsidRPr="003A424F">
        <w:rPr>
          <w:rFonts w:eastAsia="楷体" w:hint="eastAsia"/>
          <w:noProof/>
          <w:szCs w:val="24"/>
        </w:rPr>
        <w:t>图</w:t>
      </w:r>
      <w:r w:rsidRPr="003A424F">
        <w:rPr>
          <w:rFonts w:eastAsia="楷体" w:hint="eastAsia"/>
          <w:noProof/>
          <w:szCs w:val="24"/>
        </w:rPr>
        <w:t xml:space="preserve"> 4</w:t>
      </w:r>
      <w:r w:rsidR="004A5E69">
        <w:rPr>
          <w:rFonts w:eastAsia="楷体"/>
          <w:noProof/>
          <w:szCs w:val="24"/>
        </w:rPr>
        <w:t>-12</w:t>
      </w:r>
      <w:r w:rsidRPr="003A424F">
        <w:rPr>
          <w:rFonts w:eastAsia="楷体"/>
          <w:noProof/>
          <w:szCs w:val="24"/>
        </w:rPr>
        <w:t xml:space="preserve"> </w:t>
      </w:r>
      <w:r w:rsidRPr="003A424F">
        <w:rPr>
          <w:rFonts w:eastAsia="楷体" w:hint="eastAsia"/>
          <w:noProof/>
          <w:szCs w:val="24"/>
        </w:rPr>
        <w:t>经过</w:t>
      </w:r>
      <w:r w:rsidRPr="003A424F">
        <w:rPr>
          <w:rFonts w:eastAsia="楷体" w:hint="eastAsia"/>
          <w:noProof/>
          <w:szCs w:val="24"/>
        </w:rPr>
        <w:t>MDBS</w:t>
      </w:r>
      <w:r w:rsidRPr="003A424F">
        <w:rPr>
          <w:rFonts w:eastAsia="楷体" w:hint="eastAsia"/>
          <w:noProof/>
          <w:szCs w:val="24"/>
        </w:rPr>
        <w:t>算法</w:t>
      </w:r>
      <w:r w:rsidR="00303A77">
        <w:rPr>
          <w:rFonts w:eastAsia="楷体" w:hint="eastAsia"/>
          <w:noProof/>
          <w:szCs w:val="24"/>
        </w:rPr>
        <w:t>五次</w:t>
      </w:r>
      <w:r w:rsidR="00303A77">
        <w:rPr>
          <w:rFonts w:eastAsia="楷体"/>
          <w:noProof/>
          <w:szCs w:val="24"/>
        </w:rPr>
        <w:t>遍历</w:t>
      </w:r>
      <w:r w:rsidRPr="003A424F">
        <w:rPr>
          <w:rFonts w:eastAsia="楷体"/>
          <w:noProof/>
          <w:szCs w:val="24"/>
        </w:rPr>
        <w:t>后</w:t>
      </w:r>
      <w:r w:rsidR="00E03B08">
        <w:rPr>
          <w:rFonts w:eastAsia="楷体" w:hint="eastAsia"/>
          <w:noProof/>
          <w:szCs w:val="24"/>
        </w:rPr>
        <w:t>P</w:t>
      </w:r>
      <w:r w:rsidR="00303A77">
        <w:rPr>
          <w:rFonts w:eastAsia="楷体" w:hint="eastAsia"/>
          <w:noProof/>
          <w:szCs w:val="24"/>
        </w:rPr>
        <w:t>PS</w:t>
      </w:r>
      <w:r w:rsidRPr="003A424F">
        <w:rPr>
          <w:rFonts w:eastAsia="楷体"/>
          <w:noProof/>
          <w:szCs w:val="24"/>
        </w:rPr>
        <w:t>的最终</w:t>
      </w:r>
      <w:r w:rsidRPr="003A424F">
        <w:rPr>
          <w:rFonts w:eastAsia="楷体" w:hint="eastAsia"/>
          <w:noProof/>
          <w:szCs w:val="24"/>
        </w:rPr>
        <w:t>透射谱</w:t>
      </w:r>
    </w:p>
    <w:p w14:paraId="668ED0C3" w14:textId="2200584E" w:rsidR="00303A77" w:rsidRDefault="00066B8C" w:rsidP="00303A77">
      <w:pPr>
        <w:spacing w:line="400" w:lineRule="exact"/>
        <w:ind w:firstLineChars="200" w:firstLine="480"/>
        <w:rPr>
          <w:sz w:val="24"/>
          <w:szCs w:val="24"/>
        </w:rPr>
      </w:pPr>
      <w:proofErr w:type="spellStart"/>
      <w:r w:rsidRPr="00066B8C">
        <w:rPr>
          <w:i/>
          <w:sz w:val="24"/>
          <w:szCs w:val="24"/>
        </w:rPr>
        <w:t>spp</w:t>
      </w:r>
      <w:proofErr w:type="spellEnd"/>
      <w:r w:rsidRPr="00066B8C">
        <w:rPr>
          <w:i/>
          <w:sz w:val="24"/>
          <w:szCs w:val="24"/>
        </w:rPr>
        <w:t xml:space="preserve"> out</w:t>
      </w:r>
      <w:r w:rsidRPr="00066B8C">
        <w:rPr>
          <w:i/>
          <w:sz w:val="24"/>
          <w:szCs w:val="24"/>
          <w:vertAlign w:val="subscript"/>
        </w:rPr>
        <w:t>1</w:t>
      </w:r>
      <w:r w:rsidR="00303A77">
        <w:rPr>
          <w:rFonts w:hint="eastAsia"/>
          <w:sz w:val="24"/>
          <w:szCs w:val="24"/>
        </w:rPr>
        <w:t>与</w:t>
      </w:r>
      <w:proofErr w:type="spellStart"/>
      <w:r w:rsidRPr="00066B8C">
        <w:rPr>
          <w:i/>
          <w:sz w:val="24"/>
          <w:szCs w:val="24"/>
        </w:rPr>
        <w:t>spp</w:t>
      </w:r>
      <w:proofErr w:type="spellEnd"/>
      <w:r w:rsidRPr="00066B8C">
        <w:rPr>
          <w:i/>
          <w:sz w:val="24"/>
          <w:szCs w:val="24"/>
        </w:rPr>
        <w:t xml:space="preserve"> out</w:t>
      </w:r>
      <w:r>
        <w:rPr>
          <w:i/>
          <w:sz w:val="24"/>
          <w:szCs w:val="24"/>
          <w:vertAlign w:val="subscript"/>
        </w:rPr>
        <w:t>2</w:t>
      </w:r>
      <w:r w:rsidR="00303A77">
        <w:rPr>
          <w:rFonts w:hint="eastAsia"/>
          <w:sz w:val="24"/>
          <w:szCs w:val="24"/>
        </w:rPr>
        <w:t>处</w:t>
      </w:r>
      <w:r w:rsidR="00303A77" w:rsidRPr="003A424F">
        <w:rPr>
          <w:sz w:val="24"/>
          <w:szCs w:val="24"/>
        </w:rPr>
        <w:t>初始</w:t>
      </w:r>
      <w:proofErr w:type="gramStart"/>
      <w:r w:rsidR="00303A77" w:rsidRPr="003A424F">
        <w:rPr>
          <w:rFonts w:hint="eastAsia"/>
          <w:sz w:val="24"/>
          <w:szCs w:val="24"/>
        </w:rPr>
        <w:t>透射谱</w:t>
      </w:r>
      <w:r w:rsidR="00303A77">
        <w:rPr>
          <w:rFonts w:hint="eastAsia"/>
          <w:sz w:val="24"/>
          <w:szCs w:val="24"/>
        </w:rPr>
        <w:t>与</w:t>
      </w:r>
      <w:r w:rsidR="00303A77" w:rsidRPr="003A424F">
        <w:rPr>
          <w:rFonts w:hint="eastAsia"/>
          <w:sz w:val="24"/>
          <w:szCs w:val="24"/>
        </w:rPr>
        <w:t>目标</w:t>
      </w:r>
      <w:proofErr w:type="gramEnd"/>
      <w:r w:rsidR="00303A77">
        <w:rPr>
          <w:rFonts w:hint="eastAsia"/>
          <w:sz w:val="24"/>
          <w:szCs w:val="24"/>
        </w:rPr>
        <w:t>透射谱的</w:t>
      </w:r>
      <w:r w:rsidR="00303A77">
        <w:rPr>
          <w:sz w:val="24"/>
          <w:szCs w:val="24"/>
        </w:rPr>
        <w:t>差值</w:t>
      </w:r>
      <w:r w:rsidR="00303A77" w:rsidRPr="003A424F">
        <w:rPr>
          <w:rFonts w:hint="eastAsia"/>
          <w:sz w:val="24"/>
          <w:szCs w:val="24"/>
        </w:rPr>
        <w:t>分别为</w:t>
      </w:r>
      <w:r w:rsidR="00303A77">
        <w:rPr>
          <w:sz w:val="24"/>
          <w:szCs w:val="24"/>
        </w:rPr>
        <w:t>28.05</w:t>
      </w:r>
      <w:r w:rsidR="00303A77">
        <w:rPr>
          <w:rFonts w:hint="eastAsia"/>
          <w:sz w:val="24"/>
          <w:szCs w:val="24"/>
        </w:rPr>
        <w:t>和</w:t>
      </w:r>
      <w:r w:rsidR="00303A77" w:rsidRPr="00A73323">
        <w:rPr>
          <w:sz w:val="24"/>
          <w:szCs w:val="24"/>
        </w:rPr>
        <w:t>46</w:t>
      </w:r>
      <w:r w:rsidR="00303A77">
        <w:rPr>
          <w:sz w:val="24"/>
          <w:szCs w:val="24"/>
        </w:rPr>
        <w:t>.15</w:t>
      </w:r>
      <w:r w:rsidR="00303A77" w:rsidRPr="003A424F">
        <w:rPr>
          <w:rFonts w:hint="eastAsia"/>
          <w:sz w:val="24"/>
          <w:szCs w:val="24"/>
        </w:rPr>
        <w:t>；经过</w:t>
      </w:r>
      <w:r w:rsidR="00303A77" w:rsidRPr="003A424F">
        <w:rPr>
          <w:sz w:val="24"/>
          <w:szCs w:val="24"/>
        </w:rPr>
        <w:t>五次遍历后，</w:t>
      </w:r>
      <w:r w:rsidR="00303A77">
        <w:rPr>
          <w:rFonts w:hint="eastAsia"/>
          <w:sz w:val="24"/>
          <w:szCs w:val="24"/>
        </w:rPr>
        <w:t>在</w:t>
      </w:r>
      <w:r w:rsidR="00303A77">
        <w:rPr>
          <w:sz w:val="24"/>
          <w:szCs w:val="24"/>
        </w:rPr>
        <w:t>两处</w:t>
      </w:r>
      <w:r w:rsidR="00303A77" w:rsidRPr="003A424F">
        <w:rPr>
          <w:rFonts w:hint="eastAsia"/>
          <w:sz w:val="24"/>
          <w:szCs w:val="24"/>
        </w:rPr>
        <w:t>得到</w:t>
      </w:r>
      <w:r w:rsidR="00303A77">
        <w:rPr>
          <w:rFonts w:hint="eastAsia"/>
          <w:sz w:val="24"/>
          <w:szCs w:val="24"/>
        </w:rPr>
        <w:t>最终的</w:t>
      </w:r>
      <w:proofErr w:type="gramStart"/>
      <w:r w:rsidR="00303A77" w:rsidRPr="003A424F">
        <w:rPr>
          <w:rFonts w:hint="eastAsia"/>
          <w:sz w:val="24"/>
          <w:szCs w:val="24"/>
        </w:rPr>
        <w:t>透射谱</w:t>
      </w:r>
      <w:r w:rsidR="00303A77">
        <w:rPr>
          <w:rFonts w:hint="eastAsia"/>
          <w:sz w:val="24"/>
          <w:szCs w:val="24"/>
        </w:rPr>
        <w:t>与</w:t>
      </w:r>
      <w:r w:rsidR="00303A77" w:rsidRPr="003A424F">
        <w:rPr>
          <w:rFonts w:hint="eastAsia"/>
          <w:sz w:val="24"/>
          <w:szCs w:val="24"/>
        </w:rPr>
        <w:t>目标</w:t>
      </w:r>
      <w:proofErr w:type="gramEnd"/>
      <w:r w:rsidR="00303A77">
        <w:rPr>
          <w:rFonts w:hint="eastAsia"/>
          <w:sz w:val="24"/>
          <w:szCs w:val="24"/>
        </w:rPr>
        <w:t>透射谱</w:t>
      </w:r>
      <w:r w:rsidR="00303A77" w:rsidRPr="003A424F">
        <w:rPr>
          <w:rFonts w:hint="eastAsia"/>
          <w:sz w:val="24"/>
          <w:szCs w:val="24"/>
        </w:rPr>
        <w:t>差值分别为</w:t>
      </w:r>
      <w:r w:rsidR="00303A77">
        <w:rPr>
          <w:sz w:val="24"/>
          <w:szCs w:val="24"/>
        </w:rPr>
        <w:t>7</w:t>
      </w:r>
      <w:r w:rsidR="00303A77" w:rsidRPr="00A73323">
        <w:rPr>
          <w:sz w:val="24"/>
          <w:szCs w:val="24"/>
        </w:rPr>
        <w:t>.</w:t>
      </w:r>
      <w:r w:rsidR="00303A77">
        <w:rPr>
          <w:sz w:val="24"/>
          <w:szCs w:val="24"/>
        </w:rPr>
        <w:t>2</w:t>
      </w:r>
      <w:r w:rsidR="00303A77" w:rsidRPr="00A73323">
        <w:rPr>
          <w:sz w:val="24"/>
          <w:szCs w:val="24"/>
        </w:rPr>
        <w:t>7</w:t>
      </w:r>
      <w:r w:rsidR="00303A77">
        <w:rPr>
          <w:rFonts w:hint="eastAsia"/>
          <w:sz w:val="24"/>
          <w:szCs w:val="24"/>
        </w:rPr>
        <w:t>和</w:t>
      </w:r>
      <w:r w:rsidR="00303A77" w:rsidRPr="00A73323">
        <w:rPr>
          <w:sz w:val="24"/>
          <w:szCs w:val="24"/>
        </w:rPr>
        <w:t>1</w:t>
      </w:r>
      <w:r w:rsidR="00303A77">
        <w:rPr>
          <w:sz w:val="24"/>
          <w:szCs w:val="24"/>
        </w:rPr>
        <w:t>0</w:t>
      </w:r>
      <w:r w:rsidR="00303A77" w:rsidRPr="00A73323">
        <w:rPr>
          <w:sz w:val="24"/>
          <w:szCs w:val="24"/>
        </w:rPr>
        <w:t>.</w:t>
      </w:r>
      <w:r w:rsidR="00303A77">
        <w:rPr>
          <w:sz w:val="24"/>
          <w:szCs w:val="24"/>
        </w:rPr>
        <w:t>63</w:t>
      </w:r>
      <w:r w:rsidR="00303A77" w:rsidRPr="003A424F">
        <w:rPr>
          <w:rFonts w:hint="eastAsia"/>
          <w:sz w:val="24"/>
          <w:szCs w:val="24"/>
        </w:rPr>
        <w:t>，</w:t>
      </w:r>
      <w:proofErr w:type="spellStart"/>
      <w:r w:rsidRPr="00066B8C">
        <w:rPr>
          <w:i/>
          <w:sz w:val="24"/>
          <w:szCs w:val="24"/>
        </w:rPr>
        <w:t>ObjV</w:t>
      </w:r>
      <w:proofErr w:type="spellEnd"/>
      <w:r w:rsidR="00303A77">
        <w:rPr>
          <w:rFonts w:hint="eastAsia"/>
          <w:sz w:val="24"/>
          <w:szCs w:val="24"/>
        </w:rPr>
        <w:t>与</w:t>
      </w:r>
      <w:r w:rsidR="00303A77">
        <w:rPr>
          <w:sz w:val="24"/>
          <w:szCs w:val="24"/>
        </w:rPr>
        <w:t>迭代次数的关系</w:t>
      </w:r>
      <w:r w:rsidR="00303A77" w:rsidRPr="003A424F">
        <w:rPr>
          <w:sz w:val="24"/>
          <w:szCs w:val="24"/>
        </w:rPr>
        <w:t>曲线如图</w:t>
      </w:r>
      <w:r w:rsidR="00303A77" w:rsidRPr="003A424F">
        <w:rPr>
          <w:rFonts w:hint="eastAsia"/>
          <w:sz w:val="24"/>
          <w:szCs w:val="24"/>
        </w:rPr>
        <w:t>4</w:t>
      </w:r>
      <w:r w:rsidR="00303A77" w:rsidRPr="003A424F">
        <w:rPr>
          <w:sz w:val="24"/>
          <w:szCs w:val="24"/>
        </w:rPr>
        <w:t>-</w:t>
      </w:r>
      <w:r w:rsidR="00303A77">
        <w:rPr>
          <w:sz w:val="24"/>
          <w:szCs w:val="24"/>
        </w:rPr>
        <w:t>13</w:t>
      </w:r>
      <w:r w:rsidR="00303A77" w:rsidRPr="003A424F">
        <w:rPr>
          <w:rFonts w:hint="eastAsia"/>
          <w:sz w:val="24"/>
          <w:szCs w:val="24"/>
        </w:rPr>
        <w:t>所示</w:t>
      </w:r>
      <w:r w:rsidR="00303A77">
        <w:rPr>
          <w:rFonts w:hint="eastAsia"/>
          <w:sz w:val="24"/>
          <w:szCs w:val="24"/>
        </w:rPr>
        <w:t>，</w:t>
      </w:r>
      <w:r w:rsidR="00303A77">
        <w:rPr>
          <w:sz w:val="24"/>
          <w:szCs w:val="24"/>
        </w:rPr>
        <w:t>对应的</w:t>
      </w:r>
      <w:r w:rsidR="00303A77" w:rsidRPr="003A424F">
        <w:rPr>
          <w:rFonts w:hint="eastAsia"/>
          <w:sz w:val="24"/>
          <w:szCs w:val="24"/>
        </w:rPr>
        <w:t>每一次</w:t>
      </w:r>
      <w:r w:rsidR="00303A77" w:rsidRPr="003A424F">
        <w:rPr>
          <w:sz w:val="24"/>
          <w:szCs w:val="24"/>
        </w:rPr>
        <w:t>的</w:t>
      </w:r>
      <w:r w:rsidR="00303A77">
        <w:rPr>
          <w:rFonts w:hint="eastAsia"/>
          <w:sz w:val="24"/>
          <w:szCs w:val="24"/>
        </w:rPr>
        <w:t>具体</w:t>
      </w:r>
      <w:proofErr w:type="spellStart"/>
      <w:r w:rsidRPr="00066B8C">
        <w:rPr>
          <w:i/>
          <w:sz w:val="24"/>
          <w:szCs w:val="24"/>
        </w:rPr>
        <w:t>ObjV</w:t>
      </w:r>
      <w:proofErr w:type="spellEnd"/>
      <w:r w:rsidR="00303A77">
        <w:rPr>
          <w:rFonts w:hint="eastAsia"/>
          <w:sz w:val="24"/>
          <w:szCs w:val="24"/>
        </w:rPr>
        <w:t>数</w:t>
      </w:r>
      <w:r w:rsidR="00303A77" w:rsidRPr="003A424F">
        <w:rPr>
          <w:sz w:val="24"/>
          <w:szCs w:val="24"/>
        </w:rPr>
        <w:t>值</w:t>
      </w:r>
      <w:r w:rsidR="00303A77" w:rsidRPr="003A424F">
        <w:rPr>
          <w:rFonts w:hint="eastAsia"/>
          <w:sz w:val="24"/>
          <w:szCs w:val="24"/>
        </w:rPr>
        <w:t>如</w:t>
      </w:r>
      <w:r w:rsidR="00303A77" w:rsidRPr="003A424F">
        <w:rPr>
          <w:sz w:val="24"/>
          <w:szCs w:val="24"/>
        </w:rPr>
        <w:t>表</w:t>
      </w:r>
      <w:r w:rsidR="00303A77" w:rsidRPr="003A424F">
        <w:rPr>
          <w:rFonts w:hint="eastAsia"/>
          <w:sz w:val="24"/>
          <w:szCs w:val="24"/>
        </w:rPr>
        <w:t>4</w:t>
      </w:r>
      <w:r w:rsidR="00303A77">
        <w:rPr>
          <w:sz w:val="24"/>
          <w:szCs w:val="24"/>
        </w:rPr>
        <w:t>-3</w:t>
      </w:r>
      <w:r w:rsidR="00303A77" w:rsidRPr="003A424F">
        <w:rPr>
          <w:rFonts w:hint="eastAsia"/>
          <w:sz w:val="24"/>
          <w:szCs w:val="24"/>
        </w:rPr>
        <w:t>所示</w:t>
      </w:r>
      <w:r w:rsidR="00303A77">
        <w:rPr>
          <w:rFonts w:hint="eastAsia"/>
          <w:sz w:val="24"/>
          <w:szCs w:val="24"/>
        </w:rPr>
        <w:t>。</w:t>
      </w:r>
    </w:p>
    <w:p w14:paraId="4753551A" w14:textId="77777777" w:rsidR="00066B8C" w:rsidRPr="002772E5" w:rsidRDefault="00066B8C" w:rsidP="00066B8C">
      <w:pPr>
        <w:spacing w:line="400" w:lineRule="exact"/>
        <w:jc w:val="center"/>
        <w:rPr>
          <w:rFonts w:eastAsia="楷体"/>
          <w:noProof/>
          <w:szCs w:val="24"/>
        </w:rPr>
      </w:pPr>
      <w:r w:rsidRPr="002772E5">
        <w:rPr>
          <w:rFonts w:eastAsia="楷体" w:hint="eastAsia"/>
          <w:noProof/>
          <w:szCs w:val="24"/>
        </w:rPr>
        <w:t>表</w:t>
      </w:r>
      <w:r w:rsidRPr="002772E5">
        <w:rPr>
          <w:rFonts w:eastAsia="楷体" w:hint="eastAsia"/>
          <w:noProof/>
          <w:szCs w:val="24"/>
        </w:rPr>
        <w:t>4</w:t>
      </w:r>
      <w:r w:rsidRPr="002772E5">
        <w:rPr>
          <w:rFonts w:eastAsia="楷体"/>
          <w:noProof/>
          <w:szCs w:val="24"/>
        </w:rPr>
        <w:t xml:space="preserve">-3 </w:t>
      </w:r>
      <w:r w:rsidRPr="002772E5">
        <w:rPr>
          <w:rFonts w:eastAsia="楷体" w:hint="eastAsia"/>
          <w:noProof/>
          <w:szCs w:val="24"/>
        </w:rPr>
        <w:t>每次遍历</w:t>
      </w:r>
      <w:r w:rsidRPr="002772E5">
        <w:rPr>
          <w:rFonts w:eastAsia="楷体"/>
          <w:noProof/>
          <w:szCs w:val="24"/>
        </w:rPr>
        <w:t>的</w:t>
      </w:r>
      <m:oMath>
        <m:r>
          <w:rPr>
            <w:rFonts w:ascii="Cambria Math" w:eastAsia="楷体" w:hAnsi="Cambria Math"/>
            <w:noProof/>
            <w:szCs w:val="24"/>
          </w:rPr>
          <m:t>Objv</m:t>
        </m:r>
      </m:oMath>
      <w:r w:rsidRPr="002772E5">
        <w:rPr>
          <w:rFonts w:eastAsia="楷体" w:hint="eastAsia"/>
          <w:noProof/>
          <w:szCs w:val="24"/>
        </w:rPr>
        <w:t>数</w:t>
      </w:r>
      <w:r w:rsidRPr="002772E5">
        <w:rPr>
          <w:rFonts w:eastAsia="楷体"/>
          <w:noProof/>
          <w:szCs w:val="24"/>
        </w:rPr>
        <w:t>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1185"/>
        <w:gridCol w:w="1185"/>
        <w:gridCol w:w="1185"/>
        <w:gridCol w:w="1185"/>
        <w:gridCol w:w="1185"/>
        <w:gridCol w:w="1186"/>
      </w:tblGrid>
      <w:tr w:rsidR="00066B8C" w:rsidRPr="00B45CAF" w14:paraId="59F2C28B" w14:textId="77777777" w:rsidTr="0040414D">
        <w:tc>
          <w:tcPr>
            <w:tcW w:w="1185" w:type="dxa"/>
            <w:shd w:val="clear" w:color="auto" w:fill="auto"/>
            <w:vAlign w:val="center"/>
          </w:tcPr>
          <w:p w14:paraId="62F4A527" w14:textId="77777777" w:rsidR="00066B8C" w:rsidRPr="00A73323" w:rsidRDefault="00066B8C" w:rsidP="0040414D">
            <w:pPr>
              <w:spacing w:line="400" w:lineRule="exact"/>
              <w:jc w:val="center"/>
              <w:rPr>
                <w:sz w:val="24"/>
                <w:szCs w:val="24"/>
              </w:rPr>
            </w:pPr>
            <w:r>
              <w:rPr>
                <w:rFonts w:hint="eastAsia"/>
                <w:sz w:val="24"/>
                <w:szCs w:val="24"/>
              </w:rPr>
              <w:t>遍历</w:t>
            </w:r>
            <w:r w:rsidRPr="00A73323">
              <w:rPr>
                <w:rFonts w:hint="eastAsia"/>
                <w:sz w:val="24"/>
                <w:szCs w:val="24"/>
              </w:rPr>
              <w:t>次数</w:t>
            </w:r>
          </w:p>
        </w:tc>
        <w:tc>
          <w:tcPr>
            <w:tcW w:w="1185" w:type="dxa"/>
            <w:shd w:val="clear" w:color="auto" w:fill="auto"/>
            <w:vAlign w:val="center"/>
          </w:tcPr>
          <w:p w14:paraId="5E70B9C9" w14:textId="77777777" w:rsidR="00066B8C" w:rsidRPr="00A73323" w:rsidRDefault="00066B8C" w:rsidP="0040414D">
            <w:pPr>
              <w:spacing w:line="400" w:lineRule="exact"/>
              <w:jc w:val="center"/>
              <w:rPr>
                <w:sz w:val="24"/>
                <w:szCs w:val="24"/>
              </w:rPr>
            </w:pPr>
            <w:r>
              <w:rPr>
                <w:rFonts w:hint="eastAsia"/>
                <w:sz w:val="24"/>
                <w:szCs w:val="24"/>
              </w:rPr>
              <w:t>0</w:t>
            </w:r>
          </w:p>
        </w:tc>
        <w:tc>
          <w:tcPr>
            <w:tcW w:w="1185" w:type="dxa"/>
            <w:shd w:val="clear" w:color="auto" w:fill="auto"/>
            <w:vAlign w:val="center"/>
          </w:tcPr>
          <w:p w14:paraId="25942E16" w14:textId="77777777" w:rsidR="00066B8C" w:rsidRPr="00A73323" w:rsidRDefault="00066B8C" w:rsidP="0040414D">
            <w:pPr>
              <w:spacing w:line="400" w:lineRule="exact"/>
              <w:jc w:val="center"/>
              <w:rPr>
                <w:sz w:val="24"/>
                <w:szCs w:val="24"/>
              </w:rPr>
            </w:pPr>
            <w:r w:rsidRPr="00A73323">
              <w:rPr>
                <w:rFonts w:hint="eastAsia"/>
                <w:sz w:val="24"/>
                <w:szCs w:val="24"/>
              </w:rPr>
              <w:t>1</w:t>
            </w:r>
          </w:p>
        </w:tc>
        <w:tc>
          <w:tcPr>
            <w:tcW w:w="1185" w:type="dxa"/>
            <w:shd w:val="clear" w:color="auto" w:fill="auto"/>
            <w:vAlign w:val="center"/>
          </w:tcPr>
          <w:p w14:paraId="40B8C235" w14:textId="77777777" w:rsidR="00066B8C" w:rsidRPr="00A73323" w:rsidRDefault="00066B8C" w:rsidP="0040414D">
            <w:pPr>
              <w:spacing w:line="400" w:lineRule="exact"/>
              <w:jc w:val="center"/>
              <w:rPr>
                <w:sz w:val="24"/>
                <w:szCs w:val="24"/>
              </w:rPr>
            </w:pPr>
            <w:r w:rsidRPr="00A73323">
              <w:rPr>
                <w:rFonts w:hint="eastAsia"/>
                <w:sz w:val="24"/>
                <w:szCs w:val="24"/>
              </w:rPr>
              <w:t>2</w:t>
            </w:r>
          </w:p>
        </w:tc>
        <w:tc>
          <w:tcPr>
            <w:tcW w:w="1185" w:type="dxa"/>
            <w:shd w:val="clear" w:color="auto" w:fill="auto"/>
            <w:vAlign w:val="center"/>
          </w:tcPr>
          <w:p w14:paraId="0AFF3849" w14:textId="77777777" w:rsidR="00066B8C" w:rsidRPr="00A73323" w:rsidRDefault="00066B8C" w:rsidP="0040414D">
            <w:pPr>
              <w:spacing w:line="400" w:lineRule="exact"/>
              <w:jc w:val="center"/>
              <w:rPr>
                <w:sz w:val="24"/>
                <w:szCs w:val="24"/>
              </w:rPr>
            </w:pPr>
            <w:r w:rsidRPr="00A73323">
              <w:rPr>
                <w:rFonts w:hint="eastAsia"/>
                <w:sz w:val="24"/>
                <w:szCs w:val="24"/>
              </w:rPr>
              <w:t>3</w:t>
            </w:r>
          </w:p>
        </w:tc>
        <w:tc>
          <w:tcPr>
            <w:tcW w:w="1185" w:type="dxa"/>
            <w:shd w:val="clear" w:color="auto" w:fill="auto"/>
            <w:vAlign w:val="center"/>
          </w:tcPr>
          <w:p w14:paraId="7C1EF181" w14:textId="77777777" w:rsidR="00066B8C" w:rsidRPr="00A73323" w:rsidRDefault="00066B8C" w:rsidP="0040414D">
            <w:pPr>
              <w:spacing w:line="400" w:lineRule="exact"/>
              <w:jc w:val="center"/>
              <w:rPr>
                <w:sz w:val="24"/>
                <w:szCs w:val="24"/>
              </w:rPr>
            </w:pPr>
            <w:r w:rsidRPr="00A73323">
              <w:rPr>
                <w:rFonts w:hint="eastAsia"/>
                <w:sz w:val="24"/>
                <w:szCs w:val="24"/>
              </w:rPr>
              <w:t>4</w:t>
            </w:r>
          </w:p>
        </w:tc>
        <w:tc>
          <w:tcPr>
            <w:tcW w:w="1186" w:type="dxa"/>
            <w:shd w:val="clear" w:color="auto" w:fill="auto"/>
            <w:vAlign w:val="center"/>
          </w:tcPr>
          <w:p w14:paraId="4A23C96A" w14:textId="77777777" w:rsidR="00066B8C" w:rsidRPr="00A73323" w:rsidRDefault="00066B8C" w:rsidP="0040414D">
            <w:pPr>
              <w:spacing w:line="400" w:lineRule="exact"/>
              <w:jc w:val="center"/>
              <w:rPr>
                <w:sz w:val="24"/>
                <w:szCs w:val="24"/>
              </w:rPr>
            </w:pPr>
            <w:r w:rsidRPr="00A73323">
              <w:rPr>
                <w:rFonts w:hint="eastAsia"/>
                <w:sz w:val="24"/>
                <w:szCs w:val="24"/>
              </w:rPr>
              <w:t>5</w:t>
            </w:r>
          </w:p>
        </w:tc>
      </w:tr>
      <w:tr w:rsidR="00066B8C" w:rsidRPr="00B45CAF" w14:paraId="5AEAE21B" w14:textId="77777777" w:rsidTr="0040414D">
        <w:tc>
          <w:tcPr>
            <w:tcW w:w="1185" w:type="dxa"/>
            <w:shd w:val="clear" w:color="auto" w:fill="auto"/>
            <w:vAlign w:val="center"/>
          </w:tcPr>
          <w:p w14:paraId="511E42EF" w14:textId="77777777" w:rsidR="00066B8C" w:rsidRPr="00A73323" w:rsidRDefault="0040414D" w:rsidP="0040414D">
            <w:pPr>
              <w:spacing w:line="400" w:lineRule="exact"/>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Objv</m:t>
                    </m:r>
                  </m:e>
                  <m:sub>
                    <m:r>
                      <w:rPr>
                        <w:rFonts w:ascii="Cambria Math" w:hAnsi="Cambria Math"/>
                        <w:sz w:val="24"/>
                        <w:szCs w:val="24"/>
                      </w:rPr>
                      <m:t>1</m:t>
                    </m:r>
                  </m:sub>
                </m:sSub>
              </m:oMath>
            </m:oMathPara>
          </w:p>
        </w:tc>
        <w:tc>
          <w:tcPr>
            <w:tcW w:w="1185" w:type="dxa"/>
            <w:shd w:val="clear" w:color="auto" w:fill="auto"/>
            <w:vAlign w:val="center"/>
          </w:tcPr>
          <w:p w14:paraId="10FAAF02" w14:textId="77777777" w:rsidR="00066B8C" w:rsidRPr="00A73323" w:rsidRDefault="00066B8C" w:rsidP="0040414D">
            <w:pPr>
              <w:spacing w:line="400" w:lineRule="exact"/>
              <w:jc w:val="center"/>
              <w:rPr>
                <w:sz w:val="24"/>
                <w:szCs w:val="24"/>
              </w:rPr>
            </w:pPr>
            <w:r>
              <w:rPr>
                <w:sz w:val="24"/>
                <w:szCs w:val="24"/>
              </w:rPr>
              <w:t>28.05</w:t>
            </w:r>
          </w:p>
        </w:tc>
        <w:tc>
          <w:tcPr>
            <w:tcW w:w="1185" w:type="dxa"/>
            <w:shd w:val="clear" w:color="auto" w:fill="auto"/>
            <w:vAlign w:val="center"/>
          </w:tcPr>
          <w:p w14:paraId="7C188D94" w14:textId="77777777" w:rsidR="00066B8C" w:rsidRPr="00A73323" w:rsidRDefault="00066B8C" w:rsidP="0040414D">
            <w:pPr>
              <w:spacing w:line="400" w:lineRule="exact"/>
              <w:jc w:val="center"/>
              <w:rPr>
                <w:sz w:val="24"/>
                <w:szCs w:val="24"/>
              </w:rPr>
            </w:pPr>
            <w:r w:rsidRPr="00A73323">
              <w:rPr>
                <w:sz w:val="24"/>
                <w:szCs w:val="24"/>
              </w:rPr>
              <w:t>11.6</w:t>
            </w:r>
            <w:r>
              <w:rPr>
                <w:sz w:val="24"/>
                <w:szCs w:val="24"/>
              </w:rPr>
              <w:t>9</w:t>
            </w:r>
          </w:p>
        </w:tc>
        <w:tc>
          <w:tcPr>
            <w:tcW w:w="1185" w:type="dxa"/>
            <w:shd w:val="clear" w:color="auto" w:fill="auto"/>
            <w:vAlign w:val="center"/>
          </w:tcPr>
          <w:p w14:paraId="54FC6D43" w14:textId="77777777" w:rsidR="00066B8C" w:rsidRPr="00A73323" w:rsidRDefault="00066B8C" w:rsidP="0040414D">
            <w:pPr>
              <w:spacing w:line="400" w:lineRule="exact"/>
              <w:jc w:val="center"/>
              <w:rPr>
                <w:sz w:val="24"/>
                <w:szCs w:val="24"/>
              </w:rPr>
            </w:pPr>
            <w:r w:rsidRPr="00A73323">
              <w:rPr>
                <w:sz w:val="24"/>
                <w:szCs w:val="24"/>
              </w:rPr>
              <w:t>9</w:t>
            </w:r>
            <w:r>
              <w:rPr>
                <w:sz w:val="24"/>
                <w:szCs w:val="24"/>
              </w:rPr>
              <w:t>.21</w:t>
            </w:r>
          </w:p>
        </w:tc>
        <w:tc>
          <w:tcPr>
            <w:tcW w:w="1185" w:type="dxa"/>
            <w:shd w:val="clear" w:color="auto" w:fill="auto"/>
            <w:vAlign w:val="center"/>
          </w:tcPr>
          <w:p w14:paraId="72F87EF9" w14:textId="77777777" w:rsidR="00066B8C" w:rsidRPr="00A73323" w:rsidRDefault="00066B8C" w:rsidP="0040414D">
            <w:pPr>
              <w:spacing w:line="400" w:lineRule="exact"/>
              <w:jc w:val="center"/>
              <w:rPr>
                <w:sz w:val="24"/>
                <w:szCs w:val="24"/>
              </w:rPr>
            </w:pPr>
            <w:r w:rsidRPr="00A73323">
              <w:rPr>
                <w:sz w:val="24"/>
                <w:szCs w:val="24"/>
              </w:rPr>
              <w:t>7.</w:t>
            </w:r>
            <w:r>
              <w:rPr>
                <w:sz w:val="24"/>
                <w:szCs w:val="24"/>
              </w:rPr>
              <w:t>86</w:t>
            </w:r>
          </w:p>
        </w:tc>
        <w:tc>
          <w:tcPr>
            <w:tcW w:w="1185" w:type="dxa"/>
            <w:shd w:val="clear" w:color="auto" w:fill="auto"/>
            <w:vAlign w:val="center"/>
          </w:tcPr>
          <w:p w14:paraId="422C1C47" w14:textId="77777777" w:rsidR="00066B8C" w:rsidRPr="00A73323" w:rsidRDefault="00066B8C" w:rsidP="0040414D">
            <w:pPr>
              <w:spacing w:line="400" w:lineRule="exact"/>
              <w:jc w:val="center"/>
              <w:rPr>
                <w:sz w:val="24"/>
                <w:szCs w:val="24"/>
              </w:rPr>
            </w:pPr>
            <w:r>
              <w:rPr>
                <w:sz w:val="24"/>
                <w:szCs w:val="24"/>
              </w:rPr>
              <w:t>7</w:t>
            </w:r>
            <w:r w:rsidRPr="00A73323">
              <w:rPr>
                <w:sz w:val="24"/>
                <w:szCs w:val="24"/>
              </w:rPr>
              <w:t>.</w:t>
            </w:r>
            <w:r>
              <w:rPr>
                <w:sz w:val="24"/>
                <w:szCs w:val="24"/>
              </w:rPr>
              <w:t>48</w:t>
            </w:r>
          </w:p>
        </w:tc>
        <w:tc>
          <w:tcPr>
            <w:tcW w:w="1186" w:type="dxa"/>
            <w:shd w:val="clear" w:color="auto" w:fill="auto"/>
            <w:vAlign w:val="center"/>
          </w:tcPr>
          <w:p w14:paraId="3145B985" w14:textId="77777777" w:rsidR="00066B8C" w:rsidRPr="00A73323" w:rsidRDefault="00066B8C" w:rsidP="0040414D">
            <w:pPr>
              <w:spacing w:line="400" w:lineRule="exact"/>
              <w:jc w:val="center"/>
              <w:rPr>
                <w:sz w:val="24"/>
                <w:szCs w:val="24"/>
              </w:rPr>
            </w:pPr>
            <w:r>
              <w:rPr>
                <w:sz w:val="24"/>
                <w:szCs w:val="24"/>
              </w:rPr>
              <w:t>7</w:t>
            </w:r>
            <w:r w:rsidRPr="00A73323">
              <w:rPr>
                <w:sz w:val="24"/>
                <w:szCs w:val="24"/>
              </w:rPr>
              <w:t>.</w:t>
            </w:r>
            <w:r>
              <w:rPr>
                <w:sz w:val="24"/>
                <w:szCs w:val="24"/>
              </w:rPr>
              <w:t>2</w:t>
            </w:r>
            <w:r w:rsidRPr="00A73323">
              <w:rPr>
                <w:sz w:val="24"/>
                <w:szCs w:val="24"/>
              </w:rPr>
              <w:t>7</w:t>
            </w:r>
          </w:p>
        </w:tc>
      </w:tr>
      <w:tr w:rsidR="00066B8C" w:rsidRPr="00B45CAF" w14:paraId="6155AD90" w14:textId="77777777" w:rsidTr="0040414D">
        <w:tc>
          <w:tcPr>
            <w:tcW w:w="1185" w:type="dxa"/>
            <w:shd w:val="clear" w:color="auto" w:fill="auto"/>
            <w:vAlign w:val="center"/>
          </w:tcPr>
          <w:p w14:paraId="7FF107E3" w14:textId="77777777" w:rsidR="00066B8C" w:rsidRPr="00A73323" w:rsidRDefault="0040414D" w:rsidP="0040414D">
            <w:pPr>
              <w:spacing w:line="400" w:lineRule="exact"/>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Objv</m:t>
                    </m:r>
                  </m:e>
                  <m:sub>
                    <m:r>
                      <w:rPr>
                        <w:rFonts w:ascii="Cambria Math" w:hAnsi="Cambria Math"/>
                        <w:sz w:val="24"/>
                        <w:szCs w:val="24"/>
                      </w:rPr>
                      <m:t>2</m:t>
                    </m:r>
                  </m:sub>
                </m:sSub>
              </m:oMath>
            </m:oMathPara>
          </w:p>
        </w:tc>
        <w:tc>
          <w:tcPr>
            <w:tcW w:w="1185" w:type="dxa"/>
            <w:shd w:val="clear" w:color="auto" w:fill="auto"/>
            <w:vAlign w:val="center"/>
          </w:tcPr>
          <w:p w14:paraId="5CC886C0" w14:textId="77777777" w:rsidR="00066B8C" w:rsidRPr="00A73323" w:rsidRDefault="00066B8C" w:rsidP="0040414D">
            <w:pPr>
              <w:spacing w:line="400" w:lineRule="exact"/>
              <w:jc w:val="center"/>
              <w:rPr>
                <w:sz w:val="24"/>
                <w:szCs w:val="24"/>
              </w:rPr>
            </w:pPr>
            <w:r w:rsidRPr="00A73323">
              <w:rPr>
                <w:sz w:val="24"/>
                <w:szCs w:val="24"/>
              </w:rPr>
              <w:t>46</w:t>
            </w:r>
            <w:r>
              <w:rPr>
                <w:sz w:val="24"/>
                <w:szCs w:val="24"/>
              </w:rPr>
              <w:t>.15</w:t>
            </w:r>
          </w:p>
        </w:tc>
        <w:tc>
          <w:tcPr>
            <w:tcW w:w="1185" w:type="dxa"/>
            <w:shd w:val="clear" w:color="auto" w:fill="auto"/>
            <w:vAlign w:val="center"/>
          </w:tcPr>
          <w:p w14:paraId="13E65430" w14:textId="77777777" w:rsidR="00066B8C" w:rsidRPr="00A73323" w:rsidRDefault="00066B8C" w:rsidP="0040414D">
            <w:pPr>
              <w:spacing w:line="400" w:lineRule="exact"/>
              <w:jc w:val="center"/>
              <w:rPr>
                <w:sz w:val="24"/>
                <w:szCs w:val="24"/>
              </w:rPr>
            </w:pPr>
            <w:r w:rsidRPr="00A73323">
              <w:rPr>
                <w:sz w:val="24"/>
                <w:szCs w:val="24"/>
              </w:rPr>
              <w:t>19.84</w:t>
            </w:r>
          </w:p>
        </w:tc>
        <w:tc>
          <w:tcPr>
            <w:tcW w:w="1185" w:type="dxa"/>
            <w:shd w:val="clear" w:color="auto" w:fill="auto"/>
            <w:vAlign w:val="center"/>
          </w:tcPr>
          <w:p w14:paraId="06386027" w14:textId="77777777" w:rsidR="00066B8C" w:rsidRPr="00A73323" w:rsidRDefault="00066B8C" w:rsidP="0040414D">
            <w:pPr>
              <w:spacing w:line="400" w:lineRule="exact"/>
              <w:jc w:val="center"/>
              <w:rPr>
                <w:sz w:val="24"/>
                <w:szCs w:val="24"/>
              </w:rPr>
            </w:pPr>
            <w:r w:rsidRPr="00A73323">
              <w:rPr>
                <w:sz w:val="24"/>
                <w:szCs w:val="24"/>
              </w:rPr>
              <w:t>15</w:t>
            </w:r>
            <w:r>
              <w:rPr>
                <w:sz w:val="24"/>
                <w:szCs w:val="24"/>
              </w:rPr>
              <w:t>.13</w:t>
            </w:r>
          </w:p>
        </w:tc>
        <w:tc>
          <w:tcPr>
            <w:tcW w:w="1185" w:type="dxa"/>
            <w:shd w:val="clear" w:color="auto" w:fill="auto"/>
            <w:vAlign w:val="center"/>
          </w:tcPr>
          <w:p w14:paraId="3BCD59D0" w14:textId="77777777" w:rsidR="00066B8C" w:rsidRPr="00A73323" w:rsidRDefault="00066B8C" w:rsidP="0040414D">
            <w:pPr>
              <w:spacing w:line="400" w:lineRule="exact"/>
              <w:jc w:val="center"/>
              <w:rPr>
                <w:sz w:val="24"/>
                <w:szCs w:val="24"/>
              </w:rPr>
            </w:pPr>
            <w:r>
              <w:rPr>
                <w:sz w:val="24"/>
                <w:szCs w:val="24"/>
              </w:rPr>
              <w:t>12</w:t>
            </w:r>
            <w:r w:rsidRPr="00A73323">
              <w:rPr>
                <w:rFonts w:hint="eastAsia"/>
                <w:sz w:val="24"/>
                <w:szCs w:val="24"/>
              </w:rPr>
              <w:t>.</w:t>
            </w:r>
            <w:r>
              <w:rPr>
                <w:sz w:val="24"/>
                <w:szCs w:val="24"/>
              </w:rPr>
              <w:t>23</w:t>
            </w:r>
          </w:p>
        </w:tc>
        <w:tc>
          <w:tcPr>
            <w:tcW w:w="1185" w:type="dxa"/>
            <w:shd w:val="clear" w:color="auto" w:fill="auto"/>
            <w:vAlign w:val="center"/>
          </w:tcPr>
          <w:p w14:paraId="4FFB4964" w14:textId="77777777" w:rsidR="00066B8C" w:rsidRPr="00A73323" w:rsidRDefault="00066B8C" w:rsidP="0040414D">
            <w:pPr>
              <w:spacing w:line="400" w:lineRule="exact"/>
              <w:jc w:val="center"/>
              <w:rPr>
                <w:sz w:val="24"/>
                <w:szCs w:val="24"/>
              </w:rPr>
            </w:pPr>
            <w:r w:rsidRPr="00A73323">
              <w:rPr>
                <w:sz w:val="24"/>
                <w:szCs w:val="24"/>
              </w:rPr>
              <w:t>12.6</w:t>
            </w:r>
            <w:r>
              <w:rPr>
                <w:sz w:val="24"/>
                <w:szCs w:val="24"/>
              </w:rPr>
              <w:t>1</w:t>
            </w:r>
          </w:p>
        </w:tc>
        <w:tc>
          <w:tcPr>
            <w:tcW w:w="1186" w:type="dxa"/>
            <w:shd w:val="clear" w:color="auto" w:fill="auto"/>
            <w:vAlign w:val="center"/>
          </w:tcPr>
          <w:p w14:paraId="763B7072" w14:textId="77777777" w:rsidR="00066B8C" w:rsidRPr="00A73323" w:rsidRDefault="00066B8C" w:rsidP="0040414D">
            <w:pPr>
              <w:spacing w:line="400" w:lineRule="exact"/>
              <w:jc w:val="center"/>
              <w:rPr>
                <w:sz w:val="24"/>
                <w:szCs w:val="24"/>
              </w:rPr>
            </w:pPr>
            <w:r w:rsidRPr="00A73323">
              <w:rPr>
                <w:sz w:val="24"/>
                <w:szCs w:val="24"/>
              </w:rPr>
              <w:t>1</w:t>
            </w:r>
            <w:r>
              <w:rPr>
                <w:sz w:val="24"/>
                <w:szCs w:val="24"/>
              </w:rPr>
              <w:t>0</w:t>
            </w:r>
            <w:r w:rsidRPr="00A73323">
              <w:rPr>
                <w:sz w:val="24"/>
                <w:szCs w:val="24"/>
              </w:rPr>
              <w:t>.</w:t>
            </w:r>
            <w:r>
              <w:rPr>
                <w:sz w:val="24"/>
                <w:szCs w:val="24"/>
              </w:rPr>
              <w:t>63</w:t>
            </w:r>
          </w:p>
        </w:tc>
      </w:tr>
      <w:tr w:rsidR="00066B8C" w:rsidRPr="00B45CAF" w14:paraId="634A9188" w14:textId="77777777" w:rsidTr="0040414D">
        <w:tc>
          <w:tcPr>
            <w:tcW w:w="1185" w:type="dxa"/>
            <w:shd w:val="clear" w:color="auto" w:fill="auto"/>
            <w:vAlign w:val="center"/>
          </w:tcPr>
          <w:p w14:paraId="2EF059BC" w14:textId="77777777" w:rsidR="00066B8C" w:rsidRPr="00A73323" w:rsidRDefault="00066B8C" w:rsidP="0040414D">
            <w:pPr>
              <w:spacing w:line="400" w:lineRule="exact"/>
              <w:jc w:val="center"/>
              <w:rPr>
                <w:sz w:val="24"/>
                <w:szCs w:val="24"/>
              </w:rPr>
            </w:pPr>
            <m:oMathPara>
              <m:oMath>
                <m:r>
                  <w:rPr>
                    <w:rFonts w:ascii="Cambria Math" w:hAnsi="Cambria Math"/>
                    <w:sz w:val="24"/>
                    <w:szCs w:val="24"/>
                  </w:rPr>
                  <m:t>Objv</m:t>
                </m:r>
              </m:oMath>
            </m:oMathPara>
          </w:p>
        </w:tc>
        <w:tc>
          <w:tcPr>
            <w:tcW w:w="1185" w:type="dxa"/>
            <w:shd w:val="clear" w:color="auto" w:fill="auto"/>
            <w:vAlign w:val="center"/>
          </w:tcPr>
          <w:p w14:paraId="55AF54C4" w14:textId="77777777" w:rsidR="00066B8C" w:rsidRPr="00A73323" w:rsidRDefault="00066B8C" w:rsidP="0040414D">
            <w:pPr>
              <w:spacing w:line="400" w:lineRule="exact"/>
              <w:jc w:val="center"/>
              <w:rPr>
                <w:sz w:val="24"/>
                <w:szCs w:val="24"/>
              </w:rPr>
            </w:pPr>
            <w:r w:rsidRPr="00A73323">
              <w:rPr>
                <w:sz w:val="24"/>
                <w:szCs w:val="24"/>
              </w:rPr>
              <w:t>74.20</w:t>
            </w:r>
          </w:p>
        </w:tc>
        <w:tc>
          <w:tcPr>
            <w:tcW w:w="1185" w:type="dxa"/>
            <w:shd w:val="clear" w:color="auto" w:fill="auto"/>
            <w:vAlign w:val="center"/>
          </w:tcPr>
          <w:p w14:paraId="4253CA61" w14:textId="77777777" w:rsidR="00066B8C" w:rsidRPr="00A73323" w:rsidRDefault="00066B8C" w:rsidP="0040414D">
            <w:pPr>
              <w:spacing w:line="400" w:lineRule="exact"/>
              <w:jc w:val="center"/>
              <w:rPr>
                <w:sz w:val="24"/>
                <w:szCs w:val="24"/>
              </w:rPr>
            </w:pPr>
            <w:r w:rsidRPr="00A73323">
              <w:rPr>
                <w:sz w:val="24"/>
                <w:szCs w:val="24"/>
              </w:rPr>
              <w:t>31.53</w:t>
            </w:r>
          </w:p>
        </w:tc>
        <w:tc>
          <w:tcPr>
            <w:tcW w:w="1185" w:type="dxa"/>
            <w:shd w:val="clear" w:color="auto" w:fill="auto"/>
            <w:vAlign w:val="center"/>
          </w:tcPr>
          <w:p w14:paraId="2387C9A6" w14:textId="77777777" w:rsidR="00066B8C" w:rsidRPr="00A73323" w:rsidRDefault="00066B8C" w:rsidP="0040414D">
            <w:pPr>
              <w:spacing w:line="400" w:lineRule="exact"/>
              <w:jc w:val="center"/>
              <w:rPr>
                <w:sz w:val="24"/>
                <w:szCs w:val="24"/>
              </w:rPr>
            </w:pPr>
            <w:r w:rsidRPr="00A73323">
              <w:rPr>
                <w:sz w:val="24"/>
                <w:szCs w:val="24"/>
              </w:rPr>
              <w:t>24.34</w:t>
            </w:r>
          </w:p>
        </w:tc>
        <w:tc>
          <w:tcPr>
            <w:tcW w:w="1185" w:type="dxa"/>
            <w:shd w:val="clear" w:color="auto" w:fill="auto"/>
            <w:vAlign w:val="center"/>
          </w:tcPr>
          <w:p w14:paraId="2B4FBA0D" w14:textId="77777777" w:rsidR="00066B8C" w:rsidRPr="00A73323" w:rsidRDefault="00066B8C" w:rsidP="0040414D">
            <w:pPr>
              <w:spacing w:line="400" w:lineRule="exact"/>
              <w:jc w:val="center"/>
              <w:rPr>
                <w:sz w:val="24"/>
                <w:szCs w:val="24"/>
              </w:rPr>
            </w:pPr>
            <w:r w:rsidRPr="00A73323">
              <w:rPr>
                <w:sz w:val="24"/>
                <w:szCs w:val="24"/>
              </w:rPr>
              <w:t>20.09</w:t>
            </w:r>
          </w:p>
        </w:tc>
        <w:tc>
          <w:tcPr>
            <w:tcW w:w="1185" w:type="dxa"/>
            <w:shd w:val="clear" w:color="auto" w:fill="auto"/>
            <w:vAlign w:val="center"/>
          </w:tcPr>
          <w:p w14:paraId="2CA148E9" w14:textId="77777777" w:rsidR="00066B8C" w:rsidRPr="00A73323" w:rsidRDefault="00066B8C" w:rsidP="0040414D">
            <w:pPr>
              <w:spacing w:line="400" w:lineRule="exact"/>
              <w:jc w:val="center"/>
              <w:rPr>
                <w:sz w:val="24"/>
                <w:szCs w:val="24"/>
              </w:rPr>
            </w:pPr>
            <w:r w:rsidRPr="00A73323">
              <w:rPr>
                <w:sz w:val="24"/>
                <w:szCs w:val="24"/>
              </w:rPr>
              <w:t>1</w:t>
            </w:r>
            <w:r>
              <w:rPr>
                <w:sz w:val="24"/>
                <w:szCs w:val="24"/>
              </w:rPr>
              <w:t>9.0</w:t>
            </w:r>
            <w:r w:rsidRPr="00A73323">
              <w:rPr>
                <w:sz w:val="24"/>
                <w:szCs w:val="24"/>
              </w:rPr>
              <w:t>9</w:t>
            </w:r>
          </w:p>
        </w:tc>
        <w:tc>
          <w:tcPr>
            <w:tcW w:w="1186" w:type="dxa"/>
            <w:shd w:val="clear" w:color="auto" w:fill="auto"/>
            <w:vAlign w:val="center"/>
          </w:tcPr>
          <w:p w14:paraId="4276D15C" w14:textId="77777777" w:rsidR="00066B8C" w:rsidRPr="00A73323" w:rsidRDefault="00066B8C" w:rsidP="0040414D">
            <w:pPr>
              <w:spacing w:line="400" w:lineRule="exact"/>
              <w:jc w:val="center"/>
              <w:rPr>
                <w:sz w:val="24"/>
                <w:szCs w:val="24"/>
              </w:rPr>
            </w:pPr>
            <w:r w:rsidRPr="00A73323">
              <w:rPr>
                <w:sz w:val="24"/>
                <w:szCs w:val="24"/>
              </w:rPr>
              <w:t>17.</w:t>
            </w:r>
            <w:r>
              <w:rPr>
                <w:sz w:val="24"/>
                <w:szCs w:val="24"/>
              </w:rPr>
              <w:t>90</w:t>
            </w:r>
          </w:p>
        </w:tc>
      </w:tr>
    </w:tbl>
    <w:p w14:paraId="7E4E32A6" w14:textId="1DF73FEF" w:rsidR="004A027D" w:rsidRPr="003A424F" w:rsidRDefault="000C1581" w:rsidP="004A027D">
      <w:pPr>
        <w:jc w:val="center"/>
        <w:rPr>
          <w:sz w:val="24"/>
          <w:szCs w:val="24"/>
        </w:rPr>
      </w:pPr>
      <w:r>
        <w:rPr>
          <w:noProof/>
          <w:sz w:val="24"/>
          <w:szCs w:val="24"/>
        </w:rPr>
        <w:lastRenderedPageBreak/>
        <w:drawing>
          <wp:inline distT="0" distB="0" distL="0" distR="0" wp14:anchorId="315C801A" wp14:editId="01D21B39">
            <wp:extent cx="3386328" cy="2276856"/>
            <wp:effectExtent l="0" t="0" r="508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_tongxiang_loss.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386328" cy="2276856"/>
                    </a:xfrm>
                    <a:prstGeom prst="rect">
                      <a:avLst/>
                    </a:prstGeom>
                  </pic:spPr>
                </pic:pic>
              </a:graphicData>
            </a:graphic>
          </wp:inline>
        </w:drawing>
      </w:r>
    </w:p>
    <w:p w14:paraId="4C204518" w14:textId="7E9A543F" w:rsidR="00E71771" w:rsidRPr="0014422C" w:rsidRDefault="004A027D" w:rsidP="002772E5">
      <w:pPr>
        <w:spacing w:line="400" w:lineRule="exact"/>
        <w:jc w:val="center"/>
        <w:rPr>
          <w:rFonts w:eastAsia="楷体"/>
          <w:noProof/>
          <w:szCs w:val="24"/>
        </w:rPr>
      </w:pPr>
      <w:r w:rsidRPr="0014422C">
        <w:rPr>
          <w:rFonts w:eastAsia="楷体" w:hint="eastAsia"/>
          <w:noProof/>
          <w:szCs w:val="24"/>
        </w:rPr>
        <w:t>图</w:t>
      </w:r>
      <w:r w:rsidRPr="0014422C">
        <w:rPr>
          <w:rFonts w:eastAsia="楷体" w:hint="eastAsia"/>
          <w:noProof/>
          <w:szCs w:val="24"/>
        </w:rPr>
        <w:t>4</w:t>
      </w:r>
      <w:r w:rsidRPr="0014422C">
        <w:rPr>
          <w:rFonts w:eastAsia="楷体"/>
          <w:noProof/>
          <w:szCs w:val="24"/>
        </w:rPr>
        <w:t>-</w:t>
      </w:r>
      <w:r w:rsidR="00303A77">
        <w:rPr>
          <w:rFonts w:eastAsia="楷体"/>
          <w:noProof/>
          <w:szCs w:val="24"/>
        </w:rPr>
        <w:t>13</w:t>
      </w:r>
      <m:oMath>
        <m:r>
          <w:rPr>
            <w:rFonts w:ascii="Cambria Math" w:hAnsi="Cambria Math"/>
            <w:szCs w:val="21"/>
          </w:rPr>
          <m:t xml:space="preserve"> Objv</m:t>
        </m:r>
      </m:oMath>
      <w:r w:rsidR="00303A77">
        <w:rPr>
          <w:rFonts w:eastAsia="楷体" w:hint="eastAsia"/>
          <w:noProof/>
          <w:szCs w:val="24"/>
        </w:rPr>
        <w:t>数</w:t>
      </w:r>
      <w:r w:rsidRPr="0014422C">
        <w:rPr>
          <w:rFonts w:eastAsia="楷体"/>
          <w:noProof/>
          <w:szCs w:val="24"/>
        </w:rPr>
        <w:t>值</w:t>
      </w:r>
      <w:r w:rsidRPr="0014422C">
        <w:rPr>
          <w:rFonts w:eastAsia="楷体" w:hint="eastAsia"/>
          <w:noProof/>
          <w:szCs w:val="24"/>
        </w:rPr>
        <w:t>随</w:t>
      </w:r>
      <w:r w:rsidRPr="0014422C">
        <w:rPr>
          <w:rFonts w:eastAsia="楷体"/>
          <w:noProof/>
          <w:szCs w:val="24"/>
        </w:rPr>
        <w:t>迭代次数变化的曲线</w:t>
      </w:r>
    </w:p>
    <w:p w14:paraId="5A5B6D0F" w14:textId="1BEB83F8" w:rsidR="00B32F8D" w:rsidRPr="00B32F8D" w:rsidRDefault="00B32F8D" w:rsidP="0024238F">
      <w:pPr>
        <w:spacing w:line="400" w:lineRule="exact"/>
        <w:ind w:firstLineChars="200" w:firstLine="480"/>
        <w:rPr>
          <w:sz w:val="24"/>
          <w:szCs w:val="24"/>
        </w:rPr>
      </w:pPr>
      <w:r>
        <w:rPr>
          <w:rFonts w:hint="eastAsia"/>
          <w:sz w:val="24"/>
          <w:szCs w:val="24"/>
        </w:rPr>
        <w:t>如</w:t>
      </w:r>
      <w:r w:rsidRPr="003A424F">
        <w:rPr>
          <w:sz w:val="24"/>
          <w:szCs w:val="24"/>
        </w:rPr>
        <w:t>图</w:t>
      </w:r>
      <w:r w:rsidRPr="003A424F">
        <w:rPr>
          <w:rFonts w:hint="eastAsia"/>
          <w:sz w:val="24"/>
          <w:szCs w:val="24"/>
        </w:rPr>
        <w:t>4</w:t>
      </w:r>
      <w:r>
        <w:rPr>
          <w:sz w:val="24"/>
          <w:szCs w:val="24"/>
        </w:rPr>
        <w:t>-14</w:t>
      </w:r>
      <w:r w:rsidRPr="003A424F">
        <w:rPr>
          <w:sz w:val="24"/>
          <w:szCs w:val="24"/>
        </w:rPr>
        <w:t>（</w:t>
      </w:r>
      <w:r w:rsidRPr="003A424F">
        <w:rPr>
          <w:rFonts w:hint="eastAsia"/>
          <w:sz w:val="24"/>
          <w:szCs w:val="24"/>
        </w:rPr>
        <w:t>a</w:t>
      </w:r>
      <w:r w:rsidRPr="003A424F">
        <w:rPr>
          <w:sz w:val="24"/>
          <w:szCs w:val="24"/>
        </w:rPr>
        <w:t>）</w:t>
      </w:r>
      <w:r>
        <w:rPr>
          <w:rFonts w:hint="eastAsia"/>
          <w:sz w:val="24"/>
          <w:szCs w:val="24"/>
        </w:rPr>
        <w:t>所示</w:t>
      </w:r>
      <w:r w:rsidRPr="003A424F">
        <w:rPr>
          <w:rFonts w:hint="eastAsia"/>
          <w:sz w:val="24"/>
          <w:szCs w:val="24"/>
        </w:rPr>
        <w:t>为</w:t>
      </w:r>
      <w:r w:rsidRPr="003A424F">
        <w:rPr>
          <w:sz w:val="24"/>
          <w:szCs w:val="24"/>
        </w:rPr>
        <w:t>未经过算法优化的</w:t>
      </w:r>
      <w:r w:rsidR="00E03B08">
        <w:rPr>
          <w:rFonts w:hint="eastAsia"/>
          <w:sz w:val="24"/>
          <w:szCs w:val="24"/>
        </w:rPr>
        <w:t>P</w:t>
      </w:r>
      <w:r>
        <w:rPr>
          <w:rFonts w:hint="eastAsia"/>
          <w:sz w:val="24"/>
          <w:szCs w:val="24"/>
        </w:rPr>
        <w:t>P</w:t>
      </w:r>
      <w:r>
        <w:rPr>
          <w:sz w:val="24"/>
          <w:szCs w:val="24"/>
        </w:rPr>
        <w:t>S</w:t>
      </w:r>
      <w:r>
        <w:rPr>
          <w:rFonts w:hint="eastAsia"/>
          <w:sz w:val="24"/>
          <w:szCs w:val="24"/>
        </w:rPr>
        <w:t>中</w:t>
      </w:r>
      <w:r>
        <w:rPr>
          <w:rFonts w:hint="eastAsia"/>
          <w:sz w:val="24"/>
          <w:szCs w:val="24"/>
        </w:rPr>
        <w:t>S</w:t>
      </w:r>
      <w:r>
        <w:rPr>
          <w:sz w:val="24"/>
          <w:szCs w:val="24"/>
        </w:rPr>
        <w:t>CM</w:t>
      </w:r>
      <w:r>
        <w:rPr>
          <w:rFonts w:hint="eastAsia"/>
          <w:sz w:val="24"/>
          <w:szCs w:val="24"/>
        </w:rPr>
        <w:t>结构</w:t>
      </w:r>
      <w:r w:rsidRPr="003A424F">
        <w:rPr>
          <w:sz w:val="24"/>
          <w:szCs w:val="24"/>
        </w:rPr>
        <w:t>初始</w:t>
      </w:r>
      <w:r w:rsidRPr="003A424F">
        <w:rPr>
          <w:rFonts w:hint="eastAsia"/>
          <w:sz w:val="24"/>
          <w:szCs w:val="24"/>
        </w:rPr>
        <w:t>电场</w:t>
      </w:r>
      <w:r w:rsidR="0024238F" w:rsidRPr="00054DB1">
        <w:rPr>
          <w:i/>
          <w:noProof/>
          <w:sz w:val="24"/>
          <w:szCs w:val="24"/>
        </w:rPr>
        <w:t>E</w:t>
      </w:r>
      <w:r w:rsidR="0024238F" w:rsidRPr="00054DB1">
        <w:rPr>
          <w:i/>
          <w:noProof/>
          <w:sz w:val="24"/>
          <w:szCs w:val="24"/>
          <w:vertAlign w:val="subscript"/>
        </w:rPr>
        <w:t>inital</w:t>
      </w:r>
      <w:r w:rsidRPr="003A424F">
        <w:rPr>
          <w:rFonts w:hint="eastAsia"/>
          <w:sz w:val="24"/>
          <w:szCs w:val="24"/>
        </w:rPr>
        <w:t>分布，此时</w:t>
      </w:r>
      <w:r w:rsidRPr="003A424F">
        <w:rPr>
          <w:sz w:val="24"/>
          <w:szCs w:val="24"/>
        </w:rPr>
        <w:t>几乎</w:t>
      </w:r>
      <w:r w:rsidRPr="003A424F">
        <w:rPr>
          <w:rFonts w:hint="eastAsia"/>
          <w:sz w:val="24"/>
          <w:szCs w:val="24"/>
        </w:rPr>
        <w:t>没有</w:t>
      </w:r>
      <w:r w:rsidRPr="003A424F">
        <w:rPr>
          <w:sz w:val="24"/>
          <w:szCs w:val="24"/>
        </w:rPr>
        <w:t>光能够</w:t>
      </w:r>
      <w:r w:rsidRPr="003A424F">
        <w:rPr>
          <w:rFonts w:hint="eastAsia"/>
          <w:sz w:val="24"/>
          <w:szCs w:val="24"/>
        </w:rPr>
        <w:t>传输</w:t>
      </w:r>
      <w:r w:rsidRPr="003A424F">
        <w:rPr>
          <w:sz w:val="24"/>
          <w:szCs w:val="24"/>
        </w:rPr>
        <w:t>到右侧和上侧的</w:t>
      </w:r>
      <w:r>
        <w:rPr>
          <w:rFonts w:hint="eastAsia"/>
          <w:sz w:val="24"/>
          <w:szCs w:val="24"/>
        </w:rPr>
        <w:t>SPPs</w:t>
      </w:r>
      <w:r w:rsidRPr="003A424F">
        <w:rPr>
          <w:sz w:val="24"/>
          <w:szCs w:val="24"/>
        </w:rPr>
        <w:t>波导中去；图</w:t>
      </w:r>
      <w:r w:rsidRPr="003A424F">
        <w:rPr>
          <w:rFonts w:hint="eastAsia"/>
          <w:sz w:val="24"/>
          <w:szCs w:val="24"/>
        </w:rPr>
        <w:t>4</w:t>
      </w:r>
      <w:r>
        <w:rPr>
          <w:sz w:val="24"/>
          <w:szCs w:val="24"/>
        </w:rPr>
        <w:t>-14</w:t>
      </w:r>
      <w:r w:rsidRPr="003A424F">
        <w:rPr>
          <w:sz w:val="24"/>
          <w:szCs w:val="24"/>
        </w:rPr>
        <w:t>（</w:t>
      </w:r>
      <w:r w:rsidRPr="003A424F">
        <w:rPr>
          <w:rFonts w:hint="eastAsia"/>
          <w:sz w:val="24"/>
          <w:szCs w:val="24"/>
        </w:rPr>
        <w:t>b</w:t>
      </w:r>
      <w:r w:rsidRPr="003A424F">
        <w:rPr>
          <w:sz w:val="24"/>
          <w:szCs w:val="24"/>
        </w:rPr>
        <w:t>）</w:t>
      </w:r>
      <w:r w:rsidRPr="003A424F">
        <w:rPr>
          <w:rFonts w:hint="eastAsia"/>
          <w:sz w:val="24"/>
          <w:szCs w:val="24"/>
        </w:rPr>
        <w:t>为</w:t>
      </w:r>
      <w:r w:rsidRPr="003A424F">
        <w:rPr>
          <w:sz w:val="24"/>
          <w:szCs w:val="24"/>
        </w:rPr>
        <w:t>经过</w:t>
      </w:r>
      <w:r w:rsidRPr="003A424F">
        <w:rPr>
          <w:rFonts w:hint="eastAsia"/>
          <w:sz w:val="24"/>
          <w:szCs w:val="24"/>
        </w:rPr>
        <w:t>五次</w:t>
      </w:r>
      <w:r>
        <w:rPr>
          <w:rFonts w:hint="eastAsia"/>
          <w:sz w:val="24"/>
          <w:szCs w:val="24"/>
        </w:rPr>
        <w:t>MDBS</w:t>
      </w:r>
      <w:r w:rsidRPr="003A424F">
        <w:rPr>
          <w:sz w:val="24"/>
          <w:szCs w:val="24"/>
        </w:rPr>
        <w:t>算法</w:t>
      </w:r>
      <w:r w:rsidRPr="003A424F">
        <w:rPr>
          <w:rFonts w:hint="eastAsia"/>
          <w:sz w:val="24"/>
          <w:szCs w:val="24"/>
        </w:rPr>
        <w:t>遍历</w:t>
      </w:r>
      <w:r w:rsidRPr="003A424F">
        <w:rPr>
          <w:sz w:val="24"/>
          <w:szCs w:val="24"/>
        </w:rPr>
        <w:t>后</w:t>
      </w:r>
      <w:r w:rsidRPr="003A424F">
        <w:rPr>
          <w:rFonts w:hint="eastAsia"/>
          <w:sz w:val="24"/>
          <w:szCs w:val="24"/>
        </w:rPr>
        <w:t>的</w:t>
      </w:r>
      <w:r>
        <w:rPr>
          <w:rFonts w:hint="eastAsia"/>
          <w:sz w:val="24"/>
          <w:szCs w:val="24"/>
        </w:rPr>
        <w:t>S</w:t>
      </w:r>
      <w:r>
        <w:rPr>
          <w:sz w:val="24"/>
          <w:szCs w:val="24"/>
        </w:rPr>
        <w:t>CM</w:t>
      </w:r>
      <w:r w:rsidRPr="003A424F">
        <w:rPr>
          <w:sz w:val="24"/>
          <w:szCs w:val="24"/>
        </w:rPr>
        <w:t>电场</w:t>
      </w:r>
      <w:r w:rsidR="0024238F" w:rsidRPr="00054DB1">
        <w:rPr>
          <w:i/>
          <w:noProof/>
          <w:sz w:val="24"/>
          <w:szCs w:val="24"/>
        </w:rPr>
        <w:t>E</w:t>
      </w:r>
      <w:r w:rsidR="0024238F">
        <w:rPr>
          <w:i/>
          <w:noProof/>
          <w:sz w:val="24"/>
          <w:szCs w:val="24"/>
          <w:vertAlign w:val="subscript"/>
        </w:rPr>
        <w:t>final</w:t>
      </w:r>
      <w:r w:rsidRPr="003A424F">
        <w:rPr>
          <w:sz w:val="24"/>
          <w:szCs w:val="24"/>
        </w:rPr>
        <w:t>分布</w:t>
      </w:r>
      <w:r w:rsidRPr="003A424F">
        <w:rPr>
          <w:rFonts w:hint="eastAsia"/>
          <w:sz w:val="24"/>
          <w:szCs w:val="24"/>
        </w:rPr>
        <w:t>，</w:t>
      </w:r>
      <w:r w:rsidRPr="003A424F">
        <w:rPr>
          <w:sz w:val="24"/>
          <w:szCs w:val="24"/>
        </w:rPr>
        <w:t>此时</w:t>
      </w:r>
      <w:r>
        <w:rPr>
          <w:rFonts w:hint="eastAsia"/>
          <w:sz w:val="24"/>
          <w:szCs w:val="24"/>
        </w:rPr>
        <w:t>大部分</w:t>
      </w:r>
      <w:r>
        <w:rPr>
          <w:sz w:val="24"/>
          <w:szCs w:val="24"/>
        </w:rPr>
        <w:t>的</w:t>
      </w:r>
      <w:r w:rsidRPr="003A424F">
        <w:rPr>
          <w:rFonts w:hint="eastAsia"/>
          <w:sz w:val="24"/>
          <w:szCs w:val="24"/>
        </w:rPr>
        <w:t>光能够分束</w:t>
      </w:r>
      <w:r w:rsidRPr="003A424F">
        <w:rPr>
          <w:sz w:val="24"/>
          <w:szCs w:val="24"/>
        </w:rPr>
        <w:t>耦合</w:t>
      </w:r>
      <w:r w:rsidRPr="003A424F">
        <w:rPr>
          <w:rFonts w:hint="eastAsia"/>
          <w:sz w:val="24"/>
          <w:szCs w:val="24"/>
        </w:rPr>
        <w:t>到</w:t>
      </w:r>
      <w:r w:rsidRPr="003A424F">
        <w:rPr>
          <w:sz w:val="24"/>
          <w:szCs w:val="24"/>
        </w:rPr>
        <w:t>上侧和右侧的</w:t>
      </w:r>
      <w:r>
        <w:rPr>
          <w:rFonts w:hint="eastAsia"/>
          <w:sz w:val="24"/>
          <w:szCs w:val="24"/>
        </w:rPr>
        <w:t>SPPs</w:t>
      </w:r>
      <w:r>
        <w:rPr>
          <w:sz w:val="24"/>
          <w:szCs w:val="24"/>
        </w:rPr>
        <w:t>波导</w:t>
      </w:r>
      <w:r>
        <w:rPr>
          <w:rFonts w:hint="eastAsia"/>
          <w:sz w:val="24"/>
          <w:szCs w:val="24"/>
        </w:rPr>
        <w:t>处，</w:t>
      </w:r>
      <w:r w:rsidRPr="003A424F">
        <w:rPr>
          <w:rFonts w:hint="eastAsia"/>
          <w:sz w:val="24"/>
          <w:szCs w:val="24"/>
        </w:rPr>
        <w:t>近</w:t>
      </w:r>
      <w:r w:rsidRPr="003A424F">
        <w:rPr>
          <w:sz w:val="24"/>
          <w:szCs w:val="24"/>
        </w:rPr>
        <w:t>一步</w:t>
      </w:r>
      <w:r>
        <w:rPr>
          <w:rFonts w:hint="eastAsia"/>
          <w:sz w:val="24"/>
          <w:szCs w:val="24"/>
        </w:rPr>
        <w:t>地</w:t>
      </w:r>
      <w:r w:rsidRPr="003A424F">
        <w:rPr>
          <w:sz w:val="24"/>
          <w:szCs w:val="24"/>
        </w:rPr>
        <w:t>说明</w:t>
      </w:r>
      <w:r w:rsidRPr="003A424F">
        <w:rPr>
          <w:rFonts w:hint="eastAsia"/>
          <w:sz w:val="24"/>
          <w:szCs w:val="24"/>
        </w:rPr>
        <w:t>MDBS</w:t>
      </w:r>
      <w:r w:rsidRPr="003A424F">
        <w:rPr>
          <w:rFonts w:hint="eastAsia"/>
          <w:sz w:val="24"/>
          <w:szCs w:val="24"/>
        </w:rPr>
        <w:t>算法</w:t>
      </w:r>
      <w:r>
        <w:rPr>
          <w:rFonts w:hint="eastAsia"/>
          <w:sz w:val="24"/>
          <w:szCs w:val="24"/>
        </w:rPr>
        <w:t>是有效</w:t>
      </w:r>
      <w:r>
        <w:rPr>
          <w:sz w:val="24"/>
          <w:szCs w:val="24"/>
        </w:rPr>
        <w:t>并收敛的。</w:t>
      </w:r>
    </w:p>
    <w:p w14:paraId="14C9CD9B" w14:textId="3698C8AD" w:rsidR="004A027D" w:rsidRPr="003A424F" w:rsidRDefault="00222802" w:rsidP="004A027D">
      <w:pPr>
        <w:jc w:val="center"/>
        <w:rPr>
          <w:sz w:val="24"/>
          <w:szCs w:val="24"/>
        </w:rPr>
      </w:pPr>
      <w:r>
        <w:rPr>
          <w:noProof/>
          <w:sz w:val="24"/>
          <w:szCs w:val="24"/>
        </w:rPr>
        <w:drawing>
          <wp:inline distT="0" distB="0" distL="0" distR="0" wp14:anchorId="1E575450" wp14:editId="24165A80">
            <wp:extent cx="5278120" cy="20688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_tongxiang_chang.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8120" cy="2068830"/>
                    </a:xfrm>
                    <a:prstGeom prst="rect">
                      <a:avLst/>
                    </a:prstGeom>
                  </pic:spPr>
                </pic:pic>
              </a:graphicData>
            </a:graphic>
          </wp:inline>
        </w:drawing>
      </w:r>
    </w:p>
    <w:p w14:paraId="0D5C4844" w14:textId="2031963D" w:rsidR="004A027D" w:rsidRDefault="004A027D" w:rsidP="005F10A6">
      <w:pPr>
        <w:spacing w:line="400" w:lineRule="exact"/>
        <w:jc w:val="center"/>
        <w:rPr>
          <w:rFonts w:eastAsia="楷体"/>
          <w:noProof/>
          <w:szCs w:val="24"/>
        </w:rPr>
      </w:pPr>
      <w:r w:rsidRPr="00DC160A">
        <w:rPr>
          <w:rFonts w:eastAsia="楷体" w:hint="eastAsia"/>
          <w:noProof/>
          <w:szCs w:val="24"/>
        </w:rPr>
        <w:t>图</w:t>
      </w:r>
      <w:r w:rsidRPr="00DC160A">
        <w:rPr>
          <w:rFonts w:eastAsia="楷体" w:hint="eastAsia"/>
          <w:noProof/>
          <w:szCs w:val="24"/>
        </w:rPr>
        <w:t>4</w:t>
      </w:r>
      <w:r w:rsidR="00FE599B">
        <w:rPr>
          <w:rFonts w:eastAsia="楷体"/>
          <w:noProof/>
          <w:szCs w:val="24"/>
        </w:rPr>
        <w:t>-14</w:t>
      </w:r>
      <w:r w:rsidRPr="00DC160A">
        <w:rPr>
          <w:rFonts w:eastAsia="楷体"/>
          <w:noProof/>
          <w:szCs w:val="24"/>
        </w:rPr>
        <w:t xml:space="preserve"> </w:t>
      </w:r>
      <w:r w:rsidR="005F10A6">
        <w:rPr>
          <w:rFonts w:eastAsia="楷体" w:hint="eastAsia"/>
          <w:noProof/>
          <w:szCs w:val="24"/>
        </w:rPr>
        <w:t>SCM</w:t>
      </w:r>
      <w:r w:rsidR="005F10A6">
        <w:rPr>
          <w:rFonts w:eastAsia="楷体" w:hint="eastAsia"/>
          <w:noProof/>
          <w:szCs w:val="24"/>
        </w:rPr>
        <w:t>结构的电场分布图</w:t>
      </w:r>
      <w:r w:rsidRPr="00DC160A">
        <w:rPr>
          <w:rFonts w:eastAsia="楷体"/>
          <w:noProof/>
          <w:szCs w:val="24"/>
        </w:rPr>
        <w:t>（</w:t>
      </w:r>
      <w:r w:rsidRPr="00DC160A">
        <w:rPr>
          <w:rFonts w:eastAsia="楷体" w:hint="eastAsia"/>
          <w:noProof/>
          <w:szCs w:val="24"/>
        </w:rPr>
        <w:t>a</w:t>
      </w:r>
      <w:r w:rsidRPr="00DC160A">
        <w:rPr>
          <w:rFonts w:eastAsia="楷体"/>
          <w:noProof/>
          <w:szCs w:val="24"/>
        </w:rPr>
        <w:t>）未经过算法优化的</w:t>
      </w:r>
      <w:r w:rsidR="00E03B08">
        <w:rPr>
          <w:rFonts w:eastAsia="楷体" w:hint="eastAsia"/>
          <w:noProof/>
          <w:szCs w:val="24"/>
        </w:rPr>
        <w:t>P</w:t>
      </w:r>
      <w:r w:rsidR="00B32F8D">
        <w:rPr>
          <w:rFonts w:eastAsia="楷体" w:hint="eastAsia"/>
          <w:noProof/>
          <w:szCs w:val="24"/>
        </w:rPr>
        <w:t>PS</w:t>
      </w:r>
      <w:r w:rsidRPr="00DC160A">
        <w:rPr>
          <w:rFonts w:eastAsia="楷体"/>
          <w:noProof/>
          <w:szCs w:val="24"/>
        </w:rPr>
        <w:t>初始</w:t>
      </w:r>
      <w:r w:rsidRPr="00DC160A">
        <w:rPr>
          <w:rFonts w:eastAsia="楷体" w:hint="eastAsia"/>
          <w:noProof/>
          <w:szCs w:val="24"/>
        </w:rPr>
        <w:t>电场分布；（</w:t>
      </w:r>
      <w:r w:rsidRPr="00DC160A">
        <w:rPr>
          <w:rFonts w:eastAsia="楷体" w:hint="eastAsia"/>
          <w:noProof/>
          <w:szCs w:val="24"/>
        </w:rPr>
        <w:t>b</w:t>
      </w:r>
      <w:r w:rsidRPr="00DC160A">
        <w:rPr>
          <w:rFonts w:eastAsia="楷体"/>
          <w:noProof/>
          <w:szCs w:val="24"/>
        </w:rPr>
        <w:t>）经过算法</w:t>
      </w:r>
      <w:r w:rsidRPr="00DC160A">
        <w:rPr>
          <w:rFonts w:eastAsia="楷体" w:hint="eastAsia"/>
          <w:noProof/>
          <w:szCs w:val="24"/>
        </w:rPr>
        <w:t>优化</w:t>
      </w:r>
      <w:r w:rsidRPr="00DC160A">
        <w:rPr>
          <w:rFonts w:eastAsia="楷体"/>
          <w:noProof/>
          <w:szCs w:val="24"/>
        </w:rPr>
        <w:t>后</w:t>
      </w:r>
      <w:r w:rsidRPr="00DC160A">
        <w:rPr>
          <w:rFonts w:eastAsia="楷体" w:hint="eastAsia"/>
          <w:noProof/>
          <w:szCs w:val="24"/>
        </w:rPr>
        <w:t>的</w:t>
      </w:r>
      <w:r w:rsidR="00E03B08">
        <w:rPr>
          <w:rFonts w:eastAsia="楷体" w:hint="eastAsia"/>
          <w:noProof/>
          <w:szCs w:val="24"/>
        </w:rPr>
        <w:t>P</w:t>
      </w:r>
      <w:r w:rsidR="00B32F8D">
        <w:rPr>
          <w:rFonts w:eastAsia="楷体" w:hint="eastAsia"/>
          <w:noProof/>
          <w:szCs w:val="24"/>
        </w:rPr>
        <w:t>PS</w:t>
      </w:r>
      <w:r w:rsidRPr="00DC160A">
        <w:rPr>
          <w:rFonts w:eastAsia="楷体"/>
          <w:noProof/>
          <w:szCs w:val="24"/>
        </w:rPr>
        <w:t>电场分布</w:t>
      </w:r>
    </w:p>
    <w:p w14:paraId="284D09C8" w14:textId="581298FF" w:rsidR="004A027D" w:rsidRDefault="00551582" w:rsidP="004A027D">
      <w:pPr>
        <w:pStyle w:val="2"/>
        <w:spacing w:after="312"/>
        <w:rPr>
          <w:noProof/>
        </w:rPr>
      </w:pPr>
      <w:bookmarkStart w:id="88" w:name="_Toc38644622"/>
      <w:r>
        <w:rPr>
          <w:rFonts w:hint="eastAsia"/>
          <w:noProof/>
        </w:rPr>
        <w:t>4.3</w:t>
      </w:r>
      <w:r w:rsidR="004A027D">
        <w:rPr>
          <w:rFonts w:hint="eastAsia"/>
          <w:noProof/>
        </w:rPr>
        <w:t xml:space="preserve"> </w:t>
      </w:r>
      <w:r w:rsidR="004A027D">
        <w:rPr>
          <w:rFonts w:hint="eastAsia"/>
          <w:noProof/>
        </w:rPr>
        <w:t>本章小结</w:t>
      </w:r>
      <w:bookmarkEnd w:id="88"/>
    </w:p>
    <w:p w14:paraId="25CDB7E4" w14:textId="4773EC93" w:rsidR="00551582" w:rsidRDefault="004A027D" w:rsidP="000B6ED4">
      <w:pPr>
        <w:spacing w:line="400" w:lineRule="exact"/>
        <w:ind w:firstLineChars="200" w:firstLine="480"/>
        <w:rPr>
          <w:noProof/>
          <w:sz w:val="24"/>
          <w:szCs w:val="24"/>
        </w:rPr>
      </w:pPr>
      <w:r w:rsidRPr="00213C27">
        <w:rPr>
          <w:rFonts w:hint="eastAsia"/>
          <w:noProof/>
          <w:sz w:val="24"/>
          <w:szCs w:val="24"/>
        </w:rPr>
        <w:t>本章</w:t>
      </w:r>
      <w:r>
        <w:rPr>
          <w:rFonts w:hint="eastAsia"/>
          <w:noProof/>
          <w:sz w:val="24"/>
          <w:szCs w:val="24"/>
        </w:rPr>
        <w:t>主要利用</w:t>
      </w:r>
      <w:r>
        <w:rPr>
          <w:rFonts w:hint="eastAsia"/>
          <w:noProof/>
          <w:sz w:val="24"/>
          <w:szCs w:val="24"/>
        </w:rPr>
        <w:t>MBDS</w:t>
      </w:r>
      <w:r>
        <w:rPr>
          <w:rFonts w:hint="eastAsia"/>
          <w:noProof/>
          <w:sz w:val="24"/>
          <w:szCs w:val="24"/>
        </w:rPr>
        <w:t>算法设计</w:t>
      </w:r>
      <w:r>
        <w:rPr>
          <w:noProof/>
          <w:sz w:val="24"/>
          <w:szCs w:val="24"/>
        </w:rPr>
        <w:t>了</w:t>
      </w:r>
      <w:r w:rsidR="00054DB1">
        <w:rPr>
          <w:rFonts w:hint="eastAsia"/>
          <w:noProof/>
          <w:sz w:val="24"/>
          <w:szCs w:val="24"/>
        </w:rPr>
        <w:t>双向</w:t>
      </w:r>
      <w:r w:rsidR="00551582">
        <w:rPr>
          <w:noProof/>
          <w:sz w:val="24"/>
          <w:szCs w:val="24"/>
        </w:rPr>
        <w:t>与</w:t>
      </w:r>
      <w:r w:rsidR="00066B8C">
        <w:rPr>
          <w:noProof/>
          <w:sz w:val="24"/>
          <w:szCs w:val="24"/>
        </w:rPr>
        <w:t>单向</w:t>
      </w:r>
      <w:r w:rsidR="00551582">
        <w:rPr>
          <w:noProof/>
          <w:sz w:val="24"/>
          <w:szCs w:val="24"/>
        </w:rPr>
        <w:t>的</w:t>
      </w:r>
      <w:r w:rsidR="00E03B08">
        <w:rPr>
          <w:rFonts w:hint="eastAsia"/>
          <w:noProof/>
          <w:sz w:val="24"/>
          <w:szCs w:val="24"/>
        </w:rPr>
        <w:t>P</w:t>
      </w:r>
      <w:r w:rsidR="00551582">
        <w:rPr>
          <w:rFonts w:hint="eastAsia"/>
          <w:noProof/>
          <w:sz w:val="24"/>
          <w:szCs w:val="24"/>
        </w:rPr>
        <w:t>P</w:t>
      </w:r>
      <w:r w:rsidR="00551582">
        <w:rPr>
          <w:noProof/>
          <w:sz w:val="24"/>
          <w:szCs w:val="24"/>
        </w:rPr>
        <w:t>S</w:t>
      </w:r>
      <w:r w:rsidR="00551582">
        <w:rPr>
          <w:rFonts w:hint="eastAsia"/>
          <w:noProof/>
          <w:sz w:val="24"/>
          <w:szCs w:val="24"/>
        </w:rPr>
        <w:t>。</w:t>
      </w:r>
      <w:r w:rsidR="00972AB0">
        <w:rPr>
          <w:rFonts w:hint="eastAsia"/>
          <w:noProof/>
          <w:sz w:val="24"/>
          <w:szCs w:val="24"/>
        </w:rPr>
        <w:t>在以往</w:t>
      </w:r>
      <w:r w:rsidR="00972AB0">
        <w:rPr>
          <w:noProof/>
          <w:sz w:val="24"/>
          <w:szCs w:val="24"/>
        </w:rPr>
        <w:t>的工作中，</w:t>
      </w:r>
      <w:r w:rsidR="00972AB0">
        <w:rPr>
          <w:rFonts w:hint="eastAsia"/>
          <w:noProof/>
          <w:sz w:val="24"/>
          <w:szCs w:val="24"/>
        </w:rPr>
        <w:t>设计</w:t>
      </w:r>
      <w:r w:rsidR="00972AB0">
        <w:rPr>
          <w:noProof/>
          <w:sz w:val="24"/>
          <w:szCs w:val="24"/>
        </w:rPr>
        <w:t>的集成光学</w:t>
      </w:r>
      <w:r w:rsidR="00972AB0">
        <w:rPr>
          <w:rFonts w:hint="eastAsia"/>
          <w:noProof/>
          <w:sz w:val="24"/>
          <w:szCs w:val="24"/>
        </w:rPr>
        <w:t>器件往往</w:t>
      </w:r>
      <w:r w:rsidR="00972AB0">
        <w:rPr>
          <w:noProof/>
          <w:sz w:val="24"/>
          <w:szCs w:val="24"/>
        </w:rPr>
        <w:t>只能够实现耦合</w:t>
      </w:r>
      <w:r w:rsidR="00972AB0">
        <w:rPr>
          <w:rFonts w:hint="eastAsia"/>
          <w:noProof/>
          <w:sz w:val="24"/>
          <w:szCs w:val="24"/>
        </w:rPr>
        <w:t>或者功率分束的</w:t>
      </w:r>
      <w:r w:rsidR="00972AB0">
        <w:rPr>
          <w:noProof/>
          <w:sz w:val="24"/>
          <w:szCs w:val="24"/>
        </w:rPr>
        <w:t>功能之一，</w:t>
      </w:r>
      <w:r w:rsidR="00972AB0">
        <w:rPr>
          <w:rFonts w:hint="eastAsia"/>
          <w:noProof/>
          <w:sz w:val="24"/>
          <w:szCs w:val="24"/>
        </w:rPr>
        <w:t>而本章</w:t>
      </w:r>
      <w:r w:rsidR="00972AB0">
        <w:rPr>
          <w:noProof/>
          <w:sz w:val="24"/>
          <w:szCs w:val="24"/>
        </w:rPr>
        <w:t>设计的</w:t>
      </w:r>
      <w:r w:rsidR="00972AB0" w:rsidRPr="00AB4E35">
        <w:rPr>
          <w:noProof/>
          <w:sz w:val="24"/>
          <w:szCs w:val="24"/>
        </w:rPr>
        <w:t>P</w:t>
      </w:r>
      <w:r w:rsidR="00E03B08">
        <w:rPr>
          <w:noProof/>
          <w:sz w:val="24"/>
          <w:szCs w:val="24"/>
        </w:rPr>
        <w:t>P</w:t>
      </w:r>
      <w:r w:rsidR="00972AB0" w:rsidRPr="00AB4E35">
        <w:rPr>
          <w:noProof/>
          <w:sz w:val="24"/>
          <w:szCs w:val="24"/>
        </w:rPr>
        <w:t>S</w:t>
      </w:r>
      <w:r w:rsidR="00972AB0">
        <w:rPr>
          <w:rFonts w:hint="eastAsia"/>
          <w:noProof/>
          <w:sz w:val="24"/>
          <w:szCs w:val="24"/>
        </w:rPr>
        <w:t>，</w:t>
      </w:r>
      <w:r w:rsidR="00972AB0" w:rsidRPr="00716F76">
        <w:rPr>
          <w:rFonts w:eastAsia="宋体" w:hint="eastAsia"/>
          <w:noProof/>
          <w:sz w:val="24"/>
          <w:szCs w:val="24"/>
        </w:rPr>
        <w:t>可同时实现模式的高效转换和功率的灵活分束的功能</w:t>
      </w:r>
      <w:r w:rsidR="00972AB0" w:rsidRPr="007D0476">
        <w:rPr>
          <w:noProof/>
          <w:sz w:val="24"/>
          <w:szCs w:val="24"/>
        </w:rPr>
        <w:t>。</w:t>
      </w:r>
      <w:r w:rsidR="00FB741B">
        <w:rPr>
          <w:rFonts w:hint="eastAsia"/>
          <w:noProof/>
          <w:sz w:val="24"/>
          <w:szCs w:val="24"/>
        </w:rPr>
        <w:t>首先搭建</w:t>
      </w:r>
      <w:r w:rsidR="00FB741B">
        <w:rPr>
          <w:noProof/>
          <w:sz w:val="24"/>
          <w:szCs w:val="24"/>
        </w:rPr>
        <w:t>了器件的</w:t>
      </w:r>
      <w:r w:rsidR="00FB741B">
        <w:rPr>
          <w:rFonts w:hint="eastAsia"/>
          <w:noProof/>
          <w:sz w:val="24"/>
          <w:szCs w:val="24"/>
        </w:rPr>
        <w:t>基础</w:t>
      </w:r>
      <w:r w:rsidR="00FB741B">
        <w:rPr>
          <w:noProof/>
          <w:sz w:val="24"/>
          <w:szCs w:val="24"/>
        </w:rPr>
        <w:t>结构，</w:t>
      </w:r>
      <w:r w:rsidR="00FB741B">
        <w:rPr>
          <w:rFonts w:hint="eastAsia"/>
          <w:noProof/>
          <w:sz w:val="24"/>
          <w:szCs w:val="24"/>
        </w:rPr>
        <w:t>接着</w:t>
      </w:r>
      <w:r w:rsidR="00FB741B" w:rsidRPr="007D0476">
        <w:rPr>
          <w:noProof/>
          <w:sz w:val="24"/>
          <w:szCs w:val="24"/>
        </w:rPr>
        <w:t>通过</w:t>
      </w:r>
      <w:r w:rsidR="00FB741B" w:rsidRPr="007D0476">
        <w:rPr>
          <w:noProof/>
          <w:sz w:val="24"/>
          <w:szCs w:val="24"/>
        </w:rPr>
        <w:t>MDBS</w:t>
      </w:r>
      <w:r w:rsidR="00FB741B" w:rsidRPr="007D0476">
        <w:rPr>
          <w:noProof/>
          <w:sz w:val="24"/>
          <w:szCs w:val="24"/>
        </w:rPr>
        <w:t>算法对</w:t>
      </w:r>
      <w:r w:rsidR="00FB741B" w:rsidRPr="007D0476">
        <w:rPr>
          <w:noProof/>
          <w:sz w:val="24"/>
          <w:szCs w:val="24"/>
        </w:rPr>
        <w:t>SCM</w:t>
      </w:r>
      <w:r w:rsidR="00FB741B" w:rsidRPr="007D0476">
        <w:rPr>
          <w:noProof/>
          <w:sz w:val="24"/>
          <w:szCs w:val="24"/>
        </w:rPr>
        <w:t>进行优化，</w:t>
      </w:r>
      <w:r w:rsidR="00FB741B" w:rsidRPr="00716F76">
        <w:rPr>
          <w:rFonts w:eastAsia="宋体" w:hint="eastAsia"/>
          <w:noProof/>
          <w:sz w:val="24"/>
          <w:szCs w:val="24"/>
        </w:rPr>
        <w:t>所设计的</w:t>
      </w:r>
      <w:r w:rsidR="00E03B08">
        <w:rPr>
          <w:rFonts w:eastAsia="宋体" w:hint="eastAsia"/>
          <w:noProof/>
          <w:sz w:val="24"/>
          <w:szCs w:val="24"/>
        </w:rPr>
        <w:t>P</w:t>
      </w:r>
      <w:r w:rsidR="00FB741B">
        <w:rPr>
          <w:rFonts w:eastAsia="宋体" w:hint="eastAsia"/>
          <w:sz w:val="24"/>
          <w:szCs w:val="24"/>
        </w:rPr>
        <w:t>P</w:t>
      </w:r>
      <w:r w:rsidR="00FB741B">
        <w:rPr>
          <w:rFonts w:eastAsia="宋体"/>
          <w:sz w:val="24"/>
          <w:szCs w:val="24"/>
        </w:rPr>
        <w:t>S</w:t>
      </w:r>
      <w:r w:rsidR="00FB741B" w:rsidRPr="00716F76">
        <w:rPr>
          <w:rFonts w:eastAsia="宋体" w:hint="eastAsia"/>
          <w:sz w:val="24"/>
          <w:szCs w:val="24"/>
        </w:rPr>
        <w:t>在</w:t>
      </w:r>
      <w:r w:rsidR="00FB741B" w:rsidRPr="00716F76">
        <w:rPr>
          <w:rFonts w:eastAsia="宋体" w:hint="eastAsia"/>
          <w:noProof/>
          <w:sz w:val="24"/>
          <w:szCs w:val="24"/>
        </w:rPr>
        <w:t>高效率地进行光模式转换的同时，可以实现任意比例的功率分束，分束的</w:t>
      </w:r>
      <w:r w:rsidR="00FB741B" w:rsidRPr="00716F76">
        <w:rPr>
          <w:rFonts w:eastAsia="宋体"/>
          <w:noProof/>
          <w:sz w:val="24"/>
          <w:szCs w:val="24"/>
        </w:rPr>
        <w:t>SPPs</w:t>
      </w:r>
      <w:r w:rsidR="00FB741B" w:rsidRPr="00716F76">
        <w:rPr>
          <w:rFonts w:eastAsia="宋体" w:hint="eastAsia"/>
          <w:noProof/>
          <w:sz w:val="24"/>
          <w:szCs w:val="24"/>
        </w:rPr>
        <w:t>可沿着两个方向定向耦合和传输，具有较强的灵活性。</w:t>
      </w:r>
    </w:p>
    <w:p w14:paraId="22D23B86" w14:textId="4339DCAA" w:rsidR="00972AB0" w:rsidRDefault="00551582" w:rsidP="00972AB0">
      <w:pPr>
        <w:spacing w:line="400" w:lineRule="exact"/>
        <w:ind w:firstLineChars="200" w:firstLine="480"/>
        <w:rPr>
          <w:sz w:val="24"/>
          <w:szCs w:val="24"/>
        </w:rPr>
      </w:pPr>
      <w:r>
        <w:rPr>
          <w:noProof/>
          <w:sz w:val="24"/>
          <w:szCs w:val="24"/>
        </w:rPr>
        <w:t>第</w:t>
      </w:r>
      <w:r>
        <w:rPr>
          <w:rFonts w:hint="eastAsia"/>
          <w:noProof/>
          <w:sz w:val="24"/>
          <w:szCs w:val="24"/>
        </w:rPr>
        <w:t>一</w:t>
      </w:r>
      <w:r w:rsidR="004A027D">
        <w:rPr>
          <w:noProof/>
          <w:sz w:val="24"/>
          <w:szCs w:val="24"/>
        </w:rPr>
        <w:t>节</w:t>
      </w:r>
      <w:r w:rsidR="004A027D">
        <w:rPr>
          <w:rFonts w:hint="eastAsia"/>
          <w:noProof/>
          <w:sz w:val="24"/>
          <w:szCs w:val="24"/>
        </w:rPr>
        <w:t>设计了</w:t>
      </w:r>
      <w:r w:rsidR="003E1CA0">
        <w:rPr>
          <w:rFonts w:hint="eastAsia"/>
          <w:noProof/>
          <w:sz w:val="24"/>
          <w:szCs w:val="24"/>
        </w:rPr>
        <w:t>功率</w:t>
      </w:r>
      <w:r w:rsidR="004A027D">
        <w:rPr>
          <w:noProof/>
          <w:sz w:val="24"/>
          <w:szCs w:val="24"/>
        </w:rPr>
        <w:t>均分的</w:t>
      </w:r>
      <w:r w:rsidR="00054DB1">
        <w:rPr>
          <w:rFonts w:hint="eastAsia"/>
          <w:noProof/>
          <w:sz w:val="24"/>
          <w:szCs w:val="24"/>
        </w:rPr>
        <w:t>双向</w:t>
      </w:r>
      <w:r w:rsidR="00E03B08">
        <w:rPr>
          <w:rFonts w:hint="eastAsia"/>
          <w:noProof/>
          <w:sz w:val="24"/>
          <w:szCs w:val="24"/>
        </w:rPr>
        <w:t>P</w:t>
      </w:r>
      <w:r>
        <w:rPr>
          <w:rFonts w:hint="eastAsia"/>
          <w:noProof/>
          <w:sz w:val="24"/>
          <w:szCs w:val="24"/>
        </w:rPr>
        <w:t>P</w:t>
      </w:r>
      <w:r>
        <w:rPr>
          <w:noProof/>
          <w:sz w:val="24"/>
          <w:szCs w:val="24"/>
        </w:rPr>
        <w:t>S</w:t>
      </w:r>
      <w:r w:rsidR="004A027D">
        <w:rPr>
          <w:rFonts w:hint="eastAsia"/>
          <w:noProof/>
          <w:sz w:val="24"/>
          <w:szCs w:val="24"/>
        </w:rPr>
        <w:t>，在</w:t>
      </w:r>
      <w:r w:rsidR="00957DEB" w:rsidRPr="003A424F">
        <w:rPr>
          <w:rFonts w:hint="eastAsia"/>
          <w:sz w:val="24"/>
          <w:szCs w:val="24"/>
        </w:rPr>
        <w:t>1</w:t>
      </w:r>
      <w:r w:rsidR="00957DEB">
        <w:rPr>
          <w:rFonts w:hint="eastAsia"/>
          <w:sz w:val="24"/>
          <w:szCs w:val="24"/>
        </w:rPr>
        <w:t>.</w:t>
      </w:r>
      <w:r w:rsidR="00957DEB" w:rsidRPr="003A424F">
        <w:rPr>
          <w:rFonts w:hint="eastAsia"/>
          <w:sz w:val="24"/>
          <w:szCs w:val="24"/>
        </w:rPr>
        <w:t>50</w:t>
      </w:r>
      <w:r w:rsidR="00957DEB">
        <w:rPr>
          <w:sz w:val="24"/>
          <w:szCs w:val="24"/>
        </w:rPr>
        <w:t xml:space="preserve"> </w:t>
      </w:r>
      <w:proofErr w:type="spellStart"/>
      <w:r w:rsidR="00957DEB">
        <w:rPr>
          <w:sz w:val="24"/>
          <w:szCs w:val="24"/>
        </w:rPr>
        <w:t>μ</w:t>
      </w:r>
      <w:r w:rsidR="00957DEB" w:rsidRPr="003A424F">
        <w:rPr>
          <w:sz w:val="24"/>
          <w:szCs w:val="24"/>
        </w:rPr>
        <w:t>m</w:t>
      </w:r>
      <w:proofErr w:type="spellEnd"/>
      <w:r w:rsidR="00957DEB" w:rsidRPr="003A424F">
        <w:rPr>
          <w:rFonts w:hint="eastAsia"/>
          <w:sz w:val="24"/>
          <w:szCs w:val="24"/>
        </w:rPr>
        <w:t>到</w:t>
      </w:r>
      <w:r w:rsidR="00957DEB" w:rsidRPr="003A424F">
        <w:rPr>
          <w:rFonts w:hint="eastAsia"/>
          <w:sz w:val="24"/>
          <w:szCs w:val="24"/>
        </w:rPr>
        <w:t>1</w:t>
      </w:r>
      <w:r w:rsidR="00957DEB">
        <w:rPr>
          <w:rFonts w:hint="eastAsia"/>
          <w:sz w:val="24"/>
          <w:szCs w:val="24"/>
        </w:rPr>
        <w:t>.6</w:t>
      </w:r>
      <w:r w:rsidR="00957DEB" w:rsidRPr="003A424F">
        <w:rPr>
          <w:rFonts w:hint="eastAsia"/>
          <w:sz w:val="24"/>
          <w:szCs w:val="24"/>
        </w:rPr>
        <w:t>0</w:t>
      </w:r>
      <w:r w:rsidR="00957DEB">
        <w:rPr>
          <w:sz w:val="24"/>
          <w:szCs w:val="24"/>
        </w:rPr>
        <w:t xml:space="preserve"> </w:t>
      </w:r>
      <w:proofErr w:type="spellStart"/>
      <w:r w:rsidR="00957DEB">
        <w:rPr>
          <w:sz w:val="24"/>
          <w:szCs w:val="24"/>
        </w:rPr>
        <w:t>μ</w:t>
      </w:r>
      <w:r w:rsidR="00957DEB" w:rsidRPr="003A424F">
        <w:rPr>
          <w:sz w:val="24"/>
          <w:szCs w:val="24"/>
        </w:rPr>
        <w:t>m</w:t>
      </w:r>
      <w:proofErr w:type="spellEnd"/>
      <w:r w:rsidR="004A027D">
        <w:rPr>
          <w:rFonts w:hint="eastAsia"/>
          <w:noProof/>
          <w:sz w:val="24"/>
          <w:szCs w:val="24"/>
        </w:rPr>
        <w:t>的</w:t>
      </w:r>
      <w:r w:rsidR="004A027D">
        <w:rPr>
          <w:noProof/>
          <w:sz w:val="24"/>
          <w:szCs w:val="24"/>
        </w:rPr>
        <w:t>波长范围内</w:t>
      </w:r>
      <w:r w:rsidR="004A027D">
        <w:rPr>
          <w:rFonts w:hint="eastAsia"/>
          <w:noProof/>
          <w:sz w:val="24"/>
          <w:szCs w:val="24"/>
        </w:rPr>
        <w:t>，</w:t>
      </w:r>
      <w:r>
        <w:rPr>
          <w:rFonts w:hint="eastAsia"/>
          <w:noProof/>
          <w:sz w:val="24"/>
          <w:szCs w:val="24"/>
        </w:rPr>
        <w:lastRenderedPageBreak/>
        <w:t>分别</w:t>
      </w:r>
      <w:r w:rsidR="004A027D">
        <w:rPr>
          <w:rFonts w:hint="eastAsia"/>
          <w:noProof/>
          <w:sz w:val="24"/>
          <w:szCs w:val="24"/>
        </w:rPr>
        <w:t>耦合</w:t>
      </w:r>
      <w:r w:rsidR="004A027D">
        <w:rPr>
          <w:noProof/>
          <w:sz w:val="24"/>
          <w:szCs w:val="24"/>
        </w:rPr>
        <w:t>到</w:t>
      </w:r>
      <w:r w:rsidR="004A027D">
        <w:rPr>
          <w:rFonts w:hint="eastAsia"/>
          <w:noProof/>
          <w:sz w:val="24"/>
          <w:szCs w:val="24"/>
        </w:rPr>
        <w:t>上侧和右侧</w:t>
      </w:r>
      <w:r>
        <w:rPr>
          <w:rFonts w:hint="eastAsia"/>
          <w:noProof/>
          <w:sz w:val="24"/>
          <w:szCs w:val="24"/>
        </w:rPr>
        <w:t>SPP</w:t>
      </w:r>
      <w:r>
        <w:rPr>
          <w:noProof/>
          <w:sz w:val="24"/>
          <w:szCs w:val="24"/>
        </w:rPr>
        <w:t>s</w:t>
      </w:r>
      <w:r w:rsidR="004A027D">
        <w:rPr>
          <w:rFonts w:hint="eastAsia"/>
          <w:noProof/>
          <w:sz w:val="24"/>
          <w:szCs w:val="24"/>
        </w:rPr>
        <w:t>波导</w:t>
      </w:r>
      <w:r w:rsidR="004A027D">
        <w:rPr>
          <w:noProof/>
          <w:sz w:val="24"/>
          <w:szCs w:val="24"/>
        </w:rPr>
        <w:t>中的</w:t>
      </w:r>
      <w:r w:rsidR="004A027D">
        <w:rPr>
          <w:rFonts w:hint="eastAsia"/>
          <w:noProof/>
          <w:sz w:val="24"/>
          <w:szCs w:val="24"/>
        </w:rPr>
        <w:t>平均效率分别为</w:t>
      </w:r>
      <w:r w:rsidR="004A027D" w:rsidRPr="008345E5">
        <w:rPr>
          <w:rFonts w:hint="eastAsia"/>
          <w:noProof/>
          <w:sz w:val="24"/>
          <w:szCs w:val="24"/>
        </w:rPr>
        <w:t>41.25</w:t>
      </w:r>
      <w:r w:rsidR="004A027D" w:rsidRPr="008345E5">
        <w:rPr>
          <w:noProof/>
          <w:sz w:val="24"/>
          <w:szCs w:val="24"/>
        </w:rPr>
        <w:t>%</w:t>
      </w:r>
      <w:r w:rsidR="004A027D">
        <w:rPr>
          <w:sz w:val="24"/>
          <w:szCs w:val="24"/>
        </w:rPr>
        <w:t>和</w:t>
      </w:r>
      <w:r w:rsidR="004A027D" w:rsidRPr="008345E5">
        <w:rPr>
          <w:rFonts w:hint="eastAsia"/>
          <w:noProof/>
          <w:sz w:val="24"/>
          <w:szCs w:val="24"/>
        </w:rPr>
        <w:t>43.63</w:t>
      </w:r>
      <w:r w:rsidR="004A027D" w:rsidRPr="008345E5">
        <w:rPr>
          <w:noProof/>
          <w:sz w:val="24"/>
          <w:szCs w:val="24"/>
        </w:rPr>
        <w:t>%</w:t>
      </w:r>
      <w:r w:rsidR="004A027D">
        <w:rPr>
          <w:rFonts w:hint="eastAsia"/>
          <w:noProof/>
          <w:sz w:val="24"/>
          <w:szCs w:val="24"/>
        </w:rPr>
        <w:t>；</w:t>
      </w:r>
      <w:r w:rsidR="004A027D">
        <w:rPr>
          <w:noProof/>
          <w:sz w:val="24"/>
          <w:szCs w:val="24"/>
        </w:rPr>
        <w:t>以及</w:t>
      </w:r>
      <w:r>
        <w:rPr>
          <w:rFonts w:hint="eastAsia"/>
          <w:noProof/>
          <w:sz w:val="24"/>
          <w:szCs w:val="24"/>
        </w:rPr>
        <w:t>功率分配</w:t>
      </w:r>
      <w:r w:rsidR="004A027D">
        <w:rPr>
          <w:rFonts w:hint="eastAsia"/>
          <w:noProof/>
          <w:sz w:val="24"/>
          <w:szCs w:val="24"/>
        </w:rPr>
        <w:t>比例为</w:t>
      </w:r>
      <w:r w:rsidR="00FB741B">
        <w:rPr>
          <w:rFonts w:hint="eastAsia"/>
          <w:noProof/>
          <w:sz w:val="24"/>
          <w:szCs w:val="24"/>
        </w:rPr>
        <w:t>3</w:t>
      </w:r>
      <w:r w:rsidR="00FB741B">
        <w:rPr>
          <w:rFonts w:hint="eastAsia"/>
          <w:noProof/>
          <w:sz w:val="24"/>
          <w:szCs w:val="24"/>
        </w:rPr>
        <w:t>：</w:t>
      </w:r>
      <w:r w:rsidR="004A027D">
        <w:rPr>
          <w:noProof/>
          <w:sz w:val="24"/>
          <w:szCs w:val="24"/>
        </w:rPr>
        <w:t>7</w:t>
      </w:r>
      <w:r w:rsidR="004A027D">
        <w:rPr>
          <w:rFonts w:hint="eastAsia"/>
          <w:noProof/>
          <w:sz w:val="24"/>
          <w:szCs w:val="24"/>
        </w:rPr>
        <w:t>的</w:t>
      </w:r>
      <w:r w:rsidR="00054DB1">
        <w:rPr>
          <w:rFonts w:hint="eastAsia"/>
          <w:noProof/>
          <w:sz w:val="24"/>
          <w:szCs w:val="24"/>
        </w:rPr>
        <w:t>双向</w:t>
      </w:r>
      <w:r w:rsidR="00E03B08">
        <w:rPr>
          <w:rFonts w:hint="eastAsia"/>
          <w:noProof/>
          <w:sz w:val="24"/>
          <w:szCs w:val="24"/>
        </w:rPr>
        <w:t>P</w:t>
      </w:r>
      <w:r>
        <w:rPr>
          <w:rFonts w:hint="eastAsia"/>
          <w:noProof/>
          <w:sz w:val="24"/>
          <w:szCs w:val="24"/>
        </w:rPr>
        <w:t>P</w:t>
      </w:r>
      <w:r>
        <w:rPr>
          <w:noProof/>
          <w:sz w:val="24"/>
          <w:szCs w:val="24"/>
        </w:rPr>
        <w:t>S</w:t>
      </w:r>
      <w:r w:rsidR="004A027D">
        <w:rPr>
          <w:rFonts w:hint="eastAsia"/>
          <w:noProof/>
          <w:sz w:val="24"/>
          <w:szCs w:val="24"/>
        </w:rPr>
        <w:t>，</w:t>
      </w:r>
      <w:r w:rsidR="004A027D">
        <w:rPr>
          <w:noProof/>
          <w:sz w:val="24"/>
          <w:szCs w:val="24"/>
        </w:rPr>
        <w:t>其耦合到</w:t>
      </w:r>
      <w:r w:rsidR="004A027D">
        <w:rPr>
          <w:rFonts w:hint="eastAsia"/>
          <w:noProof/>
          <w:sz w:val="24"/>
          <w:szCs w:val="24"/>
        </w:rPr>
        <w:t>上侧和右侧</w:t>
      </w:r>
      <w:r w:rsidR="004A027D">
        <w:rPr>
          <w:noProof/>
          <w:sz w:val="24"/>
          <w:szCs w:val="24"/>
        </w:rPr>
        <w:t>的</w:t>
      </w:r>
      <w:r w:rsidR="004A027D">
        <w:rPr>
          <w:rFonts w:hint="eastAsia"/>
          <w:noProof/>
          <w:sz w:val="24"/>
          <w:szCs w:val="24"/>
        </w:rPr>
        <w:t>SPP</w:t>
      </w:r>
      <w:r w:rsidR="004A027D">
        <w:rPr>
          <w:noProof/>
          <w:sz w:val="24"/>
          <w:szCs w:val="24"/>
        </w:rPr>
        <w:t>s</w:t>
      </w:r>
      <w:r w:rsidR="004A027D">
        <w:rPr>
          <w:noProof/>
          <w:sz w:val="24"/>
          <w:szCs w:val="24"/>
        </w:rPr>
        <w:t>波导中</w:t>
      </w:r>
      <w:r w:rsidR="004A027D">
        <w:rPr>
          <w:rFonts w:hint="eastAsia"/>
          <w:noProof/>
          <w:sz w:val="24"/>
          <w:szCs w:val="24"/>
        </w:rPr>
        <w:t>平均</w:t>
      </w:r>
      <w:r w:rsidR="004A027D">
        <w:rPr>
          <w:noProof/>
          <w:sz w:val="24"/>
          <w:szCs w:val="24"/>
        </w:rPr>
        <w:t>效率分别为</w:t>
      </w:r>
      <w:r w:rsidR="004A027D" w:rsidRPr="008345E5">
        <w:rPr>
          <w:rFonts w:hint="eastAsia"/>
          <w:noProof/>
          <w:sz w:val="24"/>
          <w:szCs w:val="24"/>
        </w:rPr>
        <w:t>60.96</w:t>
      </w:r>
      <w:r w:rsidR="004A027D" w:rsidRPr="008345E5">
        <w:rPr>
          <w:noProof/>
          <w:sz w:val="24"/>
          <w:szCs w:val="24"/>
        </w:rPr>
        <w:t>%</w:t>
      </w:r>
      <w:r w:rsidR="004A027D">
        <w:rPr>
          <w:sz w:val="24"/>
          <w:szCs w:val="24"/>
        </w:rPr>
        <w:t>和</w:t>
      </w:r>
      <w:r w:rsidR="004A027D" w:rsidRPr="008345E5">
        <w:rPr>
          <w:rFonts w:hint="eastAsia"/>
          <w:noProof/>
          <w:sz w:val="24"/>
          <w:szCs w:val="24"/>
        </w:rPr>
        <w:t>25.44</w:t>
      </w:r>
      <w:r w:rsidR="004A027D" w:rsidRPr="008345E5">
        <w:rPr>
          <w:noProof/>
          <w:sz w:val="24"/>
          <w:szCs w:val="24"/>
        </w:rPr>
        <w:t>%</w:t>
      </w:r>
      <w:r>
        <w:rPr>
          <w:rFonts w:hint="eastAsia"/>
          <w:noProof/>
          <w:sz w:val="24"/>
          <w:szCs w:val="24"/>
        </w:rPr>
        <w:t>。</w:t>
      </w:r>
      <w:r>
        <w:rPr>
          <w:noProof/>
          <w:sz w:val="24"/>
          <w:szCs w:val="24"/>
        </w:rPr>
        <w:t>在第</w:t>
      </w:r>
      <w:r>
        <w:rPr>
          <w:rFonts w:hint="eastAsia"/>
          <w:noProof/>
          <w:sz w:val="24"/>
          <w:szCs w:val="24"/>
        </w:rPr>
        <w:t>二</w:t>
      </w:r>
      <w:r w:rsidR="004A027D">
        <w:rPr>
          <w:noProof/>
          <w:sz w:val="24"/>
          <w:szCs w:val="24"/>
        </w:rPr>
        <w:t>节设计了</w:t>
      </w:r>
      <w:r>
        <w:rPr>
          <w:rFonts w:hint="eastAsia"/>
          <w:noProof/>
          <w:sz w:val="24"/>
          <w:szCs w:val="24"/>
        </w:rPr>
        <w:t>功率</w:t>
      </w:r>
      <w:r>
        <w:rPr>
          <w:noProof/>
          <w:sz w:val="24"/>
          <w:szCs w:val="24"/>
        </w:rPr>
        <w:t>分配</w:t>
      </w:r>
      <w:r w:rsidR="004A027D">
        <w:rPr>
          <w:rFonts w:hint="eastAsia"/>
          <w:noProof/>
          <w:sz w:val="24"/>
          <w:szCs w:val="24"/>
        </w:rPr>
        <w:t>比例为</w:t>
      </w:r>
      <w:r w:rsidR="00FB741B">
        <w:rPr>
          <w:rFonts w:hint="eastAsia"/>
          <w:noProof/>
          <w:sz w:val="24"/>
          <w:szCs w:val="24"/>
        </w:rPr>
        <w:t>4</w:t>
      </w:r>
      <w:r w:rsidR="00FB741B">
        <w:rPr>
          <w:rFonts w:hint="eastAsia"/>
          <w:noProof/>
          <w:sz w:val="24"/>
          <w:szCs w:val="24"/>
        </w:rPr>
        <w:t>：</w:t>
      </w:r>
      <w:r w:rsidR="004A027D">
        <w:rPr>
          <w:noProof/>
          <w:sz w:val="24"/>
          <w:szCs w:val="24"/>
        </w:rPr>
        <w:t>6</w:t>
      </w:r>
      <w:r w:rsidR="004A027D">
        <w:rPr>
          <w:noProof/>
          <w:sz w:val="24"/>
          <w:szCs w:val="24"/>
        </w:rPr>
        <w:t>的</w:t>
      </w:r>
      <w:r w:rsidR="00066B8C">
        <w:rPr>
          <w:rFonts w:hint="eastAsia"/>
          <w:noProof/>
          <w:sz w:val="24"/>
          <w:szCs w:val="24"/>
        </w:rPr>
        <w:t>单向</w:t>
      </w:r>
      <w:r w:rsidR="00E03B08">
        <w:rPr>
          <w:rFonts w:hint="eastAsia"/>
          <w:noProof/>
          <w:sz w:val="24"/>
          <w:szCs w:val="24"/>
        </w:rPr>
        <w:t>P</w:t>
      </w:r>
      <w:r>
        <w:rPr>
          <w:rFonts w:hint="eastAsia"/>
          <w:noProof/>
          <w:sz w:val="24"/>
          <w:szCs w:val="24"/>
        </w:rPr>
        <w:t>P</w:t>
      </w:r>
      <w:r>
        <w:rPr>
          <w:noProof/>
          <w:sz w:val="24"/>
          <w:szCs w:val="24"/>
        </w:rPr>
        <w:t>S</w:t>
      </w:r>
      <w:r w:rsidR="004A027D">
        <w:rPr>
          <w:rFonts w:hint="eastAsia"/>
          <w:noProof/>
          <w:sz w:val="24"/>
          <w:szCs w:val="24"/>
        </w:rPr>
        <w:t>，它分别</w:t>
      </w:r>
      <w:r w:rsidR="004A027D">
        <w:rPr>
          <w:noProof/>
          <w:sz w:val="24"/>
          <w:szCs w:val="24"/>
        </w:rPr>
        <w:t>耦合到</w:t>
      </w:r>
      <w:proofErr w:type="spellStart"/>
      <w:r w:rsidR="00C64F68" w:rsidRPr="00066B8C">
        <w:rPr>
          <w:i/>
          <w:sz w:val="24"/>
          <w:szCs w:val="24"/>
        </w:rPr>
        <w:t>spp</w:t>
      </w:r>
      <w:proofErr w:type="spellEnd"/>
      <w:r w:rsidR="00C64F68" w:rsidRPr="00066B8C">
        <w:rPr>
          <w:i/>
          <w:sz w:val="24"/>
          <w:szCs w:val="24"/>
        </w:rPr>
        <w:t xml:space="preserve"> out</w:t>
      </w:r>
      <w:r w:rsidR="00C64F68" w:rsidRPr="00066B8C">
        <w:rPr>
          <w:i/>
          <w:sz w:val="24"/>
          <w:szCs w:val="24"/>
          <w:vertAlign w:val="subscript"/>
        </w:rPr>
        <w:t>1</w:t>
      </w:r>
      <w:r>
        <w:rPr>
          <w:rFonts w:hint="eastAsia"/>
          <w:sz w:val="24"/>
          <w:szCs w:val="24"/>
        </w:rPr>
        <w:t>与</w:t>
      </w:r>
      <w:proofErr w:type="spellStart"/>
      <w:r w:rsidR="00C64F68" w:rsidRPr="00066B8C">
        <w:rPr>
          <w:i/>
          <w:sz w:val="24"/>
          <w:szCs w:val="24"/>
        </w:rPr>
        <w:t>spp</w:t>
      </w:r>
      <w:proofErr w:type="spellEnd"/>
      <w:r w:rsidR="00C64F68" w:rsidRPr="00066B8C">
        <w:rPr>
          <w:i/>
          <w:sz w:val="24"/>
          <w:szCs w:val="24"/>
        </w:rPr>
        <w:t xml:space="preserve"> out</w:t>
      </w:r>
      <w:r w:rsidR="00C64F68">
        <w:rPr>
          <w:i/>
          <w:sz w:val="24"/>
          <w:szCs w:val="24"/>
          <w:vertAlign w:val="subscript"/>
        </w:rPr>
        <w:t>2</w:t>
      </w:r>
      <w:r>
        <w:rPr>
          <w:rFonts w:hint="eastAsia"/>
          <w:sz w:val="24"/>
          <w:szCs w:val="24"/>
        </w:rPr>
        <w:t>处的</w:t>
      </w:r>
      <w:r w:rsidR="004A027D">
        <w:rPr>
          <w:noProof/>
          <w:sz w:val="24"/>
          <w:szCs w:val="24"/>
        </w:rPr>
        <w:t>效率</w:t>
      </w:r>
      <w:r>
        <w:rPr>
          <w:rFonts w:hint="eastAsia"/>
          <w:noProof/>
          <w:sz w:val="24"/>
          <w:szCs w:val="24"/>
        </w:rPr>
        <w:t>分别</w:t>
      </w:r>
      <w:r w:rsidR="004A027D">
        <w:rPr>
          <w:noProof/>
          <w:sz w:val="24"/>
          <w:szCs w:val="24"/>
        </w:rPr>
        <w:t>为</w:t>
      </w:r>
      <w:r w:rsidR="004A027D" w:rsidRPr="00992376">
        <w:rPr>
          <w:rFonts w:hint="eastAsia"/>
          <w:sz w:val="24"/>
          <w:szCs w:val="24"/>
        </w:rPr>
        <w:t>32.73</w:t>
      </w:r>
      <w:r w:rsidR="004A027D" w:rsidRPr="00992376">
        <w:rPr>
          <w:sz w:val="24"/>
          <w:szCs w:val="24"/>
        </w:rPr>
        <w:t>%</w:t>
      </w:r>
      <w:r w:rsidR="004A027D">
        <w:rPr>
          <w:rFonts w:hint="eastAsia"/>
          <w:sz w:val="24"/>
          <w:szCs w:val="24"/>
        </w:rPr>
        <w:t>和</w:t>
      </w:r>
      <w:r w:rsidR="004A027D" w:rsidRPr="00992376">
        <w:rPr>
          <w:rFonts w:hint="eastAsia"/>
          <w:sz w:val="24"/>
          <w:szCs w:val="24"/>
        </w:rPr>
        <w:t>49.37%</w:t>
      </w:r>
      <w:r w:rsidR="004A027D" w:rsidRPr="00992376">
        <w:rPr>
          <w:rFonts w:hint="eastAsia"/>
          <w:sz w:val="24"/>
          <w:szCs w:val="24"/>
        </w:rPr>
        <w:t>。</w:t>
      </w:r>
      <w:r w:rsidR="004A027D">
        <w:rPr>
          <w:rFonts w:hint="eastAsia"/>
          <w:sz w:val="24"/>
          <w:szCs w:val="24"/>
        </w:rPr>
        <w:t>在</w:t>
      </w:r>
      <w:r w:rsidR="004A027D">
        <w:rPr>
          <w:sz w:val="24"/>
          <w:szCs w:val="24"/>
        </w:rPr>
        <w:t>设计器件的过程</w:t>
      </w:r>
      <w:r w:rsidR="004A027D">
        <w:rPr>
          <w:rFonts w:hint="eastAsia"/>
          <w:sz w:val="24"/>
          <w:szCs w:val="24"/>
        </w:rPr>
        <w:t>中</w:t>
      </w:r>
      <w:r w:rsidR="004A027D">
        <w:rPr>
          <w:sz w:val="24"/>
          <w:szCs w:val="24"/>
        </w:rPr>
        <w:t>，分别</w:t>
      </w:r>
      <w:r w:rsidR="004A027D">
        <w:rPr>
          <w:rFonts w:hint="eastAsia"/>
          <w:sz w:val="24"/>
          <w:szCs w:val="24"/>
        </w:rPr>
        <w:t>对比了</w:t>
      </w:r>
      <w:r w:rsidR="004A027D">
        <w:rPr>
          <w:sz w:val="24"/>
          <w:szCs w:val="24"/>
        </w:rPr>
        <w:t>经过</w:t>
      </w:r>
      <w:r w:rsidR="004A027D">
        <w:rPr>
          <w:rFonts w:hint="eastAsia"/>
          <w:sz w:val="24"/>
          <w:szCs w:val="24"/>
        </w:rPr>
        <w:t>算法优化</w:t>
      </w:r>
      <w:r w:rsidR="004A027D">
        <w:rPr>
          <w:sz w:val="24"/>
          <w:szCs w:val="24"/>
        </w:rPr>
        <w:t>前后的</w:t>
      </w:r>
      <w:r w:rsidR="00E03B08">
        <w:rPr>
          <w:rFonts w:hint="eastAsia"/>
          <w:sz w:val="24"/>
          <w:szCs w:val="24"/>
        </w:rPr>
        <w:t>P</w:t>
      </w:r>
      <w:r w:rsidR="000B6ED4">
        <w:rPr>
          <w:sz w:val="24"/>
          <w:szCs w:val="24"/>
        </w:rPr>
        <w:t>PS</w:t>
      </w:r>
      <w:r w:rsidR="004A027D">
        <w:rPr>
          <w:rFonts w:hint="eastAsia"/>
          <w:sz w:val="24"/>
          <w:szCs w:val="24"/>
        </w:rPr>
        <w:t>的</w:t>
      </w:r>
      <w:r w:rsidR="004A027D">
        <w:rPr>
          <w:sz w:val="24"/>
          <w:szCs w:val="24"/>
        </w:rPr>
        <w:t>透射谱</w:t>
      </w:r>
      <w:r w:rsidR="004A027D">
        <w:rPr>
          <w:rFonts w:hint="eastAsia"/>
          <w:sz w:val="24"/>
          <w:szCs w:val="24"/>
        </w:rPr>
        <w:t>效率</w:t>
      </w:r>
      <w:r w:rsidR="004A027D">
        <w:rPr>
          <w:sz w:val="24"/>
          <w:szCs w:val="24"/>
        </w:rPr>
        <w:t>以及</w:t>
      </w:r>
      <w:r w:rsidR="004A027D">
        <w:rPr>
          <w:rFonts w:hint="eastAsia"/>
          <w:sz w:val="24"/>
          <w:szCs w:val="24"/>
        </w:rPr>
        <w:t>场分布</w:t>
      </w:r>
      <w:r w:rsidR="004A027D">
        <w:rPr>
          <w:sz w:val="24"/>
          <w:szCs w:val="24"/>
        </w:rPr>
        <w:t>，并根据</w:t>
      </w:r>
      <w:r w:rsidR="000B6ED4">
        <w:rPr>
          <w:rFonts w:hint="eastAsia"/>
          <w:sz w:val="24"/>
          <w:szCs w:val="24"/>
        </w:rPr>
        <w:t>优化</w:t>
      </w:r>
      <w:r w:rsidR="004A027D">
        <w:rPr>
          <w:sz w:val="24"/>
          <w:szCs w:val="24"/>
        </w:rPr>
        <w:t>结果</w:t>
      </w:r>
      <w:r w:rsidR="004A027D">
        <w:rPr>
          <w:rFonts w:hint="eastAsia"/>
          <w:sz w:val="24"/>
          <w:szCs w:val="24"/>
        </w:rPr>
        <w:t>得到</w:t>
      </w:r>
      <w:r w:rsidR="004A027D">
        <w:rPr>
          <w:sz w:val="24"/>
          <w:szCs w:val="24"/>
        </w:rPr>
        <w:t>了</w:t>
      </w:r>
      <w:r w:rsidR="004A027D">
        <w:rPr>
          <w:rFonts w:hint="eastAsia"/>
          <w:sz w:val="24"/>
          <w:szCs w:val="24"/>
        </w:rPr>
        <w:t>随</w:t>
      </w:r>
      <w:r w:rsidR="004A027D">
        <w:rPr>
          <w:sz w:val="24"/>
          <w:szCs w:val="24"/>
        </w:rPr>
        <w:t>迭代</w:t>
      </w:r>
      <w:r w:rsidR="004A027D">
        <w:rPr>
          <w:rFonts w:hint="eastAsia"/>
          <w:sz w:val="24"/>
          <w:szCs w:val="24"/>
        </w:rPr>
        <w:t>次数变化</w:t>
      </w:r>
      <w:r w:rsidR="004A027D">
        <w:rPr>
          <w:sz w:val="24"/>
          <w:szCs w:val="24"/>
        </w:rPr>
        <w:t>的</w:t>
      </w:r>
      <w:proofErr w:type="spellStart"/>
      <w:r w:rsidR="00C64F68" w:rsidRPr="00066B8C">
        <w:rPr>
          <w:i/>
          <w:sz w:val="24"/>
          <w:szCs w:val="24"/>
        </w:rPr>
        <w:t>ObjV</w:t>
      </w:r>
      <w:proofErr w:type="spellEnd"/>
      <w:r w:rsidR="004A027D">
        <w:rPr>
          <w:sz w:val="24"/>
          <w:szCs w:val="24"/>
        </w:rPr>
        <w:t>曲线图</w:t>
      </w:r>
      <w:r w:rsidR="004A027D">
        <w:rPr>
          <w:rFonts w:hint="eastAsia"/>
          <w:sz w:val="24"/>
          <w:szCs w:val="24"/>
        </w:rPr>
        <w:t>，更加</w:t>
      </w:r>
      <w:r w:rsidR="004A027D">
        <w:rPr>
          <w:sz w:val="24"/>
          <w:szCs w:val="24"/>
        </w:rPr>
        <w:t>直观的说明了</w:t>
      </w:r>
      <w:r w:rsidR="004A027D">
        <w:rPr>
          <w:rFonts w:hint="eastAsia"/>
          <w:sz w:val="24"/>
          <w:szCs w:val="24"/>
        </w:rPr>
        <w:t>MDBS</w:t>
      </w:r>
      <w:r w:rsidR="004A027D">
        <w:rPr>
          <w:rFonts w:hint="eastAsia"/>
          <w:sz w:val="24"/>
          <w:szCs w:val="24"/>
        </w:rPr>
        <w:t>良好</w:t>
      </w:r>
      <w:r w:rsidR="004A027D">
        <w:rPr>
          <w:sz w:val="24"/>
          <w:szCs w:val="24"/>
        </w:rPr>
        <w:t>的优化效果。</w:t>
      </w:r>
    </w:p>
    <w:p w14:paraId="7642417E" w14:textId="77777777" w:rsidR="00972AB0" w:rsidRPr="00972AB0" w:rsidRDefault="00972AB0" w:rsidP="00551582">
      <w:pPr>
        <w:spacing w:line="400" w:lineRule="exact"/>
        <w:ind w:firstLineChars="200" w:firstLine="480"/>
        <w:rPr>
          <w:noProof/>
          <w:sz w:val="24"/>
          <w:szCs w:val="24"/>
        </w:rPr>
      </w:pPr>
    </w:p>
    <w:p w14:paraId="7A71AB0C" w14:textId="0F575814" w:rsidR="00007BA3" w:rsidRDefault="008106EE" w:rsidP="008106EE">
      <w:pPr>
        <w:pStyle w:val="1"/>
        <w:spacing w:after="624"/>
        <w:rPr>
          <w:noProof/>
        </w:rPr>
      </w:pPr>
      <w:bookmarkStart w:id="89" w:name="_Toc38644623"/>
      <w:r>
        <w:rPr>
          <w:rFonts w:hint="eastAsia"/>
          <w:noProof/>
        </w:rPr>
        <w:lastRenderedPageBreak/>
        <w:t>第五章</w:t>
      </w:r>
      <w:r>
        <w:rPr>
          <w:rFonts w:hint="eastAsia"/>
          <w:noProof/>
        </w:rPr>
        <w:t xml:space="preserve"> </w:t>
      </w:r>
      <w:r w:rsidR="00A24657">
        <w:rPr>
          <w:rFonts w:hint="eastAsia"/>
          <w:noProof/>
        </w:rPr>
        <w:t>总结</w:t>
      </w:r>
      <w:bookmarkEnd w:id="89"/>
    </w:p>
    <w:p w14:paraId="3707AD41" w14:textId="1FB02AA2" w:rsidR="00E3360B" w:rsidRDefault="00E3360B" w:rsidP="00E3360B">
      <w:pPr>
        <w:spacing w:line="400" w:lineRule="exact"/>
        <w:ind w:firstLineChars="200" w:firstLine="480"/>
        <w:rPr>
          <w:noProof/>
          <w:sz w:val="24"/>
          <w:szCs w:val="24"/>
        </w:rPr>
      </w:pPr>
      <w:r w:rsidRPr="00E3360B">
        <w:rPr>
          <w:rFonts w:hint="eastAsia"/>
          <w:noProof/>
          <w:sz w:val="24"/>
          <w:szCs w:val="24"/>
        </w:rPr>
        <w:t>本论文基于硅基编码超材料结构提出两种有效的光子器件：硅波导</w:t>
      </w:r>
      <w:r w:rsidRPr="00E3360B">
        <w:rPr>
          <w:noProof/>
          <w:sz w:val="24"/>
          <w:szCs w:val="24"/>
        </w:rPr>
        <w:t>-SPPs</w:t>
      </w:r>
      <w:r w:rsidRPr="00E3360B">
        <w:rPr>
          <w:rFonts w:hint="eastAsia"/>
          <w:noProof/>
          <w:sz w:val="24"/>
          <w:szCs w:val="24"/>
        </w:rPr>
        <w:t>波导耦合器、硅波导</w:t>
      </w:r>
      <w:r w:rsidRPr="00E3360B">
        <w:rPr>
          <w:noProof/>
          <w:sz w:val="24"/>
          <w:szCs w:val="24"/>
        </w:rPr>
        <w:t>-SPPs</w:t>
      </w:r>
      <w:r w:rsidRPr="00E3360B">
        <w:rPr>
          <w:rFonts w:hint="eastAsia"/>
          <w:noProof/>
          <w:sz w:val="24"/>
          <w:szCs w:val="24"/>
        </w:rPr>
        <w:t>波导功率分束器。通过反向设计对上述两种器件进行优化，取得某些性能指标的提升。</w:t>
      </w:r>
      <w:r w:rsidR="003F6D32" w:rsidRPr="006E140A">
        <w:rPr>
          <w:rFonts w:hint="eastAsia"/>
          <w:noProof/>
          <w:sz w:val="24"/>
          <w:szCs w:val="24"/>
        </w:rPr>
        <w:t>论文</w:t>
      </w:r>
      <w:r w:rsidR="003F6D32" w:rsidRPr="006E140A">
        <w:rPr>
          <w:noProof/>
          <w:sz w:val="24"/>
          <w:szCs w:val="24"/>
        </w:rPr>
        <w:t>首先</w:t>
      </w:r>
      <w:r w:rsidR="003F6D32" w:rsidRPr="006E140A">
        <w:rPr>
          <w:rFonts w:hint="eastAsia"/>
          <w:noProof/>
          <w:sz w:val="24"/>
          <w:szCs w:val="24"/>
        </w:rPr>
        <w:t>介绍</w:t>
      </w:r>
      <w:r w:rsidR="003F6D32" w:rsidRPr="006E140A">
        <w:rPr>
          <w:noProof/>
          <w:sz w:val="24"/>
          <w:szCs w:val="24"/>
        </w:rPr>
        <w:t>了硅基光子集成</w:t>
      </w:r>
      <w:r w:rsidR="003F6D32" w:rsidRPr="006E140A">
        <w:rPr>
          <w:rFonts w:hint="eastAsia"/>
          <w:noProof/>
          <w:sz w:val="24"/>
          <w:szCs w:val="24"/>
        </w:rPr>
        <w:t>器件</w:t>
      </w:r>
      <w:r w:rsidR="003F6D32" w:rsidRPr="006E140A">
        <w:rPr>
          <w:noProof/>
          <w:sz w:val="24"/>
          <w:szCs w:val="24"/>
        </w:rPr>
        <w:t>的</w:t>
      </w:r>
      <w:r w:rsidR="003F6D32" w:rsidRPr="006E140A">
        <w:rPr>
          <w:rFonts w:hint="eastAsia"/>
          <w:noProof/>
          <w:sz w:val="24"/>
          <w:szCs w:val="24"/>
        </w:rPr>
        <w:t>背景，</w:t>
      </w:r>
      <w:r w:rsidR="00B37250">
        <w:rPr>
          <w:rFonts w:hint="eastAsia"/>
          <w:noProof/>
          <w:sz w:val="24"/>
          <w:szCs w:val="24"/>
        </w:rPr>
        <w:t>并</w:t>
      </w:r>
      <w:r w:rsidR="003F6D32" w:rsidRPr="006E140A">
        <w:rPr>
          <w:noProof/>
          <w:sz w:val="24"/>
          <w:szCs w:val="24"/>
        </w:rPr>
        <w:t>介绍了</w:t>
      </w:r>
      <w:r w:rsidR="00B37250">
        <w:rPr>
          <w:rFonts w:hint="eastAsia"/>
          <w:noProof/>
          <w:sz w:val="24"/>
          <w:szCs w:val="24"/>
        </w:rPr>
        <w:t>基于</w:t>
      </w:r>
      <w:r w:rsidR="006A35A6">
        <w:rPr>
          <w:rFonts w:hint="eastAsia"/>
          <w:noProof/>
          <w:sz w:val="24"/>
          <w:szCs w:val="24"/>
        </w:rPr>
        <w:t>S</w:t>
      </w:r>
      <w:r w:rsidR="006A35A6">
        <w:rPr>
          <w:noProof/>
          <w:sz w:val="24"/>
          <w:szCs w:val="24"/>
        </w:rPr>
        <w:t>i</w:t>
      </w:r>
      <w:r w:rsidR="004C0F11">
        <w:rPr>
          <w:rFonts w:hint="eastAsia"/>
          <w:noProof/>
          <w:sz w:val="24"/>
          <w:szCs w:val="24"/>
        </w:rPr>
        <w:t>-SPP</w:t>
      </w:r>
      <w:r w:rsidR="004C0F11">
        <w:rPr>
          <w:noProof/>
          <w:sz w:val="24"/>
          <w:szCs w:val="24"/>
        </w:rPr>
        <w:t>s</w:t>
      </w:r>
      <w:r w:rsidR="003F6D32" w:rsidRPr="006E140A">
        <w:rPr>
          <w:rFonts w:hint="eastAsia"/>
          <w:noProof/>
          <w:sz w:val="24"/>
          <w:szCs w:val="24"/>
        </w:rPr>
        <w:t>波导</w:t>
      </w:r>
      <w:r w:rsidR="00B37250">
        <w:rPr>
          <w:rFonts w:hint="eastAsia"/>
          <w:noProof/>
          <w:sz w:val="24"/>
          <w:szCs w:val="24"/>
        </w:rPr>
        <w:t>的</w:t>
      </w:r>
      <w:r w:rsidR="004C0F11">
        <w:rPr>
          <w:rFonts w:hint="eastAsia"/>
          <w:noProof/>
          <w:sz w:val="24"/>
          <w:szCs w:val="24"/>
        </w:rPr>
        <w:t>P</w:t>
      </w:r>
      <w:r w:rsidR="004C0F11">
        <w:rPr>
          <w:noProof/>
          <w:sz w:val="24"/>
          <w:szCs w:val="24"/>
        </w:rPr>
        <w:t>MC</w:t>
      </w:r>
      <w:r w:rsidR="006A35A6">
        <w:rPr>
          <w:rFonts w:hint="eastAsia"/>
          <w:noProof/>
          <w:sz w:val="24"/>
          <w:szCs w:val="24"/>
        </w:rPr>
        <w:t>与</w:t>
      </w:r>
      <w:r w:rsidR="00E03B08">
        <w:rPr>
          <w:rFonts w:hint="eastAsia"/>
          <w:noProof/>
          <w:sz w:val="24"/>
          <w:szCs w:val="24"/>
        </w:rPr>
        <w:t>P</w:t>
      </w:r>
      <w:r w:rsidR="006A35A6">
        <w:rPr>
          <w:rFonts w:hint="eastAsia"/>
          <w:noProof/>
          <w:sz w:val="24"/>
          <w:szCs w:val="24"/>
        </w:rPr>
        <w:t>PS</w:t>
      </w:r>
      <w:r w:rsidR="006A35A6">
        <w:rPr>
          <w:rFonts w:hint="eastAsia"/>
          <w:noProof/>
          <w:sz w:val="24"/>
          <w:szCs w:val="24"/>
        </w:rPr>
        <w:t>发展</w:t>
      </w:r>
      <w:r w:rsidR="006A35A6">
        <w:rPr>
          <w:noProof/>
          <w:sz w:val="24"/>
          <w:szCs w:val="24"/>
        </w:rPr>
        <w:t>现状</w:t>
      </w:r>
      <w:r w:rsidR="006A35A6">
        <w:rPr>
          <w:rFonts w:hint="eastAsia"/>
          <w:noProof/>
          <w:sz w:val="24"/>
          <w:szCs w:val="24"/>
        </w:rPr>
        <w:t>，</w:t>
      </w:r>
      <w:r w:rsidR="003F6D32" w:rsidRPr="006E140A">
        <w:rPr>
          <w:rFonts w:hint="eastAsia"/>
          <w:noProof/>
          <w:sz w:val="24"/>
          <w:szCs w:val="24"/>
        </w:rPr>
        <w:t>基于反向设计方法的硅光器件研究现状，</w:t>
      </w:r>
      <w:r w:rsidR="003F6D32" w:rsidRPr="006E140A">
        <w:rPr>
          <w:noProof/>
          <w:sz w:val="24"/>
          <w:szCs w:val="24"/>
        </w:rPr>
        <w:t>这为</w:t>
      </w:r>
      <w:r w:rsidR="003F6D32" w:rsidRPr="006E140A">
        <w:rPr>
          <w:rFonts w:hint="eastAsia"/>
          <w:noProof/>
          <w:sz w:val="24"/>
          <w:szCs w:val="24"/>
        </w:rPr>
        <w:t>本文所做</w:t>
      </w:r>
      <w:r w:rsidR="003F6D32" w:rsidRPr="006E140A">
        <w:rPr>
          <w:noProof/>
          <w:sz w:val="24"/>
          <w:szCs w:val="24"/>
        </w:rPr>
        <w:t>工作的意义和价值</w:t>
      </w:r>
      <w:r w:rsidR="003F6D32" w:rsidRPr="006E140A">
        <w:rPr>
          <w:rFonts w:hint="eastAsia"/>
          <w:noProof/>
          <w:sz w:val="24"/>
          <w:szCs w:val="24"/>
        </w:rPr>
        <w:t>做出</w:t>
      </w:r>
      <w:r w:rsidR="00CF76EA" w:rsidRPr="006E140A">
        <w:rPr>
          <w:noProof/>
          <w:sz w:val="24"/>
          <w:szCs w:val="24"/>
        </w:rPr>
        <w:t>了说明</w:t>
      </w:r>
      <w:r w:rsidR="00B37250">
        <w:rPr>
          <w:rFonts w:hint="eastAsia"/>
          <w:noProof/>
          <w:sz w:val="24"/>
          <w:szCs w:val="24"/>
        </w:rPr>
        <w:t>。其次</w:t>
      </w:r>
      <w:r w:rsidR="003F6D32" w:rsidRPr="006E140A">
        <w:rPr>
          <w:noProof/>
          <w:sz w:val="24"/>
          <w:szCs w:val="24"/>
        </w:rPr>
        <w:t>对</w:t>
      </w:r>
      <w:r w:rsidR="00CF76EA" w:rsidRPr="006E140A">
        <w:rPr>
          <w:rFonts w:hint="eastAsia"/>
          <w:noProof/>
          <w:sz w:val="24"/>
          <w:szCs w:val="24"/>
        </w:rPr>
        <w:t>硅波导、</w:t>
      </w:r>
      <w:r w:rsidR="00F70A80">
        <w:rPr>
          <w:rFonts w:hint="eastAsia"/>
          <w:noProof/>
          <w:sz w:val="24"/>
          <w:szCs w:val="24"/>
        </w:rPr>
        <w:t>S</w:t>
      </w:r>
      <w:r w:rsidR="00F70A80">
        <w:rPr>
          <w:noProof/>
          <w:sz w:val="24"/>
          <w:szCs w:val="24"/>
        </w:rPr>
        <w:t>P</w:t>
      </w:r>
      <w:r w:rsidR="006A35A6">
        <w:rPr>
          <w:noProof/>
          <w:sz w:val="24"/>
          <w:szCs w:val="24"/>
        </w:rPr>
        <w:t>Ps</w:t>
      </w:r>
      <w:r w:rsidR="00CF76EA" w:rsidRPr="006E140A">
        <w:rPr>
          <w:rFonts w:hint="eastAsia"/>
          <w:noProof/>
          <w:sz w:val="24"/>
          <w:szCs w:val="24"/>
        </w:rPr>
        <w:t>的原理</w:t>
      </w:r>
      <w:r w:rsidR="00CF76EA" w:rsidRPr="006E140A">
        <w:rPr>
          <w:noProof/>
          <w:sz w:val="24"/>
          <w:szCs w:val="24"/>
        </w:rPr>
        <w:t>做出了阐述</w:t>
      </w:r>
      <w:r w:rsidR="00CF76EA" w:rsidRPr="006E140A">
        <w:rPr>
          <w:rFonts w:hint="eastAsia"/>
          <w:noProof/>
          <w:sz w:val="24"/>
          <w:szCs w:val="24"/>
        </w:rPr>
        <w:t>，并介绍</w:t>
      </w:r>
      <w:r w:rsidR="00CF76EA" w:rsidRPr="006E140A">
        <w:rPr>
          <w:noProof/>
          <w:sz w:val="24"/>
          <w:szCs w:val="24"/>
        </w:rPr>
        <w:t>了</w:t>
      </w:r>
      <w:r w:rsidR="00CF76EA" w:rsidRPr="006E140A">
        <w:rPr>
          <w:rFonts w:hint="eastAsia"/>
          <w:noProof/>
          <w:sz w:val="24"/>
          <w:szCs w:val="24"/>
        </w:rPr>
        <w:t>FDTD</w:t>
      </w:r>
      <w:r w:rsidR="00CF76EA" w:rsidRPr="006E140A">
        <w:rPr>
          <w:rFonts w:hint="eastAsia"/>
          <w:noProof/>
          <w:sz w:val="24"/>
          <w:szCs w:val="24"/>
        </w:rPr>
        <w:t>仿真方法；同时对</w:t>
      </w:r>
      <w:r w:rsidR="00CF76EA" w:rsidRPr="006E140A">
        <w:rPr>
          <w:noProof/>
          <w:sz w:val="24"/>
          <w:szCs w:val="24"/>
        </w:rPr>
        <w:t>本文中设计的</w:t>
      </w:r>
      <w:r w:rsidR="00F70A80">
        <w:rPr>
          <w:rFonts w:hint="eastAsia"/>
          <w:noProof/>
          <w:sz w:val="24"/>
          <w:szCs w:val="24"/>
        </w:rPr>
        <w:t>P</w:t>
      </w:r>
      <w:r w:rsidR="00F70A80">
        <w:rPr>
          <w:noProof/>
          <w:sz w:val="24"/>
          <w:szCs w:val="24"/>
        </w:rPr>
        <w:t>MC</w:t>
      </w:r>
      <w:r w:rsidR="00CF76EA" w:rsidRPr="006E140A">
        <w:rPr>
          <w:noProof/>
          <w:sz w:val="24"/>
          <w:szCs w:val="24"/>
        </w:rPr>
        <w:t>的</w:t>
      </w:r>
      <w:r w:rsidR="00CF76EA" w:rsidRPr="006E140A">
        <w:rPr>
          <w:rFonts w:hint="eastAsia"/>
          <w:noProof/>
          <w:sz w:val="24"/>
          <w:szCs w:val="24"/>
        </w:rPr>
        <w:t>工作原理，以及需要</w:t>
      </w:r>
      <w:r w:rsidR="00CF76EA" w:rsidRPr="006E140A">
        <w:rPr>
          <w:noProof/>
          <w:sz w:val="24"/>
          <w:szCs w:val="24"/>
        </w:rPr>
        <w:t>用到的四种优化算法</w:t>
      </w:r>
      <w:r w:rsidR="00CF76EA" w:rsidRPr="006E140A">
        <w:rPr>
          <w:rFonts w:hint="eastAsia"/>
          <w:noProof/>
          <w:sz w:val="24"/>
          <w:szCs w:val="24"/>
        </w:rPr>
        <w:t>的</w:t>
      </w:r>
      <w:r w:rsidR="00CF76EA" w:rsidRPr="006E140A">
        <w:rPr>
          <w:noProof/>
          <w:sz w:val="24"/>
          <w:szCs w:val="24"/>
        </w:rPr>
        <w:t>原理和步骤进行了详细的解释</w:t>
      </w:r>
      <w:r w:rsidR="00CF76EA" w:rsidRPr="006E140A">
        <w:rPr>
          <w:rFonts w:hint="eastAsia"/>
          <w:noProof/>
          <w:sz w:val="24"/>
          <w:szCs w:val="24"/>
        </w:rPr>
        <w:t>。</w:t>
      </w:r>
      <w:r w:rsidR="00B37250">
        <w:rPr>
          <w:rFonts w:hint="eastAsia"/>
          <w:noProof/>
          <w:sz w:val="24"/>
          <w:szCs w:val="24"/>
        </w:rPr>
        <w:t>再次</w:t>
      </w:r>
      <w:r w:rsidR="00CF76EA" w:rsidRPr="006E140A">
        <w:rPr>
          <w:rFonts w:hint="eastAsia"/>
          <w:noProof/>
          <w:sz w:val="24"/>
          <w:szCs w:val="24"/>
        </w:rPr>
        <w:t>利用</w:t>
      </w:r>
      <w:r w:rsidR="00CF76EA" w:rsidRPr="006E140A">
        <w:rPr>
          <w:noProof/>
          <w:sz w:val="24"/>
          <w:szCs w:val="24"/>
        </w:rPr>
        <w:t>四种</w:t>
      </w:r>
      <w:r w:rsidR="00CF76EA" w:rsidRPr="006E140A">
        <w:rPr>
          <w:rFonts w:hint="eastAsia"/>
          <w:noProof/>
          <w:sz w:val="24"/>
          <w:szCs w:val="24"/>
        </w:rPr>
        <w:t>优化</w:t>
      </w:r>
      <w:r w:rsidR="00CF76EA" w:rsidRPr="006E140A">
        <w:rPr>
          <w:noProof/>
          <w:sz w:val="24"/>
          <w:szCs w:val="24"/>
        </w:rPr>
        <w:t>方法对</w:t>
      </w:r>
      <w:r w:rsidR="006A35A6">
        <w:rPr>
          <w:rFonts w:hint="eastAsia"/>
          <w:noProof/>
          <w:sz w:val="24"/>
          <w:szCs w:val="24"/>
        </w:rPr>
        <w:t>S</w:t>
      </w:r>
      <w:r w:rsidR="006A35A6">
        <w:rPr>
          <w:noProof/>
          <w:sz w:val="24"/>
          <w:szCs w:val="24"/>
        </w:rPr>
        <w:t>i</w:t>
      </w:r>
      <w:r w:rsidR="00F70A80">
        <w:rPr>
          <w:rFonts w:hint="eastAsia"/>
          <w:noProof/>
          <w:sz w:val="24"/>
          <w:szCs w:val="24"/>
        </w:rPr>
        <w:t>-SPPs</w:t>
      </w:r>
      <w:r w:rsidR="00CF76EA" w:rsidRPr="006E140A">
        <w:rPr>
          <w:rFonts w:hint="eastAsia"/>
          <w:noProof/>
          <w:sz w:val="24"/>
          <w:szCs w:val="24"/>
        </w:rPr>
        <w:t>波导</w:t>
      </w:r>
      <w:r w:rsidR="006A35A6">
        <w:rPr>
          <w:rFonts w:hint="eastAsia"/>
          <w:noProof/>
          <w:sz w:val="24"/>
          <w:szCs w:val="24"/>
        </w:rPr>
        <w:t>的</w:t>
      </w:r>
      <w:r w:rsidR="00B37250">
        <w:rPr>
          <w:rFonts w:hint="eastAsia"/>
          <w:noProof/>
          <w:sz w:val="24"/>
          <w:szCs w:val="24"/>
        </w:rPr>
        <w:t>P</w:t>
      </w:r>
      <w:r w:rsidR="00B37250">
        <w:rPr>
          <w:noProof/>
          <w:sz w:val="24"/>
          <w:szCs w:val="24"/>
        </w:rPr>
        <w:t>MC</w:t>
      </w:r>
      <w:r w:rsidR="00CF76EA" w:rsidRPr="006E140A">
        <w:rPr>
          <w:rFonts w:hint="eastAsia"/>
          <w:noProof/>
          <w:sz w:val="24"/>
          <w:szCs w:val="24"/>
        </w:rPr>
        <w:t>进行</w:t>
      </w:r>
      <w:r w:rsidR="006A35A6">
        <w:rPr>
          <w:rFonts w:hint="eastAsia"/>
          <w:noProof/>
          <w:sz w:val="24"/>
          <w:szCs w:val="24"/>
        </w:rPr>
        <w:t>设计</w:t>
      </w:r>
      <w:r w:rsidR="00CF76EA" w:rsidRPr="006E140A">
        <w:rPr>
          <w:noProof/>
          <w:sz w:val="24"/>
          <w:szCs w:val="24"/>
        </w:rPr>
        <w:t>，</w:t>
      </w:r>
      <w:r w:rsidR="00787419">
        <w:rPr>
          <w:rFonts w:hint="eastAsia"/>
          <w:noProof/>
          <w:sz w:val="24"/>
          <w:szCs w:val="24"/>
        </w:rPr>
        <w:t>并对</w:t>
      </w:r>
      <w:r w:rsidR="00787419">
        <w:rPr>
          <w:noProof/>
          <w:sz w:val="24"/>
          <w:szCs w:val="24"/>
        </w:rPr>
        <w:t>四种算法的优化效果进行了</w:t>
      </w:r>
      <w:r w:rsidR="00787419">
        <w:rPr>
          <w:rFonts w:hint="eastAsia"/>
          <w:noProof/>
          <w:sz w:val="24"/>
          <w:szCs w:val="24"/>
        </w:rPr>
        <w:t>比较；</w:t>
      </w:r>
      <w:r w:rsidR="006A35A6">
        <w:rPr>
          <w:rFonts w:hint="eastAsia"/>
          <w:noProof/>
          <w:sz w:val="24"/>
          <w:szCs w:val="24"/>
        </w:rPr>
        <w:t>并研究</w:t>
      </w:r>
      <w:r w:rsidR="006A35A6">
        <w:rPr>
          <w:noProof/>
          <w:sz w:val="24"/>
          <w:szCs w:val="24"/>
        </w:rPr>
        <w:t>了</w:t>
      </w:r>
      <w:r w:rsidR="006A35A6" w:rsidRPr="007D0476">
        <w:rPr>
          <w:noProof/>
          <w:sz w:val="24"/>
          <w:szCs w:val="24"/>
        </w:rPr>
        <w:t>不同密度分布的</w:t>
      </w:r>
      <w:r w:rsidR="006A35A6" w:rsidRPr="007D0476">
        <w:rPr>
          <w:noProof/>
          <w:sz w:val="24"/>
          <w:szCs w:val="24"/>
        </w:rPr>
        <w:t>SCM</w:t>
      </w:r>
      <w:r w:rsidR="006A35A6" w:rsidRPr="007D0476">
        <w:rPr>
          <w:noProof/>
          <w:sz w:val="24"/>
          <w:szCs w:val="24"/>
        </w:rPr>
        <w:t>以及不同优化参数对</w:t>
      </w:r>
      <w:r w:rsidR="006A35A6" w:rsidRPr="007D0476">
        <w:rPr>
          <w:noProof/>
          <w:sz w:val="24"/>
          <w:szCs w:val="24"/>
        </w:rPr>
        <w:t>PMC</w:t>
      </w:r>
      <w:r w:rsidR="006A35A6" w:rsidRPr="007D0476">
        <w:rPr>
          <w:noProof/>
          <w:sz w:val="24"/>
          <w:szCs w:val="24"/>
        </w:rPr>
        <w:t>的耦合效率的影响</w:t>
      </w:r>
      <w:r w:rsidR="006A35A6">
        <w:rPr>
          <w:rFonts w:hint="eastAsia"/>
          <w:noProof/>
          <w:sz w:val="24"/>
          <w:szCs w:val="24"/>
        </w:rPr>
        <w:t>。</w:t>
      </w:r>
      <w:r w:rsidR="00B37250">
        <w:rPr>
          <w:rFonts w:hint="eastAsia"/>
          <w:noProof/>
          <w:sz w:val="24"/>
          <w:szCs w:val="24"/>
        </w:rPr>
        <w:t>最后利用</w:t>
      </w:r>
      <w:r w:rsidR="00B37250">
        <w:rPr>
          <w:rFonts w:hint="eastAsia"/>
          <w:noProof/>
          <w:sz w:val="24"/>
          <w:szCs w:val="24"/>
        </w:rPr>
        <w:t>MDBS</w:t>
      </w:r>
      <w:r w:rsidR="00B37250">
        <w:rPr>
          <w:rFonts w:hint="eastAsia"/>
          <w:noProof/>
          <w:sz w:val="24"/>
          <w:szCs w:val="24"/>
        </w:rPr>
        <w:t>算法</w:t>
      </w:r>
      <w:r w:rsidR="00B37250">
        <w:rPr>
          <w:noProof/>
          <w:sz w:val="24"/>
          <w:szCs w:val="24"/>
        </w:rPr>
        <w:t>设计了</w:t>
      </w:r>
      <w:r w:rsidR="00054DB1">
        <w:rPr>
          <w:rFonts w:hint="eastAsia"/>
          <w:noProof/>
          <w:sz w:val="24"/>
          <w:szCs w:val="24"/>
        </w:rPr>
        <w:t>双向</w:t>
      </w:r>
      <w:r w:rsidR="006A35A6">
        <w:rPr>
          <w:rFonts w:hint="eastAsia"/>
          <w:noProof/>
          <w:sz w:val="24"/>
          <w:szCs w:val="24"/>
        </w:rPr>
        <w:t>与</w:t>
      </w:r>
      <w:r w:rsidR="00066B8C">
        <w:rPr>
          <w:rFonts w:hint="eastAsia"/>
          <w:noProof/>
          <w:sz w:val="24"/>
          <w:szCs w:val="24"/>
        </w:rPr>
        <w:t>单向</w:t>
      </w:r>
      <w:r w:rsidR="006A35A6">
        <w:rPr>
          <w:noProof/>
          <w:sz w:val="24"/>
          <w:szCs w:val="24"/>
        </w:rPr>
        <w:t>的</w:t>
      </w:r>
      <w:r w:rsidR="00E03B08">
        <w:rPr>
          <w:rFonts w:hint="eastAsia"/>
          <w:noProof/>
          <w:sz w:val="24"/>
          <w:szCs w:val="24"/>
        </w:rPr>
        <w:t>P</w:t>
      </w:r>
      <w:r w:rsidR="006A35A6">
        <w:rPr>
          <w:noProof/>
          <w:sz w:val="24"/>
          <w:szCs w:val="24"/>
        </w:rPr>
        <w:t>PS</w:t>
      </w:r>
      <w:r w:rsidR="00B37250">
        <w:rPr>
          <w:rFonts w:hint="eastAsia"/>
          <w:noProof/>
          <w:sz w:val="24"/>
          <w:szCs w:val="24"/>
        </w:rPr>
        <w:t>，</w:t>
      </w:r>
      <w:r w:rsidR="006A35A6">
        <w:rPr>
          <w:rFonts w:hint="eastAsia"/>
          <w:noProof/>
          <w:sz w:val="24"/>
          <w:szCs w:val="24"/>
        </w:rPr>
        <w:t>可以</w:t>
      </w:r>
      <w:r w:rsidR="006A35A6" w:rsidRPr="00AB4E35">
        <w:rPr>
          <w:noProof/>
          <w:sz w:val="24"/>
          <w:szCs w:val="24"/>
        </w:rPr>
        <w:t>实现</w:t>
      </w:r>
      <w:r w:rsidR="006A35A6">
        <w:rPr>
          <w:rFonts w:hint="eastAsia"/>
          <w:noProof/>
          <w:sz w:val="24"/>
          <w:szCs w:val="24"/>
        </w:rPr>
        <w:t>在</w:t>
      </w:r>
      <w:r w:rsidR="006A35A6">
        <w:rPr>
          <w:noProof/>
          <w:sz w:val="24"/>
          <w:szCs w:val="24"/>
        </w:rPr>
        <w:t>不同方向上，以任意比例</w:t>
      </w:r>
      <w:r w:rsidR="006A35A6">
        <w:rPr>
          <w:rFonts w:hint="eastAsia"/>
          <w:noProof/>
          <w:sz w:val="24"/>
          <w:szCs w:val="24"/>
        </w:rPr>
        <w:t>进行</w:t>
      </w:r>
      <w:r w:rsidR="006A35A6" w:rsidRPr="00AB4E35">
        <w:rPr>
          <w:noProof/>
          <w:sz w:val="24"/>
          <w:szCs w:val="24"/>
        </w:rPr>
        <w:t>功率分束</w:t>
      </w:r>
      <w:r w:rsidR="006A35A6">
        <w:rPr>
          <w:rFonts w:hint="eastAsia"/>
          <w:noProof/>
          <w:sz w:val="24"/>
          <w:szCs w:val="24"/>
        </w:rPr>
        <w:t>，</w:t>
      </w:r>
      <w:r w:rsidR="006A35A6">
        <w:rPr>
          <w:noProof/>
          <w:sz w:val="24"/>
          <w:szCs w:val="24"/>
        </w:rPr>
        <w:t>同时实现模式</w:t>
      </w:r>
      <w:r w:rsidR="006A35A6" w:rsidRPr="00AB4E35">
        <w:rPr>
          <w:noProof/>
          <w:sz w:val="24"/>
          <w:szCs w:val="24"/>
        </w:rPr>
        <w:t>转换和功率分束</w:t>
      </w:r>
      <w:r w:rsidR="006A35A6" w:rsidRPr="00AB4E35">
        <w:rPr>
          <w:rFonts w:hint="eastAsia"/>
          <w:noProof/>
          <w:sz w:val="24"/>
          <w:szCs w:val="24"/>
        </w:rPr>
        <w:t>的</w:t>
      </w:r>
      <w:r w:rsidR="006A35A6" w:rsidRPr="00AB4E35">
        <w:rPr>
          <w:noProof/>
          <w:sz w:val="24"/>
          <w:szCs w:val="24"/>
        </w:rPr>
        <w:t>功能</w:t>
      </w:r>
      <w:r w:rsidR="006A35A6">
        <w:rPr>
          <w:rFonts w:hint="eastAsia"/>
          <w:noProof/>
          <w:sz w:val="24"/>
          <w:szCs w:val="24"/>
        </w:rPr>
        <w:t>，</w:t>
      </w:r>
      <w:r w:rsidR="006A35A6" w:rsidRPr="00AB4E35">
        <w:rPr>
          <w:noProof/>
          <w:sz w:val="24"/>
          <w:szCs w:val="24"/>
        </w:rPr>
        <w:t>具有较强的灵活性</w:t>
      </w:r>
      <w:r w:rsidR="006A35A6">
        <w:rPr>
          <w:rFonts w:hint="eastAsia"/>
          <w:noProof/>
          <w:sz w:val="24"/>
          <w:szCs w:val="24"/>
        </w:rPr>
        <w:t>。</w:t>
      </w:r>
    </w:p>
    <w:p w14:paraId="736D19FA" w14:textId="68CFF5A0" w:rsidR="006E140A" w:rsidRDefault="006E140A" w:rsidP="006E140A">
      <w:pPr>
        <w:spacing w:line="400" w:lineRule="exact"/>
        <w:ind w:firstLineChars="200" w:firstLine="480"/>
        <w:rPr>
          <w:noProof/>
          <w:sz w:val="24"/>
          <w:szCs w:val="24"/>
        </w:rPr>
      </w:pPr>
      <w:r>
        <w:rPr>
          <w:rFonts w:hint="eastAsia"/>
          <w:noProof/>
          <w:sz w:val="24"/>
          <w:szCs w:val="24"/>
        </w:rPr>
        <w:t>论文</w:t>
      </w:r>
      <w:r>
        <w:rPr>
          <w:noProof/>
          <w:sz w:val="24"/>
          <w:szCs w:val="24"/>
        </w:rPr>
        <w:t>主要的工作</w:t>
      </w:r>
      <w:r>
        <w:rPr>
          <w:rFonts w:hint="eastAsia"/>
          <w:noProof/>
          <w:sz w:val="24"/>
          <w:szCs w:val="24"/>
        </w:rPr>
        <w:t>内容</w:t>
      </w:r>
      <w:r>
        <w:rPr>
          <w:noProof/>
          <w:sz w:val="24"/>
          <w:szCs w:val="24"/>
        </w:rPr>
        <w:t>和创新成果如下：</w:t>
      </w:r>
    </w:p>
    <w:p w14:paraId="69E7502C" w14:textId="79781211" w:rsidR="00E3360B" w:rsidRPr="00E3360B" w:rsidRDefault="006E140A" w:rsidP="00E3360B">
      <w:pPr>
        <w:spacing w:line="400" w:lineRule="exact"/>
        <w:ind w:firstLineChars="200" w:firstLine="480"/>
        <w:rPr>
          <w:rFonts w:eastAsia="宋体"/>
          <w:noProof/>
          <w:sz w:val="24"/>
          <w:szCs w:val="24"/>
        </w:rPr>
      </w:pPr>
      <w:r w:rsidRPr="00E3360B">
        <w:rPr>
          <w:rFonts w:hint="eastAsia"/>
          <w:noProof/>
          <w:sz w:val="24"/>
          <w:szCs w:val="24"/>
        </w:rPr>
        <w:t>（</w:t>
      </w:r>
      <w:r w:rsidRPr="00E3360B">
        <w:rPr>
          <w:rFonts w:hint="eastAsia"/>
          <w:noProof/>
          <w:sz w:val="24"/>
          <w:szCs w:val="24"/>
        </w:rPr>
        <w:t>1</w:t>
      </w:r>
      <w:r w:rsidRPr="00E3360B">
        <w:rPr>
          <w:rFonts w:hint="eastAsia"/>
          <w:noProof/>
          <w:sz w:val="24"/>
          <w:szCs w:val="24"/>
        </w:rPr>
        <w:t>）</w:t>
      </w:r>
      <w:r w:rsidR="00E3360B" w:rsidRPr="00E3360B">
        <w:rPr>
          <w:rFonts w:eastAsia="宋体" w:hint="eastAsia"/>
          <w:noProof/>
          <w:sz w:val="24"/>
          <w:szCs w:val="24"/>
        </w:rPr>
        <w:t>基于</w:t>
      </w:r>
      <w:r w:rsidR="00E3360B" w:rsidRPr="00E3360B">
        <w:rPr>
          <w:rFonts w:eastAsia="宋体"/>
          <w:noProof/>
          <w:sz w:val="24"/>
          <w:szCs w:val="24"/>
        </w:rPr>
        <w:t>SCM</w:t>
      </w:r>
      <w:r w:rsidR="00E3360B" w:rsidRPr="00E3360B">
        <w:rPr>
          <w:rFonts w:eastAsia="宋体" w:hint="eastAsia"/>
          <w:noProof/>
          <w:sz w:val="24"/>
          <w:szCs w:val="24"/>
        </w:rPr>
        <w:t>结构设计了一种新型的高性能硅波导</w:t>
      </w:r>
      <w:r w:rsidR="00E3360B" w:rsidRPr="00E3360B">
        <w:rPr>
          <w:rFonts w:eastAsia="宋体"/>
          <w:noProof/>
          <w:sz w:val="24"/>
          <w:szCs w:val="24"/>
        </w:rPr>
        <w:t>-SPPs</w:t>
      </w:r>
      <w:r w:rsidR="00E3360B" w:rsidRPr="00E3360B">
        <w:rPr>
          <w:rFonts w:eastAsia="宋体" w:hint="eastAsia"/>
          <w:noProof/>
          <w:sz w:val="24"/>
          <w:szCs w:val="24"/>
        </w:rPr>
        <w:t>波导耦合器</w:t>
      </w:r>
      <w:r w:rsidR="006F45E2">
        <w:rPr>
          <w:rFonts w:eastAsia="宋体" w:hint="eastAsia"/>
          <w:noProof/>
          <w:sz w:val="24"/>
          <w:szCs w:val="24"/>
        </w:rPr>
        <w:t>，</w:t>
      </w:r>
      <w:r w:rsidR="006F45E2">
        <w:rPr>
          <w:rFonts w:hint="eastAsia"/>
          <w:noProof/>
          <w:sz w:val="24"/>
          <w:szCs w:val="24"/>
        </w:rPr>
        <w:t>它</w:t>
      </w:r>
      <w:r w:rsidR="006F45E2" w:rsidRPr="00B92A5D">
        <w:rPr>
          <w:rFonts w:hint="eastAsia"/>
          <w:noProof/>
          <w:sz w:val="24"/>
          <w:szCs w:val="24"/>
        </w:rPr>
        <w:t>能够将硅波导的模式高效地耦合成</w:t>
      </w:r>
      <w:r w:rsidR="006F45E2">
        <w:rPr>
          <w:rFonts w:hint="eastAsia"/>
          <w:noProof/>
          <w:sz w:val="24"/>
          <w:szCs w:val="24"/>
        </w:rPr>
        <w:t>M</w:t>
      </w:r>
      <w:r w:rsidR="006F45E2">
        <w:rPr>
          <w:noProof/>
          <w:sz w:val="24"/>
          <w:szCs w:val="24"/>
        </w:rPr>
        <w:t>DM</w:t>
      </w:r>
      <w:r w:rsidR="006F45E2" w:rsidRPr="00B92A5D">
        <w:rPr>
          <w:rFonts w:hint="eastAsia"/>
          <w:noProof/>
          <w:sz w:val="24"/>
          <w:szCs w:val="24"/>
        </w:rPr>
        <w:t>波导中的</w:t>
      </w:r>
      <w:r w:rsidR="006F45E2" w:rsidRPr="00B92A5D">
        <w:rPr>
          <w:rFonts w:hint="eastAsia"/>
          <w:noProof/>
          <w:sz w:val="24"/>
          <w:szCs w:val="24"/>
        </w:rPr>
        <w:t>SPPs</w:t>
      </w:r>
      <w:r w:rsidR="006F45E2" w:rsidRPr="00B92A5D">
        <w:rPr>
          <w:rFonts w:hint="eastAsia"/>
          <w:noProof/>
          <w:sz w:val="24"/>
          <w:szCs w:val="24"/>
        </w:rPr>
        <w:t>模式</w:t>
      </w:r>
      <w:r w:rsidR="00E3360B" w:rsidRPr="00E3360B">
        <w:rPr>
          <w:rFonts w:eastAsia="宋体" w:hint="eastAsia"/>
          <w:noProof/>
          <w:sz w:val="24"/>
          <w:szCs w:val="24"/>
        </w:rPr>
        <w:t>。利用</w:t>
      </w:r>
      <w:r w:rsidR="00E3360B" w:rsidRPr="00E3360B">
        <w:rPr>
          <w:rFonts w:eastAsia="宋体" w:hint="eastAsia"/>
          <w:noProof/>
          <w:sz w:val="24"/>
          <w:szCs w:val="24"/>
        </w:rPr>
        <w:t>G</w:t>
      </w:r>
      <w:r w:rsidR="00E3360B" w:rsidRPr="00E3360B">
        <w:rPr>
          <w:rFonts w:eastAsia="宋体"/>
          <w:noProof/>
          <w:sz w:val="24"/>
          <w:szCs w:val="24"/>
        </w:rPr>
        <w:t>A</w:t>
      </w:r>
      <w:r w:rsidR="00E3360B" w:rsidRPr="00E3360B">
        <w:rPr>
          <w:rFonts w:eastAsia="宋体" w:hint="eastAsia"/>
          <w:noProof/>
          <w:sz w:val="24"/>
          <w:szCs w:val="24"/>
        </w:rPr>
        <w:t>、</w:t>
      </w:r>
      <w:r w:rsidR="00E3360B" w:rsidRPr="00E3360B">
        <w:rPr>
          <w:rFonts w:eastAsia="宋体" w:hint="eastAsia"/>
          <w:noProof/>
          <w:sz w:val="24"/>
          <w:szCs w:val="24"/>
        </w:rPr>
        <w:t>B</w:t>
      </w:r>
      <w:r w:rsidR="00E3360B" w:rsidRPr="00E3360B">
        <w:rPr>
          <w:rFonts w:eastAsia="宋体"/>
          <w:noProof/>
          <w:sz w:val="24"/>
          <w:szCs w:val="24"/>
        </w:rPr>
        <w:t>PSO</w:t>
      </w:r>
      <w:r w:rsidR="00E3360B" w:rsidRPr="00E3360B">
        <w:rPr>
          <w:rFonts w:eastAsia="宋体" w:hint="eastAsia"/>
          <w:noProof/>
          <w:sz w:val="24"/>
          <w:szCs w:val="24"/>
        </w:rPr>
        <w:t>、</w:t>
      </w:r>
      <w:r w:rsidR="00E3360B" w:rsidRPr="00E3360B">
        <w:rPr>
          <w:rFonts w:eastAsia="宋体" w:hint="eastAsia"/>
          <w:noProof/>
          <w:sz w:val="24"/>
          <w:szCs w:val="24"/>
        </w:rPr>
        <w:t>S</w:t>
      </w:r>
      <w:r w:rsidR="00E3360B" w:rsidRPr="00E3360B">
        <w:rPr>
          <w:rFonts w:eastAsia="宋体"/>
          <w:noProof/>
          <w:sz w:val="24"/>
          <w:szCs w:val="24"/>
        </w:rPr>
        <w:t>A</w:t>
      </w:r>
      <w:r w:rsidR="00E3360B" w:rsidRPr="00E3360B">
        <w:rPr>
          <w:rFonts w:eastAsia="宋体" w:hint="eastAsia"/>
          <w:noProof/>
          <w:sz w:val="24"/>
          <w:szCs w:val="24"/>
        </w:rPr>
        <w:t>算法对</w:t>
      </w:r>
      <w:r w:rsidR="00E3360B" w:rsidRPr="00E3360B">
        <w:rPr>
          <w:rFonts w:eastAsia="宋体"/>
          <w:noProof/>
          <w:sz w:val="24"/>
          <w:szCs w:val="24"/>
        </w:rPr>
        <w:t>PMC</w:t>
      </w:r>
      <w:r w:rsidR="00E3360B" w:rsidRPr="00E3360B">
        <w:rPr>
          <w:rFonts w:eastAsia="宋体" w:hint="eastAsia"/>
          <w:noProof/>
          <w:sz w:val="24"/>
          <w:szCs w:val="24"/>
        </w:rPr>
        <w:t>中的</w:t>
      </w:r>
      <w:r w:rsidR="00E3360B" w:rsidRPr="00E3360B">
        <w:rPr>
          <w:rFonts w:eastAsia="宋体"/>
          <w:noProof/>
          <w:sz w:val="24"/>
          <w:szCs w:val="24"/>
        </w:rPr>
        <w:t>SCM</w:t>
      </w:r>
      <w:r w:rsidR="00E3360B" w:rsidRPr="00E3360B">
        <w:rPr>
          <w:rFonts w:eastAsia="宋体" w:hint="eastAsia"/>
          <w:noProof/>
          <w:sz w:val="24"/>
          <w:szCs w:val="24"/>
        </w:rPr>
        <w:t>进行优化，在耦合效率和带宽方面取得一定提升。在此基础上，克服传统单遍历直接二进制搜索算法的不足，提出一种多遍历的</w:t>
      </w:r>
      <w:r w:rsidR="00E3360B" w:rsidRPr="00E3360B">
        <w:rPr>
          <w:rFonts w:eastAsia="宋体"/>
          <w:noProof/>
          <w:sz w:val="24"/>
          <w:szCs w:val="24"/>
        </w:rPr>
        <w:t>MDBS</w:t>
      </w:r>
      <w:r w:rsidR="00E3360B" w:rsidRPr="00E3360B">
        <w:rPr>
          <w:rFonts w:eastAsia="宋体" w:hint="eastAsia"/>
          <w:noProof/>
          <w:sz w:val="24"/>
          <w:szCs w:val="24"/>
        </w:rPr>
        <w:t>算法，可有效增强算法的搜索能力，从而实现宽带宽、高效率的</w:t>
      </w:r>
      <w:r w:rsidR="00E3360B" w:rsidRPr="00E3360B">
        <w:rPr>
          <w:rFonts w:eastAsia="宋体"/>
          <w:noProof/>
          <w:sz w:val="24"/>
          <w:szCs w:val="24"/>
        </w:rPr>
        <w:t>PMC</w:t>
      </w:r>
      <w:r w:rsidR="00E3360B" w:rsidRPr="00E3360B">
        <w:rPr>
          <w:rFonts w:eastAsia="宋体" w:hint="eastAsia"/>
          <w:noProof/>
          <w:sz w:val="24"/>
          <w:szCs w:val="24"/>
        </w:rPr>
        <w:t>。仿真结果证明：优化后的</w:t>
      </w:r>
      <w:r w:rsidR="00E3360B" w:rsidRPr="00E3360B">
        <w:rPr>
          <w:rFonts w:eastAsia="宋体"/>
          <w:noProof/>
          <w:sz w:val="24"/>
          <w:szCs w:val="24"/>
        </w:rPr>
        <w:t>PMC</w:t>
      </w:r>
      <w:r w:rsidR="00E3360B" w:rsidRPr="00E3360B">
        <w:rPr>
          <w:rFonts w:eastAsia="宋体" w:hint="eastAsia"/>
          <w:noProof/>
          <w:sz w:val="24"/>
          <w:szCs w:val="24"/>
        </w:rPr>
        <w:t>在</w:t>
      </w:r>
      <w:r w:rsidR="00E3360B" w:rsidRPr="00E3360B">
        <w:rPr>
          <w:rFonts w:eastAsia="宋体"/>
          <w:noProof/>
          <w:sz w:val="24"/>
          <w:szCs w:val="24"/>
        </w:rPr>
        <w:t>1.45 μm</w:t>
      </w:r>
      <w:r w:rsidR="00E3360B" w:rsidRPr="00E3360B">
        <w:rPr>
          <w:rFonts w:eastAsia="宋体" w:hint="eastAsia"/>
          <w:noProof/>
          <w:sz w:val="24"/>
          <w:szCs w:val="24"/>
        </w:rPr>
        <w:t>到</w:t>
      </w:r>
      <w:r w:rsidR="00E3360B" w:rsidRPr="00E3360B">
        <w:rPr>
          <w:rFonts w:eastAsia="宋体"/>
          <w:noProof/>
          <w:sz w:val="24"/>
          <w:szCs w:val="24"/>
        </w:rPr>
        <w:t>1.65 μm</w:t>
      </w:r>
      <w:r w:rsidR="00E3360B" w:rsidRPr="00E3360B">
        <w:rPr>
          <w:rFonts w:eastAsia="宋体" w:hint="eastAsia"/>
          <w:noProof/>
          <w:sz w:val="24"/>
          <w:szCs w:val="24"/>
        </w:rPr>
        <w:t>的波长范围内，平均耦合效率超过</w:t>
      </w:r>
      <w:r w:rsidR="00E3360B" w:rsidRPr="00E3360B">
        <w:rPr>
          <w:rFonts w:eastAsia="宋体"/>
          <w:noProof/>
          <w:sz w:val="24"/>
          <w:szCs w:val="24"/>
        </w:rPr>
        <w:t>93%</w:t>
      </w:r>
      <w:r w:rsidR="00E3360B" w:rsidRPr="00E3360B">
        <w:rPr>
          <w:rFonts w:eastAsia="宋体" w:hint="eastAsia"/>
          <w:noProof/>
          <w:sz w:val="24"/>
          <w:szCs w:val="24"/>
        </w:rPr>
        <w:t>，带宽和耦合效率在当前具有较强的竞争力。此外，论文还重点针对不同密度分布的</w:t>
      </w:r>
      <w:r w:rsidR="00E3360B" w:rsidRPr="00E3360B">
        <w:rPr>
          <w:rFonts w:eastAsia="宋体"/>
          <w:noProof/>
          <w:sz w:val="24"/>
          <w:szCs w:val="24"/>
        </w:rPr>
        <w:t>SCM</w:t>
      </w:r>
      <w:r w:rsidR="00E3360B" w:rsidRPr="00E3360B">
        <w:rPr>
          <w:rFonts w:eastAsia="宋体" w:hint="eastAsia"/>
          <w:noProof/>
          <w:sz w:val="24"/>
          <w:szCs w:val="24"/>
        </w:rPr>
        <w:t>以及不同优化参数对</w:t>
      </w:r>
      <w:r w:rsidR="00E3360B" w:rsidRPr="00E3360B">
        <w:rPr>
          <w:rFonts w:eastAsia="宋体"/>
          <w:noProof/>
          <w:sz w:val="24"/>
          <w:szCs w:val="24"/>
        </w:rPr>
        <w:t>PMC</w:t>
      </w:r>
      <w:r w:rsidR="00E3360B" w:rsidRPr="00E3360B">
        <w:rPr>
          <w:rFonts w:eastAsia="宋体" w:hint="eastAsia"/>
          <w:noProof/>
          <w:sz w:val="24"/>
          <w:szCs w:val="24"/>
        </w:rPr>
        <w:t>的耦合效率的影响进行讨论，从而得到最优的仿真参数设置。</w:t>
      </w:r>
    </w:p>
    <w:p w14:paraId="6A52C3D8" w14:textId="7798EC5E" w:rsidR="00E3360B" w:rsidRPr="00E3360B" w:rsidRDefault="00E3360B" w:rsidP="00E3360B">
      <w:pPr>
        <w:widowControl/>
        <w:shd w:val="clear" w:color="auto" w:fill="FFFFFF"/>
        <w:spacing w:line="400" w:lineRule="exact"/>
        <w:ind w:firstLineChars="200" w:firstLine="480"/>
        <w:rPr>
          <w:rFonts w:eastAsia="宋体"/>
          <w:noProof/>
          <w:sz w:val="24"/>
          <w:szCs w:val="24"/>
        </w:rPr>
      </w:pPr>
      <w:r w:rsidRPr="00E3360B">
        <w:rPr>
          <w:rFonts w:eastAsia="宋体" w:hint="eastAsia"/>
          <w:noProof/>
          <w:sz w:val="24"/>
          <w:szCs w:val="24"/>
        </w:rPr>
        <w:t>（</w:t>
      </w:r>
      <w:r w:rsidRPr="00E3360B">
        <w:rPr>
          <w:rFonts w:eastAsia="宋体" w:hint="eastAsia"/>
          <w:noProof/>
          <w:sz w:val="24"/>
          <w:szCs w:val="24"/>
        </w:rPr>
        <w:t>2</w:t>
      </w:r>
      <w:r w:rsidRPr="00E3360B">
        <w:rPr>
          <w:rFonts w:eastAsia="宋体" w:hint="eastAsia"/>
          <w:noProof/>
          <w:sz w:val="24"/>
          <w:szCs w:val="24"/>
        </w:rPr>
        <w:t>）基于</w:t>
      </w:r>
      <w:r w:rsidRPr="00E3360B">
        <w:rPr>
          <w:rFonts w:eastAsia="宋体" w:hint="eastAsia"/>
          <w:sz w:val="24"/>
          <w:szCs w:val="24"/>
        </w:rPr>
        <w:t>硅波导</w:t>
      </w:r>
      <w:r w:rsidRPr="00E3360B">
        <w:rPr>
          <w:rFonts w:eastAsia="宋体"/>
          <w:sz w:val="24"/>
          <w:szCs w:val="24"/>
        </w:rPr>
        <w:t>-SPPs</w:t>
      </w:r>
      <w:r w:rsidRPr="00E3360B">
        <w:rPr>
          <w:rFonts w:eastAsia="宋体" w:hint="eastAsia"/>
          <w:sz w:val="24"/>
          <w:szCs w:val="24"/>
        </w:rPr>
        <w:t>波导耦合器结构</w:t>
      </w:r>
      <w:r w:rsidRPr="00E3360B">
        <w:rPr>
          <w:rFonts w:eastAsia="宋体" w:hint="eastAsia"/>
          <w:noProof/>
          <w:sz w:val="24"/>
          <w:szCs w:val="24"/>
        </w:rPr>
        <w:t>，提出</w:t>
      </w:r>
      <w:r w:rsidR="00E71771">
        <w:rPr>
          <w:rFonts w:eastAsia="宋体" w:hint="eastAsia"/>
          <w:noProof/>
          <w:sz w:val="24"/>
          <w:szCs w:val="24"/>
        </w:rPr>
        <w:t>了</w:t>
      </w:r>
      <w:r w:rsidRPr="00E3360B">
        <w:rPr>
          <w:rFonts w:eastAsia="宋体" w:hint="eastAsia"/>
          <w:noProof/>
          <w:sz w:val="24"/>
          <w:szCs w:val="24"/>
        </w:rPr>
        <w:t>一种有效的</w:t>
      </w:r>
      <w:r w:rsidRPr="00E3360B">
        <w:rPr>
          <w:rFonts w:eastAsia="宋体" w:hint="eastAsia"/>
          <w:sz w:val="24"/>
          <w:szCs w:val="24"/>
        </w:rPr>
        <w:t>硅波导</w:t>
      </w:r>
      <w:r w:rsidRPr="00E3360B">
        <w:rPr>
          <w:rFonts w:eastAsia="宋体"/>
          <w:sz w:val="24"/>
          <w:szCs w:val="24"/>
        </w:rPr>
        <w:t>-SPPs</w:t>
      </w:r>
      <w:r w:rsidRPr="00E3360B">
        <w:rPr>
          <w:rFonts w:eastAsia="宋体" w:hint="eastAsia"/>
          <w:sz w:val="24"/>
          <w:szCs w:val="24"/>
        </w:rPr>
        <w:t>波导功率分束器</w:t>
      </w:r>
      <w:r w:rsidRPr="00E3360B">
        <w:rPr>
          <w:rFonts w:eastAsia="宋体" w:hint="eastAsia"/>
          <w:noProof/>
          <w:sz w:val="24"/>
          <w:szCs w:val="24"/>
        </w:rPr>
        <w:t>。通过</w:t>
      </w:r>
      <w:r w:rsidRPr="00E3360B">
        <w:rPr>
          <w:rFonts w:eastAsia="宋体"/>
          <w:noProof/>
          <w:sz w:val="24"/>
          <w:szCs w:val="24"/>
        </w:rPr>
        <w:t>MDBS</w:t>
      </w:r>
      <w:r w:rsidRPr="00E3360B">
        <w:rPr>
          <w:rFonts w:eastAsia="宋体" w:hint="eastAsia"/>
          <w:noProof/>
          <w:sz w:val="24"/>
          <w:szCs w:val="24"/>
        </w:rPr>
        <w:t>算法对</w:t>
      </w:r>
      <w:r w:rsidRPr="00E3360B">
        <w:rPr>
          <w:rFonts w:eastAsia="宋体"/>
          <w:noProof/>
          <w:sz w:val="24"/>
          <w:szCs w:val="24"/>
        </w:rPr>
        <w:t>SCM</w:t>
      </w:r>
      <w:r w:rsidRPr="00E3360B">
        <w:rPr>
          <w:rFonts w:eastAsia="宋体" w:hint="eastAsia"/>
          <w:noProof/>
          <w:sz w:val="24"/>
          <w:szCs w:val="24"/>
        </w:rPr>
        <w:t>进行优化，所设计的</w:t>
      </w:r>
      <w:r w:rsidRPr="00E3360B">
        <w:rPr>
          <w:rFonts w:eastAsia="宋体" w:hint="eastAsia"/>
          <w:sz w:val="24"/>
          <w:szCs w:val="24"/>
        </w:rPr>
        <w:t>功率分束器在</w:t>
      </w:r>
      <w:r w:rsidRPr="00E3360B">
        <w:rPr>
          <w:rFonts w:eastAsia="宋体" w:hint="eastAsia"/>
          <w:noProof/>
          <w:sz w:val="24"/>
          <w:szCs w:val="24"/>
        </w:rPr>
        <w:t>高效率地进行光模式转换的同时，可以实现任意比例的功率分束，分束的</w:t>
      </w:r>
      <w:r w:rsidRPr="00E3360B">
        <w:rPr>
          <w:rFonts w:eastAsia="宋体"/>
          <w:noProof/>
          <w:sz w:val="24"/>
          <w:szCs w:val="24"/>
        </w:rPr>
        <w:t>SPPs</w:t>
      </w:r>
      <w:r w:rsidRPr="00E3360B">
        <w:rPr>
          <w:rFonts w:eastAsia="宋体" w:hint="eastAsia"/>
          <w:noProof/>
          <w:sz w:val="24"/>
          <w:szCs w:val="24"/>
        </w:rPr>
        <w:t>可沿着两个方向定向耦合和传输，具有较强的灵活性。仿真结果证明：在</w:t>
      </w:r>
      <w:r w:rsidRPr="00E3360B">
        <w:rPr>
          <w:rFonts w:eastAsia="宋体"/>
          <w:noProof/>
          <w:sz w:val="24"/>
          <w:szCs w:val="24"/>
        </w:rPr>
        <w:t>1.50 μm</w:t>
      </w:r>
      <w:r w:rsidRPr="00E3360B">
        <w:rPr>
          <w:rFonts w:eastAsia="宋体" w:hint="eastAsia"/>
          <w:noProof/>
          <w:sz w:val="24"/>
          <w:szCs w:val="24"/>
        </w:rPr>
        <w:t>到</w:t>
      </w:r>
      <w:r w:rsidRPr="00E3360B">
        <w:rPr>
          <w:rFonts w:eastAsia="宋体"/>
          <w:noProof/>
          <w:sz w:val="24"/>
          <w:szCs w:val="24"/>
        </w:rPr>
        <w:t>1.60 μm</w:t>
      </w:r>
      <w:r w:rsidRPr="00E3360B">
        <w:rPr>
          <w:rFonts w:eastAsia="宋体" w:hint="eastAsia"/>
          <w:noProof/>
          <w:sz w:val="24"/>
          <w:szCs w:val="24"/>
        </w:rPr>
        <w:t>的带宽范围内，当所设定的目标分束比例为</w:t>
      </w:r>
      <w:r w:rsidRPr="00E3360B">
        <w:rPr>
          <w:rFonts w:eastAsia="宋体"/>
          <w:noProof/>
          <w:sz w:val="24"/>
          <w:szCs w:val="24"/>
        </w:rPr>
        <w:t>5</w:t>
      </w:r>
      <w:r w:rsidRPr="00E3360B">
        <w:rPr>
          <w:rFonts w:eastAsia="宋体" w:hint="eastAsia"/>
          <w:noProof/>
          <w:sz w:val="24"/>
          <w:szCs w:val="24"/>
        </w:rPr>
        <w:t>：</w:t>
      </w:r>
      <w:r w:rsidRPr="00E3360B">
        <w:rPr>
          <w:rFonts w:eastAsia="宋体"/>
          <w:noProof/>
          <w:sz w:val="24"/>
          <w:szCs w:val="24"/>
        </w:rPr>
        <w:t>5</w:t>
      </w:r>
      <w:r w:rsidRPr="00E3360B">
        <w:rPr>
          <w:rFonts w:eastAsia="宋体" w:hint="eastAsia"/>
          <w:noProof/>
          <w:sz w:val="24"/>
          <w:szCs w:val="24"/>
        </w:rPr>
        <w:t>，</w:t>
      </w:r>
      <w:r w:rsidRPr="00E3360B">
        <w:rPr>
          <w:rFonts w:eastAsia="宋体"/>
          <w:noProof/>
          <w:sz w:val="24"/>
          <w:szCs w:val="24"/>
        </w:rPr>
        <w:t>3</w:t>
      </w:r>
      <w:r w:rsidRPr="00E3360B">
        <w:rPr>
          <w:rFonts w:eastAsia="宋体" w:hint="eastAsia"/>
          <w:noProof/>
          <w:sz w:val="24"/>
          <w:szCs w:val="24"/>
        </w:rPr>
        <w:t>：</w:t>
      </w:r>
      <w:r w:rsidRPr="00E3360B">
        <w:rPr>
          <w:rFonts w:eastAsia="宋体"/>
          <w:noProof/>
          <w:sz w:val="24"/>
          <w:szCs w:val="24"/>
        </w:rPr>
        <w:t>7</w:t>
      </w:r>
      <w:r w:rsidRPr="00E3360B">
        <w:rPr>
          <w:rFonts w:eastAsia="宋体" w:hint="eastAsia"/>
          <w:noProof/>
          <w:sz w:val="24"/>
          <w:szCs w:val="24"/>
        </w:rPr>
        <w:t>，</w:t>
      </w:r>
      <w:r w:rsidRPr="00E3360B">
        <w:rPr>
          <w:rFonts w:eastAsia="宋体"/>
          <w:noProof/>
          <w:sz w:val="24"/>
          <w:szCs w:val="24"/>
        </w:rPr>
        <w:t>4</w:t>
      </w:r>
      <w:r w:rsidRPr="00E3360B">
        <w:rPr>
          <w:rFonts w:eastAsia="宋体" w:hint="eastAsia"/>
          <w:noProof/>
          <w:sz w:val="24"/>
          <w:szCs w:val="24"/>
        </w:rPr>
        <w:t>：</w:t>
      </w:r>
      <w:r w:rsidRPr="00E3360B">
        <w:rPr>
          <w:rFonts w:eastAsia="宋体"/>
          <w:noProof/>
          <w:sz w:val="24"/>
          <w:szCs w:val="24"/>
        </w:rPr>
        <w:t>6</w:t>
      </w:r>
      <w:r w:rsidRPr="00E3360B">
        <w:rPr>
          <w:rFonts w:eastAsia="宋体" w:hint="eastAsia"/>
          <w:noProof/>
          <w:sz w:val="24"/>
          <w:szCs w:val="24"/>
        </w:rPr>
        <w:t>时，所对应的实际平均分束功率分别为</w:t>
      </w:r>
      <w:r w:rsidRPr="00E3360B">
        <w:rPr>
          <w:rFonts w:eastAsia="宋体"/>
          <w:noProof/>
          <w:sz w:val="24"/>
          <w:szCs w:val="24"/>
        </w:rPr>
        <w:t>41.25 %</w:t>
      </w:r>
      <w:r w:rsidRPr="00E3360B">
        <w:rPr>
          <w:rFonts w:eastAsia="宋体" w:hint="eastAsia"/>
          <w:noProof/>
          <w:sz w:val="24"/>
          <w:szCs w:val="24"/>
        </w:rPr>
        <w:t>：</w:t>
      </w:r>
      <w:r w:rsidRPr="00E3360B">
        <w:rPr>
          <w:rFonts w:eastAsia="宋体"/>
          <w:noProof/>
          <w:sz w:val="24"/>
          <w:szCs w:val="24"/>
        </w:rPr>
        <w:t>43.63%</w:t>
      </w:r>
      <w:r w:rsidRPr="00E3360B">
        <w:rPr>
          <w:rFonts w:eastAsia="宋体" w:hint="eastAsia"/>
          <w:noProof/>
          <w:sz w:val="24"/>
          <w:szCs w:val="24"/>
        </w:rPr>
        <w:t>，</w:t>
      </w:r>
      <w:r w:rsidRPr="00E3360B">
        <w:rPr>
          <w:rFonts w:eastAsia="宋体"/>
          <w:noProof/>
          <w:sz w:val="24"/>
          <w:szCs w:val="24"/>
        </w:rPr>
        <w:t>25.44%</w:t>
      </w:r>
      <w:r w:rsidRPr="00E3360B">
        <w:rPr>
          <w:rFonts w:eastAsia="宋体" w:hint="eastAsia"/>
          <w:noProof/>
          <w:sz w:val="24"/>
          <w:szCs w:val="24"/>
        </w:rPr>
        <w:t>：</w:t>
      </w:r>
      <w:r w:rsidRPr="00E3360B">
        <w:rPr>
          <w:rFonts w:eastAsia="宋体"/>
          <w:noProof/>
          <w:sz w:val="24"/>
          <w:szCs w:val="24"/>
        </w:rPr>
        <w:t>60.96%</w:t>
      </w:r>
      <w:r w:rsidRPr="00E3360B">
        <w:rPr>
          <w:rFonts w:eastAsia="宋体" w:hint="eastAsia"/>
          <w:noProof/>
          <w:sz w:val="24"/>
          <w:szCs w:val="24"/>
        </w:rPr>
        <w:t>，</w:t>
      </w:r>
      <w:r w:rsidRPr="00E3360B">
        <w:rPr>
          <w:rFonts w:eastAsia="宋体"/>
          <w:noProof/>
          <w:sz w:val="24"/>
          <w:szCs w:val="24"/>
        </w:rPr>
        <w:t>32.73%</w:t>
      </w:r>
      <w:r w:rsidRPr="00E3360B">
        <w:rPr>
          <w:rFonts w:eastAsia="宋体" w:hint="eastAsia"/>
          <w:noProof/>
          <w:sz w:val="24"/>
          <w:szCs w:val="24"/>
        </w:rPr>
        <w:t>：</w:t>
      </w:r>
      <w:r w:rsidRPr="00E3360B">
        <w:rPr>
          <w:rFonts w:eastAsia="宋体"/>
          <w:noProof/>
          <w:sz w:val="24"/>
          <w:szCs w:val="24"/>
        </w:rPr>
        <w:t>49.37%</w:t>
      </w:r>
      <w:r w:rsidRPr="00E3360B">
        <w:rPr>
          <w:rFonts w:eastAsia="宋体" w:hint="eastAsia"/>
          <w:noProof/>
          <w:sz w:val="24"/>
          <w:szCs w:val="24"/>
        </w:rPr>
        <w:t>，</w:t>
      </w:r>
      <w:r w:rsidR="008B30BA">
        <w:rPr>
          <w:rFonts w:eastAsia="宋体" w:hint="eastAsia"/>
          <w:noProof/>
          <w:sz w:val="24"/>
          <w:szCs w:val="24"/>
        </w:rPr>
        <w:t>仿真</w:t>
      </w:r>
      <w:r w:rsidR="008B30BA">
        <w:rPr>
          <w:rFonts w:eastAsia="宋体"/>
          <w:noProof/>
          <w:sz w:val="24"/>
          <w:szCs w:val="24"/>
        </w:rPr>
        <w:t>结果比较接近理想效果。</w:t>
      </w:r>
    </w:p>
    <w:p w14:paraId="57ABC2D2" w14:textId="77777777" w:rsidR="006A35A6" w:rsidRPr="006A35A6" w:rsidRDefault="006A35A6" w:rsidP="006A35A6">
      <w:pPr>
        <w:widowControl/>
        <w:shd w:val="clear" w:color="auto" w:fill="FFFFFF"/>
        <w:spacing w:line="400" w:lineRule="exact"/>
        <w:ind w:firstLineChars="200" w:firstLine="480"/>
        <w:rPr>
          <w:rFonts w:eastAsia="宋体"/>
          <w:noProof/>
          <w:sz w:val="24"/>
          <w:szCs w:val="24"/>
        </w:rPr>
      </w:pPr>
      <w:r w:rsidRPr="006A35A6">
        <w:rPr>
          <w:rFonts w:eastAsia="宋体"/>
          <w:noProof/>
          <w:sz w:val="24"/>
          <w:szCs w:val="24"/>
        </w:rPr>
        <w:t>显然，本论文基于</w:t>
      </w:r>
      <w:r w:rsidRPr="006A35A6">
        <w:rPr>
          <w:rFonts w:eastAsia="宋体"/>
          <w:noProof/>
          <w:sz w:val="24"/>
          <w:szCs w:val="24"/>
        </w:rPr>
        <w:t>SCM</w:t>
      </w:r>
      <w:r w:rsidRPr="006A35A6">
        <w:rPr>
          <w:rFonts w:eastAsia="宋体"/>
          <w:noProof/>
          <w:sz w:val="24"/>
          <w:szCs w:val="24"/>
        </w:rPr>
        <w:t>和演进</w:t>
      </w:r>
      <w:r w:rsidRPr="006A35A6">
        <w:rPr>
          <w:rFonts w:eastAsia="宋体" w:hint="eastAsia"/>
          <w:noProof/>
          <w:sz w:val="24"/>
          <w:szCs w:val="24"/>
        </w:rPr>
        <w:t>与</w:t>
      </w:r>
      <w:r w:rsidRPr="006A35A6">
        <w:rPr>
          <w:rFonts w:eastAsia="宋体"/>
          <w:noProof/>
          <w:sz w:val="24"/>
          <w:szCs w:val="24"/>
        </w:rPr>
        <w:t>搜索算法，设计了两种高效的</w:t>
      </w:r>
      <w:r w:rsidRPr="006A35A6">
        <w:rPr>
          <w:rFonts w:eastAsia="宋体" w:hint="eastAsia"/>
          <w:noProof/>
          <w:sz w:val="24"/>
          <w:szCs w:val="24"/>
        </w:rPr>
        <w:t>硅基</w:t>
      </w:r>
      <w:r w:rsidRPr="006A35A6">
        <w:rPr>
          <w:rFonts w:eastAsia="宋体"/>
          <w:noProof/>
          <w:sz w:val="24"/>
          <w:szCs w:val="24"/>
        </w:rPr>
        <w:t>表面等离激元波导器件。上述工作不仅提升了器件的性能和灵活度，可</w:t>
      </w:r>
      <w:r w:rsidRPr="006A35A6">
        <w:rPr>
          <w:rFonts w:eastAsia="宋体" w:hint="eastAsia"/>
          <w:noProof/>
          <w:sz w:val="24"/>
          <w:szCs w:val="24"/>
        </w:rPr>
        <w:t>被</w:t>
      </w:r>
      <w:r w:rsidRPr="006A35A6">
        <w:rPr>
          <w:rFonts w:eastAsia="宋体"/>
          <w:noProof/>
          <w:sz w:val="24"/>
          <w:szCs w:val="24"/>
        </w:rPr>
        <w:t>广泛应用在表</w:t>
      </w:r>
      <w:r w:rsidRPr="006A35A6">
        <w:rPr>
          <w:rFonts w:eastAsia="宋体"/>
          <w:noProof/>
          <w:sz w:val="24"/>
          <w:szCs w:val="24"/>
        </w:rPr>
        <w:lastRenderedPageBreak/>
        <w:t>面等离激元光芯片中</w:t>
      </w:r>
      <w:r w:rsidRPr="006A35A6">
        <w:rPr>
          <w:rFonts w:eastAsia="宋体" w:hint="eastAsia"/>
          <w:noProof/>
          <w:sz w:val="24"/>
          <w:szCs w:val="24"/>
        </w:rPr>
        <w:t>，</w:t>
      </w:r>
      <w:r w:rsidRPr="006A35A6">
        <w:rPr>
          <w:rFonts w:eastAsia="宋体"/>
          <w:noProof/>
          <w:sz w:val="24"/>
          <w:szCs w:val="24"/>
        </w:rPr>
        <w:t>此外提出了一种全面的基于</w:t>
      </w:r>
      <w:r w:rsidRPr="006A35A6">
        <w:rPr>
          <w:rFonts w:eastAsia="宋体"/>
          <w:noProof/>
          <w:sz w:val="24"/>
          <w:szCs w:val="24"/>
        </w:rPr>
        <w:t>SCM</w:t>
      </w:r>
      <w:r w:rsidRPr="006A35A6">
        <w:rPr>
          <w:rFonts w:eastAsia="宋体"/>
          <w:noProof/>
          <w:sz w:val="24"/>
          <w:szCs w:val="24"/>
        </w:rPr>
        <w:t>光器件的优化方法，对于光器件的反向设计和优化具有一定的价值和意义。</w:t>
      </w:r>
    </w:p>
    <w:p w14:paraId="08B343ED" w14:textId="6D20DB75" w:rsidR="00F83AF8" w:rsidRDefault="00B97C8C" w:rsidP="00F83AF8">
      <w:pPr>
        <w:pStyle w:val="1"/>
        <w:spacing w:after="624"/>
      </w:pPr>
      <w:bookmarkStart w:id="90" w:name="_Toc38644624"/>
      <w:r>
        <w:rPr>
          <w:rFonts w:hint="eastAsia"/>
        </w:rPr>
        <w:lastRenderedPageBreak/>
        <w:t>参考文献</w:t>
      </w:r>
      <w:bookmarkEnd w:id="90"/>
    </w:p>
    <w:p w14:paraId="37EF3016" w14:textId="77777777" w:rsidR="004520E7" w:rsidRPr="00385023" w:rsidRDefault="004520E7" w:rsidP="004520E7">
      <w:pPr>
        <w:numPr>
          <w:ilvl w:val="0"/>
          <w:numId w:val="19"/>
        </w:numPr>
        <w:spacing w:line="400" w:lineRule="exact"/>
        <w:rPr>
          <w:rFonts w:cs="Times New Roman"/>
          <w:sz w:val="24"/>
          <w:szCs w:val="24"/>
        </w:rPr>
      </w:pPr>
      <w:r w:rsidRPr="00743655">
        <w:rPr>
          <w:rFonts w:cs="Times New Roman"/>
          <w:sz w:val="24"/>
          <w:szCs w:val="24"/>
        </w:rPr>
        <w:t xml:space="preserve">Bardeen J, Brattain W H, Shockley W. 1956 Nobel Prize in </w:t>
      </w:r>
      <w:proofErr w:type="gramStart"/>
      <w:r w:rsidRPr="00743655">
        <w:rPr>
          <w:rFonts w:cs="Times New Roman"/>
          <w:sz w:val="24"/>
          <w:szCs w:val="24"/>
        </w:rPr>
        <w:t>Physics[</w:t>
      </w:r>
      <w:proofErr w:type="gramEnd"/>
      <w:r w:rsidRPr="00743655">
        <w:rPr>
          <w:rFonts w:cs="Times New Roman"/>
          <w:sz w:val="24"/>
          <w:szCs w:val="24"/>
        </w:rPr>
        <w:t>J]. Physics Today, 1957, 10(1):</w:t>
      </w:r>
      <w:r>
        <w:rPr>
          <w:rFonts w:cs="Times New Roman"/>
          <w:sz w:val="24"/>
          <w:szCs w:val="24"/>
        </w:rPr>
        <w:t xml:space="preserve"> </w:t>
      </w:r>
      <w:r w:rsidRPr="00743655">
        <w:rPr>
          <w:rFonts w:cs="Times New Roman"/>
          <w:sz w:val="24"/>
          <w:szCs w:val="24"/>
        </w:rPr>
        <w:t>16-17.</w:t>
      </w:r>
    </w:p>
    <w:p w14:paraId="6E148CC3"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Hitz</w:t>
      </w:r>
      <w:proofErr w:type="spellEnd"/>
      <w:r w:rsidRPr="00385023">
        <w:rPr>
          <w:rFonts w:cs="Times New Roman"/>
          <w:sz w:val="24"/>
          <w:szCs w:val="24"/>
        </w:rPr>
        <w:t xml:space="preserve">, </w:t>
      </w:r>
      <w:proofErr w:type="spellStart"/>
      <w:r w:rsidRPr="00385023">
        <w:rPr>
          <w:rFonts w:cs="Times New Roman"/>
          <w:sz w:val="24"/>
          <w:szCs w:val="24"/>
        </w:rPr>
        <w:t>Breck</w:t>
      </w:r>
      <w:proofErr w:type="spellEnd"/>
      <w:r w:rsidRPr="00385023">
        <w:rPr>
          <w:rFonts w:cs="Times New Roman"/>
          <w:sz w:val="24"/>
          <w:szCs w:val="24"/>
        </w:rPr>
        <w:t>. Intel tur</w:t>
      </w:r>
      <w:r>
        <w:rPr>
          <w:rFonts w:cs="Times New Roman"/>
          <w:sz w:val="24"/>
          <w:szCs w:val="24"/>
        </w:rPr>
        <w:t>ns to photonics to extend Moore’</w:t>
      </w:r>
      <w:r w:rsidRPr="00385023">
        <w:rPr>
          <w:rFonts w:cs="Times New Roman"/>
          <w:sz w:val="24"/>
          <w:szCs w:val="24"/>
        </w:rPr>
        <w:t xml:space="preserve">s </w:t>
      </w:r>
      <w:proofErr w:type="gramStart"/>
      <w:r w:rsidRPr="00385023">
        <w:rPr>
          <w:rFonts w:cs="Times New Roman"/>
          <w:sz w:val="24"/>
          <w:szCs w:val="24"/>
        </w:rPr>
        <w:t>law[</w:t>
      </w:r>
      <w:proofErr w:type="gramEnd"/>
      <w:r w:rsidRPr="00385023">
        <w:rPr>
          <w:rFonts w:cs="Times New Roman"/>
          <w:sz w:val="24"/>
          <w:szCs w:val="24"/>
        </w:rPr>
        <w:t>J]. Physics World, 2009, 22(07):</w:t>
      </w:r>
      <w:r>
        <w:rPr>
          <w:rFonts w:cs="Times New Roman"/>
          <w:sz w:val="24"/>
          <w:szCs w:val="24"/>
        </w:rPr>
        <w:t xml:space="preserve"> </w:t>
      </w:r>
      <w:r w:rsidRPr="00385023">
        <w:rPr>
          <w:rFonts w:cs="Times New Roman"/>
          <w:sz w:val="24"/>
          <w:szCs w:val="24"/>
        </w:rPr>
        <w:t>12-13.</w:t>
      </w:r>
    </w:p>
    <w:p w14:paraId="25690DB3"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周治平</w:t>
      </w:r>
      <w:r w:rsidRPr="00385023">
        <w:rPr>
          <w:rFonts w:cs="Times New Roman"/>
          <w:sz w:val="24"/>
          <w:szCs w:val="24"/>
        </w:rPr>
        <w:t xml:space="preserve">. </w:t>
      </w:r>
      <w:r w:rsidRPr="00385023">
        <w:rPr>
          <w:rFonts w:cs="Times New Roman"/>
          <w:sz w:val="24"/>
          <w:szCs w:val="24"/>
        </w:rPr>
        <w:t>硅基光电子学</w:t>
      </w:r>
      <w:r w:rsidRPr="00385023">
        <w:rPr>
          <w:rFonts w:cs="Times New Roman"/>
          <w:sz w:val="24"/>
          <w:szCs w:val="24"/>
        </w:rPr>
        <w:t xml:space="preserve">[M]. </w:t>
      </w:r>
      <w:r w:rsidRPr="00385023">
        <w:rPr>
          <w:rFonts w:cs="Times New Roman"/>
          <w:sz w:val="24"/>
          <w:szCs w:val="24"/>
        </w:rPr>
        <w:t>北京大学出版社</w:t>
      </w:r>
      <w:r w:rsidRPr="00385023">
        <w:rPr>
          <w:rFonts w:cs="Times New Roman"/>
          <w:sz w:val="24"/>
          <w:szCs w:val="24"/>
        </w:rPr>
        <w:t>, 2012.</w:t>
      </w:r>
    </w:p>
    <w:p w14:paraId="4A3F656B"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Soref</w:t>
      </w:r>
      <w:proofErr w:type="spellEnd"/>
      <w:r w:rsidRPr="00385023">
        <w:rPr>
          <w:rFonts w:cs="Times New Roman"/>
          <w:sz w:val="24"/>
          <w:szCs w:val="24"/>
        </w:rPr>
        <w:t xml:space="preserve"> R, </w:t>
      </w:r>
      <w:proofErr w:type="spellStart"/>
      <w:r w:rsidRPr="00385023">
        <w:rPr>
          <w:rFonts w:cs="Times New Roman"/>
          <w:sz w:val="24"/>
          <w:szCs w:val="24"/>
        </w:rPr>
        <w:t>Larenzo</w:t>
      </w:r>
      <w:proofErr w:type="spellEnd"/>
      <w:r w:rsidRPr="00385023">
        <w:rPr>
          <w:rFonts w:cs="Times New Roman"/>
          <w:sz w:val="24"/>
          <w:szCs w:val="24"/>
        </w:rPr>
        <w:t xml:space="preserve"> J. All-silicon active and passive guided-wave components for λ = 1.3 and 1.6 µ</w:t>
      </w:r>
      <w:proofErr w:type="gramStart"/>
      <w:r w:rsidRPr="00385023">
        <w:rPr>
          <w:rFonts w:cs="Times New Roman"/>
          <w:sz w:val="24"/>
          <w:szCs w:val="24"/>
        </w:rPr>
        <w:t>m[</w:t>
      </w:r>
      <w:proofErr w:type="gramEnd"/>
      <w:r w:rsidRPr="00385023">
        <w:rPr>
          <w:rFonts w:cs="Times New Roman"/>
          <w:sz w:val="24"/>
          <w:szCs w:val="24"/>
        </w:rPr>
        <w:t>J]. IEEE Journal of Quantum Electronics, 2003, 22(6):</w:t>
      </w:r>
      <w:r>
        <w:rPr>
          <w:rFonts w:cs="Times New Roman"/>
          <w:sz w:val="24"/>
          <w:szCs w:val="24"/>
        </w:rPr>
        <w:t xml:space="preserve"> </w:t>
      </w:r>
      <w:r w:rsidRPr="00385023">
        <w:rPr>
          <w:rFonts w:cs="Times New Roman"/>
          <w:sz w:val="24"/>
          <w:szCs w:val="24"/>
        </w:rPr>
        <w:t>873-879.</w:t>
      </w:r>
    </w:p>
    <w:p w14:paraId="7D228818"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Soref</w:t>
      </w:r>
      <w:proofErr w:type="spellEnd"/>
      <w:r w:rsidRPr="00385023">
        <w:rPr>
          <w:rFonts w:cs="Times New Roman"/>
          <w:sz w:val="24"/>
          <w:szCs w:val="24"/>
        </w:rPr>
        <w:t xml:space="preserve"> R A, </w:t>
      </w:r>
      <w:proofErr w:type="spellStart"/>
      <w:r w:rsidRPr="00385023">
        <w:rPr>
          <w:rFonts w:cs="Times New Roman"/>
          <w:sz w:val="24"/>
          <w:szCs w:val="24"/>
        </w:rPr>
        <w:t>Schmidtchen</w:t>
      </w:r>
      <w:proofErr w:type="spellEnd"/>
      <w:r w:rsidRPr="00385023">
        <w:rPr>
          <w:rFonts w:cs="Times New Roman"/>
          <w:sz w:val="24"/>
          <w:szCs w:val="24"/>
        </w:rPr>
        <w:t xml:space="preserve"> J, </w:t>
      </w:r>
      <w:proofErr w:type="spellStart"/>
      <w:r w:rsidRPr="00385023">
        <w:rPr>
          <w:rFonts w:cs="Times New Roman"/>
          <w:sz w:val="24"/>
          <w:szCs w:val="24"/>
        </w:rPr>
        <w:t>Petermann</w:t>
      </w:r>
      <w:proofErr w:type="spellEnd"/>
      <w:r w:rsidRPr="00385023">
        <w:rPr>
          <w:rFonts w:cs="Times New Roman"/>
          <w:sz w:val="24"/>
          <w:szCs w:val="24"/>
        </w:rPr>
        <w:t xml:space="preserve"> K. Large single-mode rib waveguides in </w:t>
      </w:r>
      <w:proofErr w:type="spellStart"/>
      <w:r w:rsidRPr="00385023">
        <w:rPr>
          <w:rFonts w:cs="Times New Roman"/>
          <w:sz w:val="24"/>
          <w:szCs w:val="24"/>
        </w:rPr>
        <w:t>GeSi</w:t>
      </w:r>
      <w:proofErr w:type="spellEnd"/>
      <w:r w:rsidRPr="00385023">
        <w:rPr>
          <w:rFonts w:cs="Times New Roman"/>
          <w:sz w:val="24"/>
          <w:szCs w:val="24"/>
        </w:rPr>
        <w:t>-Si and Si-on-</w:t>
      </w:r>
      <w:proofErr w:type="spellStart"/>
      <w:r w:rsidRPr="00385023">
        <w:rPr>
          <w:rFonts w:cs="Times New Roman"/>
          <w:sz w:val="24"/>
          <w:szCs w:val="24"/>
        </w:rPr>
        <w:t>SiO</w:t>
      </w:r>
      <w:proofErr w:type="spellEnd"/>
      <w:r w:rsidRPr="00385023">
        <w:rPr>
          <w:rFonts w:cs="Times New Roman"/>
          <w:sz w:val="24"/>
          <w:szCs w:val="24"/>
        </w:rPr>
        <w:t>/sub 2[J]. IEEE Journal of Quantum Electronics, 1991, 27(8): 1971-1974.</w:t>
      </w:r>
    </w:p>
    <w:p w14:paraId="30CBF2D6"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Trinh P D, </w:t>
      </w:r>
      <w:proofErr w:type="spellStart"/>
      <w:r w:rsidRPr="00385023">
        <w:rPr>
          <w:rFonts w:cs="Times New Roman"/>
          <w:sz w:val="24"/>
          <w:szCs w:val="24"/>
        </w:rPr>
        <w:t>Yegnanarayanan</w:t>
      </w:r>
      <w:proofErr w:type="spellEnd"/>
      <w:r w:rsidRPr="00385023">
        <w:rPr>
          <w:rFonts w:cs="Times New Roman"/>
          <w:sz w:val="24"/>
          <w:szCs w:val="24"/>
        </w:rPr>
        <w:t xml:space="preserve"> S, </w:t>
      </w:r>
      <w:proofErr w:type="spellStart"/>
      <w:r w:rsidRPr="00385023">
        <w:rPr>
          <w:rFonts w:cs="Times New Roman"/>
          <w:sz w:val="24"/>
          <w:szCs w:val="24"/>
        </w:rPr>
        <w:t>Jalali</w:t>
      </w:r>
      <w:proofErr w:type="spellEnd"/>
      <w:r w:rsidRPr="00385023">
        <w:rPr>
          <w:rFonts w:cs="Times New Roman"/>
          <w:sz w:val="24"/>
          <w:szCs w:val="24"/>
        </w:rPr>
        <w:t xml:space="preserve"> B. Integrated optical directional couplers in silicon-on-insulator[J]. Electronics Letters, 1995, 31(24):</w:t>
      </w:r>
      <w:r>
        <w:rPr>
          <w:rFonts w:cs="Times New Roman"/>
          <w:sz w:val="24"/>
          <w:szCs w:val="24"/>
        </w:rPr>
        <w:t xml:space="preserve"> </w:t>
      </w:r>
      <w:r w:rsidRPr="00385023">
        <w:rPr>
          <w:rFonts w:cs="Times New Roman"/>
          <w:sz w:val="24"/>
          <w:szCs w:val="24"/>
        </w:rPr>
        <w:t>2097-2098.</w:t>
      </w:r>
    </w:p>
    <w:p w14:paraId="1B2FC7CC"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Fischer U, </w:t>
      </w:r>
      <w:proofErr w:type="spellStart"/>
      <w:r w:rsidRPr="00385023">
        <w:rPr>
          <w:rFonts w:cs="Times New Roman"/>
          <w:sz w:val="24"/>
          <w:szCs w:val="24"/>
        </w:rPr>
        <w:t>Zinke</w:t>
      </w:r>
      <w:proofErr w:type="spellEnd"/>
      <w:r w:rsidRPr="00385023">
        <w:rPr>
          <w:rFonts w:cs="Times New Roman"/>
          <w:sz w:val="24"/>
          <w:szCs w:val="24"/>
        </w:rPr>
        <w:t xml:space="preserve"> T, </w:t>
      </w:r>
      <w:proofErr w:type="spellStart"/>
      <w:r w:rsidRPr="00385023">
        <w:rPr>
          <w:rFonts w:cs="Times New Roman"/>
          <w:sz w:val="24"/>
          <w:szCs w:val="24"/>
        </w:rPr>
        <w:t>Petermann</w:t>
      </w:r>
      <w:proofErr w:type="spellEnd"/>
      <w:r w:rsidRPr="00385023">
        <w:rPr>
          <w:rFonts w:cs="Times New Roman"/>
          <w:sz w:val="24"/>
          <w:szCs w:val="24"/>
        </w:rPr>
        <w:t xml:space="preserve"> K. Integrated optical waveguide switches in SOI[C]// SOI Conference, 1995. Proceedings. 1995 IEEE International. IEEE, 1995.</w:t>
      </w:r>
    </w:p>
    <w:p w14:paraId="13109E9A"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Trinh P D, </w:t>
      </w:r>
      <w:proofErr w:type="spellStart"/>
      <w:r w:rsidRPr="00385023">
        <w:rPr>
          <w:rFonts w:cs="Times New Roman"/>
          <w:sz w:val="24"/>
          <w:szCs w:val="24"/>
        </w:rPr>
        <w:t>Yegnanarayanan</w:t>
      </w:r>
      <w:proofErr w:type="spellEnd"/>
      <w:r w:rsidRPr="00385023">
        <w:rPr>
          <w:rFonts w:cs="Times New Roman"/>
          <w:sz w:val="24"/>
          <w:szCs w:val="24"/>
        </w:rPr>
        <w:t xml:space="preserve"> S, </w:t>
      </w:r>
      <w:proofErr w:type="spellStart"/>
      <w:r w:rsidRPr="00385023">
        <w:rPr>
          <w:rFonts w:cs="Times New Roman"/>
          <w:sz w:val="24"/>
          <w:szCs w:val="24"/>
        </w:rPr>
        <w:t>Coppinger</w:t>
      </w:r>
      <w:proofErr w:type="spellEnd"/>
      <w:r w:rsidRPr="00385023">
        <w:rPr>
          <w:rFonts w:cs="Times New Roman"/>
          <w:sz w:val="24"/>
          <w:szCs w:val="24"/>
        </w:rPr>
        <w:t xml:space="preserve"> F, et al. Silicon-on-insulator (SOI) phased-array wavelength multi/</w:t>
      </w:r>
      <w:proofErr w:type="spellStart"/>
      <w:r w:rsidRPr="00385023">
        <w:rPr>
          <w:rFonts w:cs="Times New Roman"/>
          <w:sz w:val="24"/>
          <w:szCs w:val="24"/>
        </w:rPr>
        <w:t>demultiplexer</w:t>
      </w:r>
      <w:proofErr w:type="spellEnd"/>
      <w:r w:rsidRPr="00385023">
        <w:rPr>
          <w:rFonts w:cs="Times New Roman"/>
          <w:sz w:val="24"/>
          <w:szCs w:val="24"/>
        </w:rPr>
        <w:t xml:space="preserve"> with extremely low-polarization sensitivity[J]. IEEE Photonics Technology Letters, 1997, 9(7):</w:t>
      </w:r>
      <w:r>
        <w:rPr>
          <w:rFonts w:cs="Times New Roman"/>
          <w:sz w:val="24"/>
          <w:szCs w:val="24"/>
        </w:rPr>
        <w:t xml:space="preserve"> </w:t>
      </w:r>
      <w:r w:rsidRPr="00385023">
        <w:rPr>
          <w:rFonts w:cs="Times New Roman"/>
          <w:sz w:val="24"/>
          <w:szCs w:val="24"/>
        </w:rPr>
        <w:t>940-942.</w:t>
      </w:r>
    </w:p>
    <w:p w14:paraId="7FA123FA"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Soref</w:t>
      </w:r>
      <w:proofErr w:type="spellEnd"/>
      <w:r w:rsidRPr="00385023">
        <w:rPr>
          <w:rFonts w:cs="Times New Roman"/>
          <w:sz w:val="24"/>
          <w:szCs w:val="24"/>
        </w:rPr>
        <w:t xml:space="preserve"> R A. Silicon-based </w:t>
      </w:r>
      <w:proofErr w:type="gramStart"/>
      <w:r w:rsidRPr="00385023">
        <w:rPr>
          <w:rFonts w:cs="Times New Roman"/>
          <w:sz w:val="24"/>
          <w:szCs w:val="24"/>
        </w:rPr>
        <w:t>optoelectronics[</w:t>
      </w:r>
      <w:proofErr w:type="gramEnd"/>
      <w:r w:rsidRPr="00385023">
        <w:rPr>
          <w:rFonts w:cs="Times New Roman"/>
          <w:sz w:val="24"/>
          <w:szCs w:val="24"/>
        </w:rPr>
        <w:t>J]. Proceedings of the IEEE, 1994, 81(12):</w:t>
      </w:r>
      <w:r>
        <w:rPr>
          <w:rFonts w:cs="Times New Roman"/>
          <w:sz w:val="24"/>
          <w:szCs w:val="24"/>
        </w:rPr>
        <w:t xml:space="preserve"> </w:t>
      </w:r>
      <w:r w:rsidRPr="00385023">
        <w:rPr>
          <w:rFonts w:cs="Times New Roman"/>
          <w:sz w:val="24"/>
          <w:szCs w:val="24"/>
        </w:rPr>
        <w:t>1687-1706.</w:t>
      </w:r>
    </w:p>
    <w:p w14:paraId="63EE2A33"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Agranovich</w:t>
      </w:r>
      <w:proofErr w:type="spellEnd"/>
      <w:r w:rsidRPr="00385023">
        <w:rPr>
          <w:rFonts w:cs="Times New Roman"/>
          <w:sz w:val="24"/>
          <w:szCs w:val="24"/>
        </w:rPr>
        <w:t xml:space="preserve"> V M. Surface </w:t>
      </w:r>
      <w:proofErr w:type="spellStart"/>
      <w:proofErr w:type="gramStart"/>
      <w:r w:rsidRPr="00385023">
        <w:rPr>
          <w:rFonts w:cs="Times New Roman"/>
          <w:sz w:val="24"/>
          <w:szCs w:val="24"/>
        </w:rPr>
        <w:t>polaritons</w:t>
      </w:r>
      <w:proofErr w:type="spellEnd"/>
      <w:r w:rsidRPr="00385023">
        <w:rPr>
          <w:rFonts w:cs="Times New Roman"/>
          <w:sz w:val="24"/>
          <w:szCs w:val="24"/>
        </w:rPr>
        <w:t>[</w:t>
      </w:r>
      <w:proofErr w:type="gramEnd"/>
      <w:r w:rsidRPr="00385023">
        <w:rPr>
          <w:rFonts w:cs="Times New Roman"/>
          <w:sz w:val="24"/>
          <w:szCs w:val="24"/>
        </w:rPr>
        <w:t>J].</w:t>
      </w:r>
      <w:r>
        <w:rPr>
          <w:rFonts w:cs="Times New Roman"/>
          <w:sz w:val="24"/>
          <w:szCs w:val="24"/>
        </w:rPr>
        <w:t xml:space="preserve"> </w:t>
      </w:r>
      <w:r w:rsidRPr="00603B06">
        <w:rPr>
          <w:rFonts w:cs="Times New Roman"/>
          <w:sz w:val="24"/>
          <w:szCs w:val="24"/>
        </w:rPr>
        <w:t>North Holland</w:t>
      </w:r>
      <w:r>
        <w:rPr>
          <w:rFonts w:cs="Times New Roman"/>
          <w:sz w:val="24"/>
          <w:szCs w:val="24"/>
        </w:rPr>
        <w:t>,</w:t>
      </w:r>
      <w:r w:rsidRPr="00385023">
        <w:rPr>
          <w:rFonts w:cs="Times New Roman"/>
          <w:sz w:val="24"/>
          <w:szCs w:val="24"/>
        </w:rPr>
        <w:t xml:space="preserve"> 1982.</w:t>
      </w:r>
    </w:p>
    <w:p w14:paraId="42D5D473"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Abbott P. Chemical and Biochemical Sensing with Optical </w:t>
      </w:r>
      <w:proofErr w:type="spellStart"/>
      <w:r w:rsidRPr="00385023">
        <w:rPr>
          <w:rFonts w:cs="Times New Roman"/>
          <w:sz w:val="24"/>
          <w:szCs w:val="24"/>
        </w:rPr>
        <w:t>Fibres</w:t>
      </w:r>
      <w:proofErr w:type="spellEnd"/>
      <w:r w:rsidRPr="00385023">
        <w:rPr>
          <w:rFonts w:cs="Times New Roman"/>
          <w:sz w:val="24"/>
          <w:szCs w:val="24"/>
        </w:rPr>
        <w:t xml:space="preserve"> and </w:t>
      </w:r>
      <w:proofErr w:type="gramStart"/>
      <w:r w:rsidRPr="00385023">
        <w:rPr>
          <w:rFonts w:cs="Times New Roman"/>
          <w:sz w:val="24"/>
          <w:szCs w:val="24"/>
        </w:rPr>
        <w:t>Waveguides[</w:t>
      </w:r>
      <w:proofErr w:type="gramEnd"/>
      <w:r w:rsidRPr="00385023">
        <w:rPr>
          <w:rFonts w:cs="Times New Roman"/>
          <w:sz w:val="24"/>
          <w:szCs w:val="24"/>
        </w:rPr>
        <w:t>J]. Sensor Review, 1998, 18(1):65-65.</w:t>
      </w:r>
    </w:p>
    <w:p w14:paraId="2044052A"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Li H J, Wang L </w:t>
      </w:r>
      <w:proofErr w:type="spellStart"/>
      <w:r w:rsidRPr="00385023">
        <w:rPr>
          <w:rFonts w:cs="Times New Roman"/>
          <w:sz w:val="24"/>
          <w:szCs w:val="24"/>
        </w:rPr>
        <w:t>L</w:t>
      </w:r>
      <w:proofErr w:type="spellEnd"/>
      <w:r w:rsidRPr="00385023">
        <w:rPr>
          <w:rFonts w:cs="Times New Roman"/>
          <w:sz w:val="24"/>
          <w:szCs w:val="24"/>
        </w:rPr>
        <w:t xml:space="preserve">, Liu J Q, et al. Investigation of the graphene based planar </w:t>
      </w:r>
      <w:proofErr w:type="spellStart"/>
      <w:r w:rsidRPr="00385023">
        <w:rPr>
          <w:rFonts w:cs="Times New Roman"/>
          <w:sz w:val="24"/>
          <w:szCs w:val="24"/>
        </w:rPr>
        <w:t>plasmonic</w:t>
      </w:r>
      <w:proofErr w:type="spellEnd"/>
      <w:r w:rsidRPr="00385023">
        <w:rPr>
          <w:rFonts w:cs="Times New Roman"/>
          <w:sz w:val="24"/>
          <w:szCs w:val="24"/>
        </w:rPr>
        <w:t xml:space="preserve"> </w:t>
      </w:r>
      <w:proofErr w:type="gramStart"/>
      <w:r w:rsidRPr="00385023">
        <w:rPr>
          <w:rFonts w:cs="Times New Roman"/>
          <w:sz w:val="24"/>
          <w:szCs w:val="24"/>
        </w:rPr>
        <w:t>filters[</w:t>
      </w:r>
      <w:proofErr w:type="gramEnd"/>
      <w:r w:rsidRPr="00385023">
        <w:rPr>
          <w:rFonts w:cs="Times New Roman"/>
          <w:sz w:val="24"/>
          <w:szCs w:val="24"/>
        </w:rPr>
        <w:t>J]. Applied Physics Letters, 2013, 103(21):</w:t>
      </w:r>
      <w:r>
        <w:rPr>
          <w:rFonts w:cs="Times New Roman"/>
          <w:sz w:val="24"/>
          <w:szCs w:val="24"/>
        </w:rPr>
        <w:t xml:space="preserve"> </w:t>
      </w:r>
      <w:r w:rsidRPr="00385023">
        <w:rPr>
          <w:rFonts w:cs="Times New Roman"/>
          <w:sz w:val="24"/>
          <w:szCs w:val="24"/>
        </w:rPr>
        <w:t>13-16.</w:t>
      </w:r>
    </w:p>
    <w:p w14:paraId="6C86D760" w14:textId="77777777" w:rsidR="004520E7" w:rsidRPr="00984107" w:rsidRDefault="004520E7" w:rsidP="004520E7">
      <w:pPr>
        <w:numPr>
          <w:ilvl w:val="0"/>
          <w:numId w:val="19"/>
        </w:numPr>
        <w:spacing w:line="400" w:lineRule="exact"/>
        <w:rPr>
          <w:rFonts w:cs="Times New Roman"/>
          <w:sz w:val="24"/>
          <w:szCs w:val="24"/>
        </w:rPr>
      </w:pPr>
      <w:r w:rsidRPr="00984107">
        <w:rPr>
          <w:rFonts w:cs="Times New Roman"/>
          <w:sz w:val="24"/>
          <w:szCs w:val="24"/>
        </w:rPr>
        <w:t>Zhang</w:t>
      </w:r>
      <w:r>
        <w:rPr>
          <w:rFonts w:cs="Times New Roman"/>
          <w:sz w:val="24"/>
          <w:szCs w:val="24"/>
        </w:rPr>
        <w:t xml:space="preserve"> T</w:t>
      </w:r>
      <w:r w:rsidRPr="00984107">
        <w:rPr>
          <w:rFonts w:cs="Times New Roman"/>
          <w:sz w:val="24"/>
          <w:szCs w:val="24"/>
        </w:rPr>
        <w:t>,</w:t>
      </w:r>
      <w:r>
        <w:rPr>
          <w:rFonts w:cs="Times New Roman"/>
          <w:sz w:val="24"/>
          <w:szCs w:val="24"/>
        </w:rPr>
        <w:t xml:space="preserve"> </w:t>
      </w:r>
      <w:r w:rsidRPr="00984107">
        <w:rPr>
          <w:rFonts w:cs="Times New Roman"/>
          <w:sz w:val="24"/>
          <w:szCs w:val="24"/>
        </w:rPr>
        <w:t>Chen</w:t>
      </w:r>
      <w:r>
        <w:rPr>
          <w:rFonts w:cs="Times New Roman"/>
          <w:sz w:val="24"/>
          <w:szCs w:val="24"/>
        </w:rPr>
        <w:t xml:space="preserve"> </w:t>
      </w:r>
      <w:r w:rsidRPr="00984107">
        <w:rPr>
          <w:rFonts w:cs="Times New Roman"/>
          <w:sz w:val="24"/>
          <w:szCs w:val="24"/>
        </w:rPr>
        <w:t>L,</w:t>
      </w:r>
      <w:r>
        <w:rPr>
          <w:rFonts w:cs="Times New Roman"/>
          <w:sz w:val="24"/>
          <w:szCs w:val="24"/>
        </w:rPr>
        <w:t xml:space="preserve"> </w:t>
      </w:r>
      <w:r w:rsidRPr="00984107">
        <w:rPr>
          <w:rFonts w:cs="Times New Roman"/>
          <w:sz w:val="24"/>
          <w:szCs w:val="24"/>
        </w:rPr>
        <w:t>Yin</w:t>
      </w:r>
      <w:r>
        <w:rPr>
          <w:rFonts w:cs="Times New Roman"/>
          <w:sz w:val="24"/>
          <w:szCs w:val="24"/>
        </w:rPr>
        <w:t xml:space="preserve"> </w:t>
      </w:r>
      <w:r w:rsidRPr="00984107">
        <w:rPr>
          <w:rFonts w:cs="Times New Roman"/>
          <w:sz w:val="24"/>
          <w:szCs w:val="24"/>
        </w:rPr>
        <w:t>X, et al.</w:t>
      </w:r>
      <w:r>
        <w:rPr>
          <w:rFonts w:cs="Times New Roman"/>
          <w:sz w:val="24"/>
          <w:szCs w:val="24"/>
        </w:rPr>
        <w:t xml:space="preserve"> </w:t>
      </w:r>
      <w:r w:rsidRPr="00984107">
        <w:rPr>
          <w:rFonts w:cs="Times New Roman"/>
          <w:sz w:val="24"/>
          <w:szCs w:val="24"/>
        </w:rPr>
        <w:t xml:space="preserve">Ultra-compact polarization beam splitter utilizing a graphene-based asymmetrical directional </w:t>
      </w:r>
      <w:proofErr w:type="gramStart"/>
      <w:r w:rsidRPr="00984107">
        <w:rPr>
          <w:rFonts w:cs="Times New Roman"/>
          <w:sz w:val="24"/>
          <w:szCs w:val="24"/>
        </w:rPr>
        <w:t>coupler[</w:t>
      </w:r>
      <w:proofErr w:type="gramEnd"/>
      <w:r w:rsidRPr="00984107">
        <w:rPr>
          <w:rFonts w:cs="Times New Roman"/>
          <w:sz w:val="24"/>
          <w:szCs w:val="24"/>
        </w:rPr>
        <w:t>J].</w:t>
      </w:r>
      <w:r>
        <w:rPr>
          <w:rFonts w:cs="Times New Roman"/>
          <w:sz w:val="24"/>
          <w:szCs w:val="24"/>
        </w:rPr>
        <w:t xml:space="preserve"> </w:t>
      </w:r>
      <w:r w:rsidRPr="00984107">
        <w:rPr>
          <w:rFonts w:cs="Times New Roman"/>
          <w:sz w:val="24"/>
          <w:szCs w:val="24"/>
        </w:rPr>
        <w:t>Optics Letters,</w:t>
      </w:r>
      <w:r>
        <w:rPr>
          <w:rFonts w:cs="Times New Roman"/>
          <w:sz w:val="24"/>
          <w:szCs w:val="24"/>
        </w:rPr>
        <w:t xml:space="preserve"> </w:t>
      </w:r>
      <w:r w:rsidRPr="00984107">
        <w:rPr>
          <w:rFonts w:cs="Times New Roman"/>
          <w:sz w:val="24"/>
          <w:szCs w:val="24"/>
        </w:rPr>
        <w:t>2016,</w:t>
      </w:r>
      <w:r>
        <w:rPr>
          <w:rFonts w:cs="Times New Roman"/>
          <w:sz w:val="24"/>
          <w:szCs w:val="24"/>
        </w:rPr>
        <w:t xml:space="preserve"> </w:t>
      </w:r>
      <w:r w:rsidRPr="00984107">
        <w:rPr>
          <w:rFonts w:cs="Times New Roman"/>
          <w:sz w:val="24"/>
          <w:szCs w:val="24"/>
        </w:rPr>
        <w:t>41(2):</w:t>
      </w:r>
      <w:r>
        <w:rPr>
          <w:rFonts w:cs="Times New Roman"/>
          <w:sz w:val="24"/>
          <w:szCs w:val="24"/>
        </w:rPr>
        <w:t xml:space="preserve"> </w:t>
      </w:r>
      <w:r w:rsidRPr="00984107">
        <w:rPr>
          <w:rFonts w:cs="Times New Roman"/>
          <w:sz w:val="24"/>
          <w:szCs w:val="24"/>
        </w:rPr>
        <w:t>356-359.</w:t>
      </w:r>
    </w:p>
    <w:p w14:paraId="0C0163C8" w14:textId="77777777" w:rsidR="004520E7" w:rsidRDefault="004520E7" w:rsidP="004520E7">
      <w:pPr>
        <w:numPr>
          <w:ilvl w:val="0"/>
          <w:numId w:val="19"/>
        </w:numPr>
        <w:spacing w:line="400" w:lineRule="exact"/>
        <w:rPr>
          <w:rFonts w:cs="Times New Roman"/>
          <w:sz w:val="24"/>
          <w:szCs w:val="24"/>
        </w:rPr>
      </w:pPr>
      <w:r w:rsidRPr="00C0467C">
        <w:rPr>
          <w:rFonts w:cs="Times New Roman"/>
          <w:sz w:val="24"/>
          <w:szCs w:val="24"/>
        </w:rPr>
        <w:t xml:space="preserve">Chang W S, Lassiter J B, </w:t>
      </w:r>
      <w:proofErr w:type="spellStart"/>
      <w:r w:rsidRPr="00C0467C">
        <w:rPr>
          <w:rFonts w:cs="Times New Roman"/>
          <w:sz w:val="24"/>
          <w:szCs w:val="24"/>
        </w:rPr>
        <w:t>Swanglap</w:t>
      </w:r>
      <w:proofErr w:type="spellEnd"/>
      <w:r w:rsidRPr="00C0467C">
        <w:rPr>
          <w:rFonts w:cs="Times New Roman"/>
          <w:sz w:val="24"/>
          <w:szCs w:val="24"/>
        </w:rPr>
        <w:t xml:space="preserve"> P, et al. A </w:t>
      </w:r>
      <w:proofErr w:type="spellStart"/>
      <w:r w:rsidRPr="00C0467C">
        <w:rPr>
          <w:rFonts w:cs="Times New Roman"/>
          <w:sz w:val="24"/>
          <w:szCs w:val="24"/>
        </w:rPr>
        <w:t>Plasmonic</w:t>
      </w:r>
      <w:proofErr w:type="spellEnd"/>
      <w:r w:rsidRPr="00C0467C">
        <w:rPr>
          <w:rFonts w:cs="Times New Roman"/>
          <w:sz w:val="24"/>
          <w:szCs w:val="24"/>
        </w:rPr>
        <w:t xml:space="preserve"> </w:t>
      </w:r>
      <w:proofErr w:type="spellStart"/>
      <w:r w:rsidRPr="00C0467C">
        <w:rPr>
          <w:rFonts w:cs="Times New Roman"/>
          <w:sz w:val="24"/>
          <w:szCs w:val="24"/>
        </w:rPr>
        <w:t>Fano</w:t>
      </w:r>
      <w:proofErr w:type="spellEnd"/>
      <w:r w:rsidRPr="00C0467C">
        <w:rPr>
          <w:rFonts w:cs="Times New Roman"/>
          <w:sz w:val="24"/>
          <w:szCs w:val="24"/>
        </w:rPr>
        <w:t xml:space="preserve"> </w:t>
      </w:r>
      <w:proofErr w:type="gramStart"/>
      <w:r w:rsidRPr="00C0467C">
        <w:rPr>
          <w:rFonts w:cs="Times New Roman"/>
          <w:sz w:val="24"/>
          <w:szCs w:val="24"/>
        </w:rPr>
        <w:t>Switch[</w:t>
      </w:r>
      <w:proofErr w:type="gramEnd"/>
      <w:r w:rsidRPr="00C0467C">
        <w:rPr>
          <w:rFonts w:cs="Times New Roman"/>
          <w:sz w:val="24"/>
          <w:szCs w:val="24"/>
        </w:rPr>
        <w:t>J]. Nano Letters, 2012, 12(9):4977-4982.</w:t>
      </w:r>
    </w:p>
    <w:p w14:paraId="2C5DA455" w14:textId="77777777" w:rsidR="004520E7" w:rsidRPr="00385023" w:rsidRDefault="004520E7" w:rsidP="004520E7">
      <w:pPr>
        <w:numPr>
          <w:ilvl w:val="0"/>
          <w:numId w:val="19"/>
        </w:numPr>
        <w:spacing w:line="400" w:lineRule="exact"/>
        <w:rPr>
          <w:rFonts w:cs="Times New Roman"/>
          <w:sz w:val="24"/>
          <w:szCs w:val="24"/>
        </w:rPr>
      </w:pPr>
      <w:proofErr w:type="spellStart"/>
      <w:r w:rsidRPr="00C0467C">
        <w:rPr>
          <w:rFonts w:cs="Times New Roman"/>
          <w:sz w:val="24"/>
          <w:szCs w:val="24"/>
        </w:rPr>
        <w:t>Melikyan</w:t>
      </w:r>
      <w:proofErr w:type="spellEnd"/>
      <w:r>
        <w:rPr>
          <w:rFonts w:cs="Times New Roman"/>
          <w:sz w:val="24"/>
          <w:szCs w:val="24"/>
        </w:rPr>
        <w:t xml:space="preserve"> </w:t>
      </w:r>
      <w:r w:rsidRPr="00C0467C">
        <w:rPr>
          <w:rFonts w:cs="Times New Roman"/>
          <w:sz w:val="24"/>
          <w:szCs w:val="24"/>
        </w:rPr>
        <w:t>A</w:t>
      </w:r>
      <w:r>
        <w:rPr>
          <w:rFonts w:cs="Times New Roman"/>
          <w:sz w:val="24"/>
          <w:szCs w:val="24"/>
        </w:rPr>
        <w:t>,</w:t>
      </w:r>
      <w:r w:rsidRPr="00C0467C">
        <w:rPr>
          <w:rFonts w:cs="Times New Roman"/>
          <w:sz w:val="24"/>
          <w:szCs w:val="24"/>
        </w:rPr>
        <w:t xml:space="preserve"> </w:t>
      </w:r>
      <w:proofErr w:type="spellStart"/>
      <w:r w:rsidRPr="00C0467C">
        <w:rPr>
          <w:rFonts w:cs="Times New Roman"/>
          <w:sz w:val="24"/>
          <w:szCs w:val="24"/>
        </w:rPr>
        <w:t>Alloatti</w:t>
      </w:r>
      <w:proofErr w:type="spellEnd"/>
      <w:r w:rsidRPr="00C0467C">
        <w:rPr>
          <w:rFonts w:cs="Times New Roman"/>
          <w:sz w:val="24"/>
          <w:szCs w:val="24"/>
        </w:rPr>
        <w:t xml:space="preserve"> L</w:t>
      </w:r>
      <w:r>
        <w:rPr>
          <w:rFonts w:cs="Times New Roman"/>
          <w:sz w:val="24"/>
          <w:szCs w:val="24"/>
        </w:rPr>
        <w:t xml:space="preserve">, </w:t>
      </w:r>
      <w:proofErr w:type="spellStart"/>
      <w:r w:rsidRPr="00C0467C">
        <w:rPr>
          <w:rFonts w:cs="Times New Roman"/>
          <w:sz w:val="24"/>
          <w:szCs w:val="24"/>
        </w:rPr>
        <w:t>Muslija</w:t>
      </w:r>
      <w:proofErr w:type="spellEnd"/>
      <w:r w:rsidRPr="00C0467C">
        <w:rPr>
          <w:rFonts w:cs="Times New Roman"/>
          <w:sz w:val="24"/>
          <w:szCs w:val="24"/>
        </w:rPr>
        <w:t xml:space="preserve"> A</w:t>
      </w:r>
      <w:r>
        <w:rPr>
          <w:rFonts w:cs="Times New Roman"/>
          <w:sz w:val="24"/>
          <w:szCs w:val="24"/>
        </w:rPr>
        <w:t>, et al.</w:t>
      </w:r>
      <w:r w:rsidRPr="00C0467C">
        <w:rPr>
          <w:rFonts w:cs="Times New Roman"/>
          <w:sz w:val="24"/>
          <w:szCs w:val="24"/>
        </w:rPr>
        <w:t xml:space="preserve"> </w:t>
      </w:r>
      <w:r w:rsidRPr="00385023">
        <w:rPr>
          <w:rFonts w:cs="Times New Roman"/>
          <w:sz w:val="24"/>
          <w:szCs w:val="24"/>
        </w:rPr>
        <w:t xml:space="preserve">High-speed </w:t>
      </w:r>
      <w:proofErr w:type="spellStart"/>
      <w:r w:rsidRPr="00385023">
        <w:rPr>
          <w:rFonts w:cs="Times New Roman"/>
          <w:sz w:val="24"/>
          <w:szCs w:val="24"/>
        </w:rPr>
        <w:t>plasmonic</w:t>
      </w:r>
      <w:proofErr w:type="spellEnd"/>
      <w:r w:rsidRPr="00385023">
        <w:rPr>
          <w:rFonts w:cs="Times New Roman"/>
          <w:sz w:val="24"/>
          <w:szCs w:val="24"/>
        </w:rPr>
        <w:t xml:space="preserve"> phase </w:t>
      </w:r>
      <w:proofErr w:type="gramStart"/>
      <w:r w:rsidRPr="00385023">
        <w:rPr>
          <w:rFonts w:cs="Times New Roman"/>
          <w:sz w:val="24"/>
          <w:szCs w:val="24"/>
        </w:rPr>
        <w:lastRenderedPageBreak/>
        <w:t>modulators[</w:t>
      </w:r>
      <w:proofErr w:type="gramEnd"/>
      <w:r w:rsidRPr="00385023">
        <w:rPr>
          <w:rFonts w:cs="Times New Roman"/>
          <w:sz w:val="24"/>
          <w:szCs w:val="24"/>
        </w:rPr>
        <w:t>J]. Nature Photonics, 2014, 8(3):229-233.</w:t>
      </w:r>
    </w:p>
    <w:p w14:paraId="1F761EF5"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Xiong</w:t>
      </w:r>
      <w:proofErr w:type="spellEnd"/>
      <w:r w:rsidRPr="00385023">
        <w:rPr>
          <w:rFonts w:cs="Times New Roman"/>
          <w:sz w:val="24"/>
          <w:szCs w:val="24"/>
        </w:rPr>
        <w:t xml:space="preserve"> X, Zou C L, Ren X F, et al. Broadband </w:t>
      </w:r>
      <w:proofErr w:type="spellStart"/>
      <w:r w:rsidRPr="00385023">
        <w:rPr>
          <w:rFonts w:cs="Times New Roman"/>
          <w:sz w:val="24"/>
          <w:szCs w:val="24"/>
        </w:rPr>
        <w:t>Plasmonic</w:t>
      </w:r>
      <w:proofErr w:type="spellEnd"/>
      <w:r w:rsidRPr="00385023">
        <w:rPr>
          <w:rFonts w:cs="Times New Roman"/>
          <w:sz w:val="24"/>
          <w:szCs w:val="24"/>
        </w:rPr>
        <w:t xml:space="preserve"> Absorber for Photonic Integrated Circuits[J]. IEEE Photonics Technology Letters, 2014, 26(17):</w:t>
      </w:r>
      <w:r>
        <w:rPr>
          <w:rFonts w:cs="Times New Roman"/>
          <w:sz w:val="24"/>
          <w:szCs w:val="24"/>
        </w:rPr>
        <w:t xml:space="preserve"> </w:t>
      </w:r>
      <w:r w:rsidRPr="00385023">
        <w:rPr>
          <w:rFonts w:cs="Times New Roman"/>
          <w:sz w:val="24"/>
          <w:szCs w:val="24"/>
        </w:rPr>
        <w:t>1726-1729.</w:t>
      </w:r>
    </w:p>
    <w:p w14:paraId="118E5AD3"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Rodrigo D, </w:t>
      </w:r>
      <w:proofErr w:type="spellStart"/>
      <w:r w:rsidRPr="00385023">
        <w:rPr>
          <w:rFonts w:cs="Times New Roman"/>
          <w:sz w:val="24"/>
          <w:szCs w:val="24"/>
        </w:rPr>
        <w:t>Limaj</w:t>
      </w:r>
      <w:proofErr w:type="spellEnd"/>
      <w:r w:rsidRPr="00385023">
        <w:rPr>
          <w:rFonts w:cs="Times New Roman"/>
          <w:sz w:val="24"/>
          <w:szCs w:val="24"/>
        </w:rPr>
        <w:t xml:space="preserve"> O, Janner D, et al. Mid-infrared </w:t>
      </w:r>
      <w:proofErr w:type="spellStart"/>
      <w:r w:rsidRPr="00385023">
        <w:rPr>
          <w:rFonts w:cs="Times New Roman"/>
          <w:sz w:val="24"/>
          <w:szCs w:val="24"/>
        </w:rPr>
        <w:t>plasmonic</w:t>
      </w:r>
      <w:proofErr w:type="spellEnd"/>
      <w:r w:rsidRPr="00385023">
        <w:rPr>
          <w:rFonts w:cs="Times New Roman"/>
          <w:sz w:val="24"/>
          <w:szCs w:val="24"/>
        </w:rPr>
        <w:t xml:space="preserve"> </w:t>
      </w:r>
      <w:proofErr w:type="spellStart"/>
      <w:r w:rsidRPr="00385023">
        <w:rPr>
          <w:rFonts w:cs="Times New Roman"/>
          <w:sz w:val="24"/>
          <w:szCs w:val="24"/>
        </w:rPr>
        <w:t>biosensing</w:t>
      </w:r>
      <w:proofErr w:type="spellEnd"/>
      <w:r w:rsidRPr="00385023">
        <w:rPr>
          <w:rFonts w:cs="Times New Roman"/>
          <w:sz w:val="24"/>
          <w:szCs w:val="24"/>
        </w:rPr>
        <w:t xml:space="preserve"> with graphene[J]. </w:t>
      </w:r>
      <w:proofErr w:type="spellStart"/>
      <w:proofErr w:type="gramStart"/>
      <w:r w:rsidRPr="00385023">
        <w:rPr>
          <w:rFonts w:cs="Times New Roman"/>
          <w:sz w:val="24"/>
          <w:szCs w:val="24"/>
        </w:rPr>
        <w:t>ence</w:t>
      </w:r>
      <w:proofErr w:type="spellEnd"/>
      <w:proofErr w:type="gramEnd"/>
      <w:r w:rsidRPr="00385023">
        <w:rPr>
          <w:rFonts w:cs="Times New Roman"/>
          <w:sz w:val="24"/>
          <w:szCs w:val="24"/>
        </w:rPr>
        <w:t>, 2015, 349(6244):</w:t>
      </w:r>
      <w:r>
        <w:rPr>
          <w:rFonts w:cs="Times New Roman"/>
          <w:sz w:val="24"/>
          <w:szCs w:val="24"/>
        </w:rPr>
        <w:t xml:space="preserve"> </w:t>
      </w:r>
      <w:r w:rsidRPr="00385023">
        <w:rPr>
          <w:rFonts w:cs="Times New Roman"/>
          <w:sz w:val="24"/>
          <w:szCs w:val="24"/>
        </w:rPr>
        <w:t>165-168.</w:t>
      </w:r>
    </w:p>
    <w:p w14:paraId="1D3EFE83"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Zhang</w:t>
      </w:r>
      <w:r>
        <w:rPr>
          <w:rFonts w:cs="Times New Roman"/>
          <w:sz w:val="24"/>
          <w:szCs w:val="24"/>
        </w:rPr>
        <w:t xml:space="preserve">, </w:t>
      </w:r>
      <w:r w:rsidRPr="00385023">
        <w:rPr>
          <w:rFonts w:cs="Times New Roman"/>
          <w:sz w:val="24"/>
          <w:szCs w:val="24"/>
        </w:rPr>
        <w:t xml:space="preserve">Tian, Zhou, et al. Plasmon induced absorption in a graphene-based nanoribbon waveguide system and its applications in logic gate and </w:t>
      </w:r>
      <w:proofErr w:type="gramStart"/>
      <w:r w:rsidRPr="00385023">
        <w:rPr>
          <w:rFonts w:cs="Times New Roman"/>
          <w:sz w:val="24"/>
          <w:szCs w:val="24"/>
        </w:rPr>
        <w:t>sensor[</w:t>
      </w:r>
      <w:proofErr w:type="gramEnd"/>
      <w:r w:rsidRPr="00385023">
        <w:rPr>
          <w:rFonts w:cs="Times New Roman"/>
          <w:sz w:val="24"/>
          <w:szCs w:val="24"/>
        </w:rPr>
        <w:t xml:space="preserve">J]. Journal of Physics D Applied Physics </w:t>
      </w:r>
      <w:proofErr w:type="gramStart"/>
      <w:r w:rsidRPr="00385023">
        <w:rPr>
          <w:rFonts w:cs="Times New Roman"/>
          <w:sz w:val="24"/>
          <w:szCs w:val="24"/>
        </w:rPr>
        <w:t>A</w:t>
      </w:r>
      <w:proofErr w:type="gramEnd"/>
      <w:r w:rsidRPr="00385023">
        <w:rPr>
          <w:rFonts w:cs="Times New Roman"/>
          <w:sz w:val="24"/>
          <w:szCs w:val="24"/>
        </w:rPr>
        <w:t xml:space="preserve"> </w:t>
      </w:r>
      <w:proofErr w:type="spellStart"/>
      <w:r w:rsidRPr="00385023">
        <w:rPr>
          <w:rFonts w:cs="Times New Roman"/>
          <w:sz w:val="24"/>
          <w:szCs w:val="24"/>
        </w:rPr>
        <w:t>Europhysics</w:t>
      </w:r>
      <w:proofErr w:type="spellEnd"/>
      <w:r w:rsidRPr="00385023">
        <w:rPr>
          <w:rFonts w:cs="Times New Roman"/>
          <w:sz w:val="24"/>
          <w:szCs w:val="24"/>
        </w:rPr>
        <w:t xml:space="preserve"> Journal, 2018.</w:t>
      </w:r>
    </w:p>
    <w:p w14:paraId="14B6A15D"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Melikyan</w:t>
      </w:r>
      <w:proofErr w:type="spellEnd"/>
      <w:r w:rsidRPr="00385023">
        <w:rPr>
          <w:rFonts w:cs="Times New Roman"/>
          <w:sz w:val="24"/>
          <w:szCs w:val="24"/>
        </w:rPr>
        <w:t xml:space="preserve"> A, Kohl M, Sommer M, et al. Photonic-to-</w:t>
      </w:r>
      <w:proofErr w:type="spellStart"/>
      <w:r w:rsidRPr="00385023">
        <w:rPr>
          <w:rFonts w:cs="Times New Roman"/>
          <w:sz w:val="24"/>
          <w:szCs w:val="24"/>
        </w:rPr>
        <w:t>plasmonic</w:t>
      </w:r>
      <w:proofErr w:type="spellEnd"/>
      <w:r w:rsidRPr="00385023">
        <w:rPr>
          <w:rFonts w:cs="Times New Roman"/>
          <w:sz w:val="24"/>
          <w:szCs w:val="24"/>
        </w:rPr>
        <w:t xml:space="preserve"> mode </w:t>
      </w:r>
      <w:proofErr w:type="gramStart"/>
      <w:r w:rsidRPr="00385023">
        <w:rPr>
          <w:rFonts w:cs="Times New Roman"/>
          <w:sz w:val="24"/>
          <w:szCs w:val="24"/>
        </w:rPr>
        <w:t>converter[</w:t>
      </w:r>
      <w:proofErr w:type="gramEnd"/>
      <w:r w:rsidRPr="00385023">
        <w:rPr>
          <w:rFonts w:cs="Times New Roman"/>
          <w:sz w:val="24"/>
          <w:szCs w:val="24"/>
        </w:rPr>
        <w:t>J]. Optics Letters, 2014, 39(12):3488.</w:t>
      </w:r>
    </w:p>
    <w:p w14:paraId="3D5921FC"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Weijie</w:t>
      </w:r>
      <w:proofErr w:type="spellEnd"/>
      <w:r>
        <w:rPr>
          <w:rFonts w:cs="Times New Roman"/>
          <w:sz w:val="24"/>
          <w:szCs w:val="24"/>
        </w:rPr>
        <w:t xml:space="preserve"> C</w:t>
      </w:r>
      <w:r w:rsidRPr="00385023">
        <w:rPr>
          <w:rFonts w:cs="Times New Roman"/>
          <w:sz w:val="24"/>
          <w:szCs w:val="24"/>
        </w:rPr>
        <w:t xml:space="preserve">, </w:t>
      </w:r>
      <w:proofErr w:type="spellStart"/>
      <w:r w:rsidRPr="00385023">
        <w:rPr>
          <w:rFonts w:cs="Times New Roman"/>
          <w:sz w:val="24"/>
          <w:szCs w:val="24"/>
        </w:rPr>
        <w:t>Xinshu</w:t>
      </w:r>
      <w:proofErr w:type="spellEnd"/>
      <w:r w:rsidRPr="00385023">
        <w:rPr>
          <w:rFonts w:cs="Times New Roman"/>
          <w:sz w:val="24"/>
          <w:szCs w:val="24"/>
        </w:rPr>
        <w:t>, et al. Inverse design and demonstration of an ultra</w:t>
      </w:r>
      <w:r>
        <w:rPr>
          <w:rFonts w:cs="Times New Roman"/>
          <w:sz w:val="24"/>
          <w:szCs w:val="24"/>
        </w:rPr>
        <w:t>-</w:t>
      </w:r>
      <w:r w:rsidRPr="00385023">
        <w:rPr>
          <w:rFonts w:cs="Times New Roman"/>
          <w:sz w:val="24"/>
          <w:szCs w:val="24"/>
        </w:rPr>
        <w:t xml:space="preserve">compact broadband dual-mode 3 dB power </w:t>
      </w:r>
      <w:proofErr w:type="gramStart"/>
      <w:r w:rsidRPr="00385023">
        <w:rPr>
          <w:rFonts w:cs="Times New Roman"/>
          <w:sz w:val="24"/>
          <w:szCs w:val="24"/>
        </w:rPr>
        <w:t>splitter[</w:t>
      </w:r>
      <w:proofErr w:type="gramEnd"/>
      <w:r w:rsidRPr="00385023">
        <w:rPr>
          <w:rFonts w:cs="Times New Roman"/>
          <w:sz w:val="24"/>
          <w:szCs w:val="24"/>
        </w:rPr>
        <w:t>J]. Optics Express, 2018.</w:t>
      </w:r>
    </w:p>
    <w:p w14:paraId="1F79990A" w14:textId="77777777" w:rsidR="004520E7" w:rsidRPr="00C25F78" w:rsidRDefault="004520E7" w:rsidP="004520E7">
      <w:pPr>
        <w:numPr>
          <w:ilvl w:val="0"/>
          <w:numId w:val="19"/>
        </w:numPr>
        <w:spacing w:line="400" w:lineRule="exact"/>
        <w:rPr>
          <w:rFonts w:cs="Times New Roman"/>
          <w:sz w:val="24"/>
          <w:szCs w:val="24"/>
        </w:rPr>
      </w:pPr>
      <w:r w:rsidRPr="00C25F78">
        <w:rPr>
          <w:rFonts w:cs="Times New Roman"/>
          <w:sz w:val="24"/>
          <w:szCs w:val="24"/>
        </w:rPr>
        <w:t>Shen B, Wang P, Polson R, et al. An integrated-</w:t>
      </w:r>
      <w:proofErr w:type="spellStart"/>
      <w:r w:rsidRPr="00C25F78">
        <w:rPr>
          <w:rFonts w:cs="Times New Roman"/>
          <w:sz w:val="24"/>
          <w:szCs w:val="24"/>
        </w:rPr>
        <w:t>nanophotonics</w:t>
      </w:r>
      <w:proofErr w:type="spellEnd"/>
      <w:r w:rsidRPr="00C25F78">
        <w:rPr>
          <w:rFonts w:cs="Times New Roman"/>
          <w:sz w:val="24"/>
          <w:szCs w:val="24"/>
        </w:rPr>
        <w:t xml:space="preserve"> polarization </w:t>
      </w:r>
      <w:proofErr w:type="spellStart"/>
      <w:r w:rsidRPr="00C25F78">
        <w:rPr>
          <w:rFonts w:cs="Times New Roman"/>
          <w:sz w:val="24"/>
          <w:szCs w:val="24"/>
        </w:rPr>
        <w:t>beamsplitter</w:t>
      </w:r>
      <w:proofErr w:type="spellEnd"/>
      <w:r w:rsidRPr="00C25F78">
        <w:rPr>
          <w:rFonts w:cs="Times New Roman"/>
          <w:sz w:val="24"/>
          <w:szCs w:val="24"/>
        </w:rPr>
        <w:t xml:space="preserve"> with 2.4 μm×2.4 μm2 </w:t>
      </w:r>
      <w:proofErr w:type="gramStart"/>
      <w:r w:rsidRPr="00C25F78">
        <w:rPr>
          <w:rFonts w:cs="Times New Roman"/>
          <w:sz w:val="24"/>
          <w:szCs w:val="24"/>
        </w:rPr>
        <w:t>footprint[</w:t>
      </w:r>
      <w:proofErr w:type="gramEnd"/>
      <w:r w:rsidRPr="00C25F78">
        <w:rPr>
          <w:rFonts w:cs="Times New Roman"/>
          <w:sz w:val="24"/>
          <w:szCs w:val="24"/>
        </w:rPr>
        <w:t>J]. Nature Photonics, 2015, 9(6): 378-382.</w:t>
      </w:r>
    </w:p>
    <w:p w14:paraId="16F0DBF8"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Terry T</w:t>
      </w:r>
      <w:r>
        <w:rPr>
          <w:rFonts w:cs="Times New Roman"/>
          <w:sz w:val="24"/>
          <w:szCs w:val="24"/>
        </w:rPr>
        <w:t xml:space="preserve"> </w:t>
      </w:r>
      <w:r w:rsidRPr="00385023">
        <w:rPr>
          <w:rFonts w:cs="Times New Roman"/>
          <w:sz w:val="24"/>
          <w:szCs w:val="24"/>
        </w:rPr>
        <w:t>H E, Sidney C K, George K</w:t>
      </w:r>
      <w:r>
        <w:rPr>
          <w:rFonts w:cs="Times New Roman"/>
          <w:sz w:val="24"/>
          <w:szCs w:val="24"/>
        </w:rPr>
        <w:t xml:space="preserve"> </w:t>
      </w:r>
      <w:r w:rsidRPr="00385023">
        <w:rPr>
          <w:rFonts w:cs="Times New Roman"/>
          <w:sz w:val="24"/>
          <w:szCs w:val="24"/>
        </w:rPr>
        <w:t>L W. Surface-</w:t>
      </w:r>
      <w:proofErr w:type="spellStart"/>
      <w:r w:rsidRPr="00385023">
        <w:rPr>
          <w:rFonts w:cs="Times New Roman"/>
          <w:sz w:val="24"/>
          <w:szCs w:val="24"/>
        </w:rPr>
        <w:t>micromachined</w:t>
      </w:r>
      <w:proofErr w:type="spellEnd"/>
      <w:r w:rsidRPr="00385023">
        <w:rPr>
          <w:rFonts w:cs="Times New Roman"/>
          <w:sz w:val="24"/>
          <w:szCs w:val="24"/>
        </w:rPr>
        <w:t xml:space="preserve"> epitaxial silicon cantilevers as movable optical waveguides on silicon-on-insulator substrates[J]. Sensors &amp; Actuators </w:t>
      </w:r>
      <w:proofErr w:type="gramStart"/>
      <w:r w:rsidRPr="00385023">
        <w:rPr>
          <w:rFonts w:cs="Times New Roman"/>
          <w:sz w:val="24"/>
          <w:szCs w:val="24"/>
        </w:rPr>
        <w:t>A</w:t>
      </w:r>
      <w:proofErr w:type="gramEnd"/>
      <w:r w:rsidRPr="00385023">
        <w:rPr>
          <w:rFonts w:cs="Times New Roman"/>
          <w:sz w:val="24"/>
          <w:szCs w:val="24"/>
        </w:rPr>
        <w:t xml:space="preserve"> Physical, 49(1-2):</w:t>
      </w:r>
      <w:r>
        <w:rPr>
          <w:rFonts w:cs="Times New Roman"/>
          <w:sz w:val="24"/>
          <w:szCs w:val="24"/>
        </w:rPr>
        <w:t xml:space="preserve"> </w:t>
      </w:r>
      <w:r w:rsidRPr="00385023">
        <w:rPr>
          <w:rFonts w:cs="Times New Roman"/>
          <w:sz w:val="24"/>
          <w:szCs w:val="24"/>
        </w:rPr>
        <w:t>109-113.</w:t>
      </w:r>
    </w:p>
    <w:p w14:paraId="31336993" w14:textId="77777777" w:rsidR="004520E7" w:rsidRDefault="004520E7" w:rsidP="004520E7">
      <w:pPr>
        <w:numPr>
          <w:ilvl w:val="0"/>
          <w:numId w:val="19"/>
        </w:numPr>
        <w:spacing w:line="400" w:lineRule="exact"/>
        <w:rPr>
          <w:rFonts w:cs="Times New Roman"/>
          <w:sz w:val="24"/>
          <w:szCs w:val="24"/>
        </w:rPr>
      </w:pPr>
      <w:proofErr w:type="spellStart"/>
      <w:r w:rsidRPr="00C0467C">
        <w:rPr>
          <w:rFonts w:cs="Times New Roman"/>
          <w:sz w:val="24"/>
          <w:szCs w:val="24"/>
        </w:rPr>
        <w:t>Veronis</w:t>
      </w:r>
      <w:proofErr w:type="spellEnd"/>
      <w:r w:rsidRPr="00C0467C">
        <w:rPr>
          <w:rFonts w:cs="Times New Roman"/>
          <w:sz w:val="24"/>
          <w:szCs w:val="24"/>
        </w:rPr>
        <w:t xml:space="preserve"> G, Fan S, Shin W. Compact Couplers between Dielectric and Metal-Dielectric-Metal </w:t>
      </w:r>
      <w:proofErr w:type="spellStart"/>
      <w:r w:rsidRPr="00C0467C">
        <w:rPr>
          <w:rFonts w:cs="Times New Roman"/>
          <w:sz w:val="24"/>
          <w:szCs w:val="24"/>
        </w:rPr>
        <w:t>Plasmonic</w:t>
      </w:r>
      <w:proofErr w:type="spellEnd"/>
      <w:r w:rsidRPr="00C0467C">
        <w:rPr>
          <w:rFonts w:cs="Times New Roman"/>
          <w:sz w:val="24"/>
          <w:szCs w:val="24"/>
        </w:rPr>
        <w:t xml:space="preserve"> Waveguides[C]// Conference on Lasers &amp; Electro-optics. 2007.</w:t>
      </w:r>
    </w:p>
    <w:p w14:paraId="1C65F3E3"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Luyssaert</w:t>
      </w:r>
      <w:proofErr w:type="spellEnd"/>
      <w:r w:rsidRPr="00385023">
        <w:rPr>
          <w:rFonts w:cs="Times New Roman"/>
          <w:sz w:val="24"/>
          <w:szCs w:val="24"/>
        </w:rPr>
        <w:t xml:space="preserve"> B, </w:t>
      </w:r>
      <w:proofErr w:type="spellStart"/>
      <w:r w:rsidRPr="00385023">
        <w:rPr>
          <w:rFonts w:cs="Times New Roman"/>
          <w:sz w:val="24"/>
          <w:szCs w:val="24"/>
        </w:rPr>
        <w:t>Vandersteegen</w:t>
      </w:r>
      <w:proofErr w:type="spellEnd"/>
      <w:r w:rsidRPr="00385023">
        <w:rPr>
          <w:rFonts w:cs="Times New Roman"/>
          <w:sz w:val="24"/>
          <w:szCs w:val="24"/>
        </w:rPr>
        <w:t xml:space="preserve"> P, </w:t>
      </w:r>
      <w:proofErr w:type="spellStart"/>
      <w:r w:rsidRPr="00385023">
        <w:rPr>
          <w:rFonts w:cs="Times New Roman"/>
          <w:sz w:val="24"/>
          <w:szCs w:val="24"/>
        </w:rPr>
        <w:t>Taillaert</w:t>
      </w:r>
      <w:proofErr w:type="spellEnd"/>
      <w:r w:rsidRPr="00385023">
        <w:rPr>
          <w:rFonts w:cs="Times New Roman"/>
          <w:sz w:val="24"/>
          <w:szCs w:val="24"/>
        </w:rPr>
        <w:t xml:space="preserve"> D, et al. A Compact Photonic Horizontal Spot-Size Converter Realized in Silicon-on-</w:t>
      </w:r>
      <w:proofErr w:type="gramStart"/>
      <w:r w:rsidRPr="00385023">
        <w:rPr>
          <w:rFonts w:cs="Times New Roman"/>
          <w:sz w:val="24"/>
          <w:szCs w:val="24"/>
        </w:rPr>
        <w:t>Insulator[</w:t>
      </w:r>
      <w:proofErr w:type="gramEnd"/>
      <w:r w:rsidRPr="00385023">
        <w:rPr>
          <w:rFonts w:cs="Times New Roman"/>
          <w:sz w:val="24"/>
          <w:szCs w:val="24"/>
        </w:rPr>
        <w:t>J]. IEEE Photonics Technology Letters, 2005, 17(1):</w:t>
      </w:r>
      <w:r>
        <w:rPr>
          <w:rFonts w:cs="Times New Roman"/>
          <w:sz w:val="24"/>
          <w:szCs w:val="24"/>
        </w:rPr>
        <w:t xml:space="preserve"> </w:t>
      </w:r>
      <w:r w:rsidRPr="00385023">
        <w:rPr>
          <w:rFonts w:cs="Times New Roman"/>
          <w:sz w:val="24"/>
          <w:szCs w:val="24"/>
        </w:rPr>
        <w:t>73-75.</w:t>
      </w:r>
    </w:p>
    <w:p w14:paraId="0E4A09E2" w14:textId="77777777" w:rsidR="004520E7" w:rsidRPr="00C25F78" w:rsidRDefault="004520E7" w:rsidP="004520E7">
      <w:pPr>
        <w:numPr>
          <w:ilvl w:val="0"/>
          <w:numId w:val="19"/>
        </w:numPr>
        <w:spacing w:line="400" w:lineRule="exact"/>
        <w:rPr>
          <w:rFonts w:cs="Times New Roman"/>
          <w:sz w:val="24"/>
          <w:szCs w:val="24"/>
        </w:rPr>
      </w:pPr>
      <w:r w:rsidRPr="00C25F78">
        <w:rPr>
          <w:rFonts w:cs="Times New Roman"/>
          <w:sz w:val="24"/>
          <w:szCs w:val="24"/>
        </w:rPr>
        <w:t xml:space="preserve">Lee S Y, Park J, Kang M, et al. Highly efficient </w:t>
      </w:r>
      <w:proofErr w:type="spellStart"/>
      <w:r w:rsidRPr="00C25F78">
        <w:rPr>
          <w:rFonts w:cs="Times New Roman"/>
          <w:sz w:val="24"/>
          <w:szCs w:val="24"/>
        </w:rPr>
        <w:t>plasmonic</w:t>
      </w:r>
      <w:proofErr w:type="spellEnd"/>
      <w:r w:rsidRPr="00C25F78">
        <w:rPr>
          <w:rFonts w:cs="Times New Roman"/>
          <w:sz w:val="24"/>
          <w:szCs w:val="24"/>
        </w:rPr>
        <w:t xml:space="preserve"> interconnector based on the asymmetric junction between metal-dielectric-metal and dielectric slab waveguides[J]. Optics Express, 2011, 19(10):9562-9574.</w:t>
      </w:r>
    </w:p>
    <w:p w14:paraId="4969E257"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Wahsheh</w:t>
      </w:r>
      <w:proofErr w:type="spellEnd"/>
      <w:r w:rsidRPr="00385023">
        <w:rPr>
          <w:rFonts w:cs="Times New Roman"/>
          <w:sz w:val="24"/>
          <w:szCs w:val="24"/>
        </w:rPr>
        <w:t xml:space="preserve"> R A, Lu Z, </w:t>
      </w:r>
      <w:proofErr w:type="spellStart"/>
      <w:r w:rsidRPr="00385023">
        <w:rPr>
          <w:rFonts w:cs="Times New Roman"/>
          <w:sz w:val="24"/>
          <w:szCs w:val="24"/>
        </w:rPr>
        <w:t>Abushagur</w:t>
      </w:r>
      <w:proofErr w:type="spellEnd"/>
      <w:r w:rsidRPr="00385023">
        <w:rPr>
          <w:rFonts w:cs="Times New Roman"/>
          <w:sz w:val="24"/>
          <w:szCs w:val="24"/>
        </w:rPr>
        <w:t xml:space="preserve"> M A G. </w:t>
      </w:r>
      <w:proofErr w:type="spellStart"/>
      <w:r w:rsidRPr="00385023">
        <w:rPr>
          <w:rFonts w:cs="Times New Roman"/>
          <w:sz w:val="24"/>
          <w:szCs w:val="24"/>
        </w:rPr>
        <w:t>Nanoplasmonic</w:t>
      </w:r>
      <w:proofErr w:type="spellEnd"/>
      <w:r w:rsidRPr="00385023">
        <w:rPr>
          <w:rFonts w:cs="Times New Roman"/>
          <w:sz w:val="24"/>
          <w:szCs w:val="24"/>
        </w:rPr>
        <w:t xml:space="preserve"> couplers and </w:t>
      </w:r>
      <w:proofErr w:type="gramStart"/>
      <w:r w:rsidRPr="00385023">
        <w:rPr>
          <w:rFonts w:cs="Times New Roman"/>
          <w:sz w:val="24"/>
          <w:szCs w:val="24"/>
        </w:rPr>
        <w:t>splitters[</w:t>
      </w:r>
      <w:proofErr w:type="gramEnd"/>
      <w:r w:rsidRPr="00385023">
        <w:rPr>
          <w:rFonts w:cs="Times New Roman"/>
          <w:sz w:val="24"/>
          <w:szCs w:val="24"/>
        </w:rPr>
        <w:t>J]. Optics Express, 2009, 17(21):19033-19040.</w:t>
      </w:r>
    </w:p>
    <w:p w14:paraId="7E1D0921" w14:textId="77777777" w:rsidR="004520E7" w:rsidRPr="00805128" w:rsidRDefault="004520E7" w:rsidP="004520E7">
      <w:pPr>
        <w:numPr>
          <w:ilvl w:val="0"/>
          <w:numId w:val="19"/>
        </w:numPr>
        <w:spacing w:line="400" w:lineRule="exact"/>
        <w:rPr>
          <w:rFonts w:cs="Times New Roman"/>
          <w:sz w:val="24"/>
          <w:szCs w:val="24"/>
        </w:rPr>
      </w:pPr>
      <w:r w:rsidRPr="00805128">
        <w:rPr>
          <w:rFonts w:cs="Times New Roman"/>
          <w:sz w:val="24"/>
          <w:szCs w:val="24"/>
        </w:rPr>
        <w:t xml:space="preserve">Khaled S R A, </w:t>
      </w:r>
      <w:proofErr w:type="spellStart"/>
      <w:r w:rsidRPr="00805128">
        <w:rPr>
          <w:rFonts w:cs="Times New Roman"/>
          <w:sz w:val="24"/>
          <w:szCs w:val="24"/>
        </w:rPr>
        <w:t>Afaf</w:t>
      </w:r>
      <w:proofErr w:type="spellEnd"/>
      <w:r w:rsidRPr="00805128">
        <w:rPr>
          <w:rFonts w:cs="Times New Roman"/>
          <w:sz w:val="24"/>
          <w:szCs w:val="24"/>
        </w:rPr>
        <w:t xml:space="preserve"> S, Ahmed H</w:t>
      </w:r>
      <w:r>
        <w:rPr>
          <w:rFonts w:cs="Times New Roman"/>
          <w:sz w:val="24"/>
          <w:szCs w:val="24"/>
        </w:rPr>
        <w:t xml:space="preserve">, </w:t>
      </w:r>
      <w:r w:rsidRPr="00805128">
        <w:rPr>
          <w:rFonts w:cs="Times New Roman"/>
          <w:sz w:val="24"/>
          <w:szCs w:val="24"/>
        </w:rPr>
        <w:t>et al. Compact and efficient 2D and 3D designs for photonic-to-</w:t>
      </w:r>
      <w:proofErr w:type="spellStart"/>
      <w:r w:rsidRPr="00805128">
        <w:rPr>
          <w:rFonts w:cs="Times New Roman"/>
          <w:sz w:val="24"/>
          <w:szCs w:val="24"/>
        </w:rPr>
        <w:t>plasmonic</w:t>
      </w:r>
      <w:proofErr w:type="spellEnd"/>
      <w:r w:rsidRPr="00805128">
        <w:rPr>
          <w:rFonts w:cs="Times New Roman"/>
          <w:sz w:val="24"/>
          <w:szCs w:val="24"/>
        </w:rPr>
        <w:t xml:space="preserve"> </w:t>
      </w:r>
      <w:proofErr w:type="gramStart"/>
      <w:r w:rsidRPr="00805128">
        <w:rPr>
          <w:rFonts w:cs="Times New Roman"/>
          <w:sz w:val="24"/>
          <w:szCs w:val="24"/>
        </w:rPr>
        <w:t>coupler</w:t>
      </w:r>
      <w:r>
        <w:rPr>
          <w:rFonts w:cs="Times New Roman"/>
          <w:sz w:val="24"/>
          <w:szCs w:val="24"/>
        </w:rPr>
        <w:t>[</w:t>
      </w:r>
      <w:proofErr w:type="gramEnd"/>
      <w:r>
        <w:rPr>
          <w:rFonts w:cs="Times New Roman"/>
          <w:sz w:val="24"/>
          <w:szCs w:val="24"/>
        </w:rPr>
        <w:t>J]</w:t>
      </w:r>
      <w:r w:rsidRPr="00805128">
        <w:rPr>
          <w:rFonts w:cs="Times New Roman"/>
          <w:sz w:val="24"/>
          <w:szCs w:val="24"/>
        </w:rPr>
        <w:t>. J. Opt. Soc. Am. B 36,</w:t>
      </w:r>
      <w:r>
        <w:rPr>
          <w:rFonts w:cs="Times New Roman"/>
          <w:sz w:val="24"/>
          <w:szCs w:val="24"/>
        </w:rPr>
        <w:t xml:space="preserve"> 2019:</w:t>
      </w:r>
      <w:r w:rsidRPr="00805128">
        <w:rPr>
          <w:rFonts w:cs="Times New Roman"/>
          <w:sz w:val="24"/>
          <w:szCs w:val="24"/>
        </w:rPr>
        <w:t xml:space="preserve"> 1402-1407</w:t>
      </w:r>
      <w:r>
        <w:rPr>
          <w:rFonts w:cs="Times New Roman"/>
          <w:sz w:val="24"/>
          <w:szCs w:val="24"/>
        </w:rPr>
        <w:t>.</w:t>
      </w:r>
    </w:p>
    <w:p w14:paraId="46AB3C7A" w14:textId="77777777" w:rsidR="004520E7" w:rsidRDefault="004520E7" w:rsidP="004520E7">
      <w:pPr>
        <w:numPr>
          <w:ilvl w:val="0"/>
          <w:numId w:val="19"/>
        </w:numPr>
        <w:spacing w:line="400" w:lineRule="exact"/>
        <w:rPr>
          <w:rFonts w:cs="Times New Roman"/>
          <w:sz w:val="24"/>
          <w:szCs w:val="24"/>
        </w:rPr>
      </w:pPr>
      <w:r w:rsidRPr="00805128">
        <w:rPr>
          <w:rFonts w:cs="Times New Roman"/>
          <w:sz w:val="24"/>
          <w:szCs w:val="24"/>
        </w:rPr>
        <w:t xml:space="preserve">Thomas R, </w:t>
      </w:r>
      <w:proofErr w:type="spellStart"/>
      <w:r w:rsidRPr="00805128">
        <w:rPr>
          <w:rFonts w:cs="Times New Roman"/>
          <w:sz w:val="24"/>
          <w:szCs w:val="24"/>
        </w:rPr>
        <w:t>Ikonic</w:t>
      </w:r>
      <w:proofErr w:type="spellEnd"/>
      <w:r w:rsidRPr="00805128">
        <w:rPr>
          <w:rFonts w:cs="Times New Roman"/>
          <w:sz w:val="24"/>
          <w:szCs w:val="24"/>
        </w:rPr>
        <w:t xml:space="preserve"> Z, </w:t>
      </w:r>
      <w:proofErr w:type="spellStart"/>
      <w:r w:rsidRPr="00805128">
        <w:rPr>
          <w:rFonts w:cs="Times New Roman"/>
          <w:sz w:val="24"/>
          <w:szCs w:val="24"/>
        </w:rPr>
        <w:t>Kelsall</w:t>
      </w:r>
      <w:proofErr w:type="spellEnd"/>
      <w:r w:rsidRPr="00805128">
        <w:rPr>
          <w:rFonts w:cs="Times New Roman"/>
          <w:sz w:val="24"/>
          <w:szCs w:val="24"/>
        </w:rPr>
        <w:t xml:space="preserve"> R W. Silicon based </w:t>
      </w:r>
      <w:proofErr w:type="spellStart"/>
      <w:r w:rsidRPr="00805128">
        <w:rPr>
          <w:rFonts w:cs="Times New Roman"/>
          <w:sz w:val="24"/>
          <w:szCs w:val="24"/>
        </w:rPr>
        <w:t>plasmonic</w:t>
      </w:r>
      <w:proofErr w:type="spellEnd"/>
      <w:r w:rsidRPr="00805128">
        <w:rPr>
          <w:rFonts w:cs="Times New Roman"/>
          <w:sz w:val="24"/>
          <w:szCs w:val="24"/>
        </w:rPr>
        <w:t xml:space="preserve"> </w:t>
      </w:r>
      <w:proofErr w:type="gramStart"/>
      <w:r w:rsidRPr="00805128">
        <w:rPr>
          <w:rFonts w:cs="Times New Roman"/>
          <w:sz w:val="24"/>
          <w:szCs w:val="24"/>
        </w:rPr>
        <w:t>coupler[</w:t>
      </w:r>
      <w:proofErr w:type="gramEnd"/>
      <w:r w:rsidRPr="00805128">
        <w:rPr>
          <w:rFonts w:cs="Times New Roman"/>
          <w:sz w:val="24"/>
          <w:szCs w:val="24"/>
        </w:rPr>
        <w:t>J]. Optics Express, 2012, 20(19):</w:t>
      </w:r>
      <w:r>
        <w:rPr>
          <w:rFonts w:cs="Times New Roman"/>
          <w:sz w:val="24"/>
          <w:szCs w:val="24"/>
        </w:rPr>
        <w:t xml:space="preserve"> </w:t>
      </w:r>
      <w:r w:rsidRPr="00805128">
        <w:rPr>
          <w:rFonts w:cs="Times New Roman"/>
          <w:sz w:val="24"/>
          <w:szCs w:val="24"/>
        </w:rPr>
        <w:t>21520.</w:t>
      </w:r>
    </w:p>
    <w:p w14:paraId="323BDE33"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lastRenderedPageBreak/>
        <w:t xml:space="preserve">Liu Y, Lai Y, Chang K. </w:t>
      </w:r>
      <w:proofErr w:type="spellStart"/>
      <w:r w:rsidRPr="00385023">
        <w:rPr>
          <w:rFonts w:cs="Times New Roman"/>
          <w:sz w:val="24"/>
          <w:szCs w:val="24"/>
        </w:rPr>
        <w:t>Plasmonic</w:t>
      </w:r>
      <w:proofErr w:type="spellEnd"/>
      <w:r w:rsidRPr="00385023">
        <w:rPr>
          <w:rFonts w:cs="Times New Roman"/>
          <w:sz w:val="24"/>
          <w:szCs w:val="24"/>
        </w:rPr>
        <w:t xml:space="preserve"> Coupler for Silicon-Based Micro-Slabs to </w:t>
      </w:r>
      <w:proofErr w:type="spellStart"/>
      <w:r w:rsidRPr="00385023">
        <w:rPr>
          <w:rFonts w:cs="Times New Roman"/>
          <w:sz w:val="24"/>
          <w:szCs w:val="24"/>
        </w:rPr>
        <w:t>Plasominc</w:t>
      </w:r>
      <w:proofErr w:type="spellEnd"/>
      <w:r w:rsidRPr="00385023">
        <w:rPr>
          <w:rFonts w:cs="Times New Roman"/>
          <w:sz w:val="24"/>
          <w:szCs w:val="24"/>
        </w:rPr>
        <w:t xml:space="preserve"> Nano-Gap Waveguide Mode </w:t>
      </w:r>
      <w:proofErr w:type="spellStart"/>
      <w:r w:rsidRPr="00385023">
        <w:rPr>
          <w:rFonts w:cs="Times New Roman"/>
          <w:sz w:val="24"/>
          <w:szCs w:val="24"/>
        </w:rPr>
        <w:t>Coversion</w:t>
      </w:r>
      <w:proofErr w:type="spellEnd"/>
      <w:r w:rsidRPr="00385023">
        <w:rPr>
          <w:rFonts w:cs="Times New Roman"/>
          <w:sz w:val="24"/>
          <w:szCs w:val="24"/>
        </w:rPr>
        <w:t xml:space="preserve"> </w:t>
      </w:r>
      <w:proofErr w:type="gramStart"/>
      <w:r w:rsidRPr="00385023">
        <w:rPr>
          <w:rFonts w:cs="Times New Roman"/>
          <w:sz w:val="24"/>
          <w:szCs w:val="24"/>
        </w:rPr>
        <w:t>Enhancement[</w:t>
      </w:r>
      <w:proofErr w:type="gramEnd"/>
      <w:r w:rsidRPr="00385023">
        <w:rPr>
          <w:rFonts w:cs="Times New Roman"/>
          <w:sz w:val="24"/>
          <w:szCs w:val="24"/>
        </w:rPr>
        <w:t>J]. Journal of Lightwave Technology, 2013, 31(11):</w:t>
      </w:r>
      <w:r>
        <w:rPr>
          <w:rFonts w:cs="Times New Roman"/>
          <w:sz w:val="24"/>
          <w:szCs w:val="24"/>
        </w:rPr>
        <w:t xml:space="preserve"> </w:t>
      </w:r>
      <w:r w:rsidRPr="00385023">
        <w:rPr>
          <w:rFonts w:cs="Times New Roman"/>
          <w:sz w:val="24"/>
          <w:szCs w:val="24"/>
        </w:rPr>
        <w:t>1708-1712.</w:t>
      </w:r>
    </w:p>
    <w:p w14:paraId="3DC8281D" w14:textId="77777777" w:rsidR="004520E7" w:rsidRPr="00385023" w:rsidRDefault="004520E7" w:rsidP="004520E7">
      <w:pPr>
        <w:numPr>
          <w:ilvl w:val="0"/>
          <w:numId w:val="19"/>
        </w:numPr>
        <w:spacing w:line="400" w:lineRule="exact"/>
        <w:rPr>
          <w:rFonts w:cs="Times New Roman"/>
          <w:sz w:val="24"/>
          <w:szCs w:val="24"/>
        </w:rPr>
      </w:pPr>
      <w:r w:rsidRPr="00805128">
        <w:rPr>
          <w:rFonts w:cs="Times New Roman"/>
          <w:sz w:val="24"/>
          <w:szCs w:val="24"/>
        </w:rPr>
        <w:t>Chin-Ta C</w:t>
      </w:r>
      <w:r>
        <w:rPr>
          <w:rFonts w:cs="Times New Roman"/>
          <w:sz w:val="24"/>
          <w:szCs w:val="24"/>
        </w:rPr>
        <w:t>,</w:t>
      </w:r>
      <w:r w:rsidRPr="00805128">
        <w:rPr>
          <w:rFonts w:cs="Times New Roman"/>
          <w:sz w:val="24"/>
          <w:szCs w:val="24"/>
        </w:rPr>
        <w:t xml:space="preserve"> </w:t>
      </w:r>
      <w:proofErr w:type="spellStart"/>
      <w:r w:rsidRPr="00805128">
        <w:rPr>
          <w:rFonts w:cs="Times New Roman"/>
          <w:sz w:val="24"/>
          <w:szCs w:val="24"/>
        </w:rPr>
        <w:t>Xiaochuan</w:t>
      </w:r>
      <w:proofErr w:type="spellEnd"/>
      <w:r w:rsidRPr="00805128">
        <w:rPr>
          <w:rFonts w:cs="Times New Roman"/>
          <w:sz w:val="24"/>
          <w:szCs w:val="24"/>
        </w:rPr>
        <w:t xml:space="preserve"> X</w:t>
      </w:r>
      <w:r>
        <w:rPr>
          <w:rFonts w:cs="Times New Roman"/>
          <w:sz w:val="24"/>
          <w:szCs w:val="24"/>
        </w:rPr>
        <w:t>,</w:t>
      </w:r>
      <w:r w:rsidRPr="00805128">
        <w:rPr>
          <w:rFonts w:cs="Times New Roman"/>
          <w:sz w:val="24"/>
          <w:szCs w:val="24"/>
        </w:rPr>
        <w:t xml:space="preserve"> Amir H</w:t>
      </w:r>
      <w:r>
        <w:rPr>
          <w:rFonts w:cs="Times New Roman"/>
          <w:sz w:val="24"/>
          <w:szCs w:val="24"/>
        </w:rPr>
        <w:t xml:space="preserve">. </w:t>
      </w:r>
      <w:r w:rsidRPr="00385023">
        <w:rPr>
          <w:rFonts w:cs="Times New Roman"/>
          <w:sz w:val="24"/>
          <w:szCs w:val="24"/>
        </w:rPr>
        <w:t xml:space="preserve">Design of Highly Efficient Hybrid Si-Au Taper for Dielectric Strip Waveguide to </w:t>
      </w:r>
      <w:proofErr w:type="spellStart"/>
      <w:r w:rsidRPr="00385023">
        <w:rPr>
          <w:rFonts w:cs="Times New Roman"/>
          <w:sz w:val="24"/>
          <w:szCs w:val="24"/>
        </w:rPr>
        <w:t>Plasmonic</w:t>
      </w:r>
      <w:proofErr w:type="spellEnd"/>
      <w:r w:rsidRPr="00385023">
        <w:rPr>
          <w:rFonts w:cs="Times New Roman"/>
          <w:sz w:val="24"/>
          <w:szCs w:val="24"/>
        </w:rPr>
        <w:t xml:space="preserve"> Slot Waveguide Mode </w:t>
      </w:r>
      <w:proofErr w:type="gramStart"/>
      <w:r w:rsidRPr="00385023">
        <w:rPr>
          <w:rFonts w:cs="Times New Roman"/>
          <w:sz w:val="24"/>
          <w:szCs w:val="24"/>
        </w:rPr>
        <w:t>Converter[</w:t>
      </w:r>
      <w:proofErr w:type="gramEnd"/>
      <w:r w:rsidRPr="00385023">
        <w:rPr>
          <w:rFonts w:cs="Times New Roman"/>
          <w:sz w:val="24"/>
          <w:szCs w:val="24"/>
        </w:rPr>
        <w:t>J]. Journal of Lightwave Technology, 2015, 33(2):</w:t>
      </w:r>
      <w:r>
        <w:rPr>
          <w:rFonts w:cs="Times New Roman"/>
          <w:sz w:val="24"/>
          <w:szCs w:val="24"/>
        </w:rPr>
        <w:t xml:space="preserve"> </w:t>
      </w:r>
      <w:r w:rsidRPr="00385023">
        <w:rPr>
          <w:rFonts w:cs="Times New Roman"/>
          <w:sz w:val="24"/>
          <w:szCs w:val="24"/>
        </w:rPr>
        <w:t>535-540.</w:t>
      </w:r>
    </w:p>
    <w:p w14:paraId="42B7B55B" w14:textId="77777777" w:rsidR="004520E7" w:rsidRDefault="004520E7" w:rsidP="004520E7">
      <w:pPr>
        <w:numPr>
          <w:ilvl w:val="0"/>
          <w:numId w:val="19"/>
        </w:numPr>
        <w:spacing w:line="400" w:lineRule="exact"/>
        <w:rPr>
          <w:rFonts w:cs="Times New Roman"/>
          <w:sz w:val="24"/>
          <w:szCs w:val="24"/>
        </w:rPr>
      </w:pPr>
      <w:r w:rsidRPr="00805128">
        <w:rPr>
          <w:rFonts w:cs="Times New Roman"/>
          <w:sz w:val="24"/>
          <w:szCs w:val="24"/>
        </w:rPr>
        <w:t xml:space="preserve">Zhu B, Tsang H K. High coupling efficiency silicon waveguide to metal-insulator-metal waveguide mode </w:t>
      </w:r>
      <w:proofErr w:type="gramStart"/>
      <w:r w:rsidRPr="00805128">
        <w:rPr>
          <w:rFonts w:cs="Times New Roman"/>
          <w:sz w:val="24"/>
          <w:szCs w:val="24"/>
        </w:rPr>
        <w:t>converter[</w:t>
      </w:r>
      <w:proofErr w:type="gramEnd"/>
      <w:r w:rsidRPr="00805128">
        <w:rPr>
          <w:rFonts w:cs="Times New Roman"/>
          <w:sz w:val="24"/>
          <w:szCs w:val="24"/>
        </w:rPr>
        <w:t>J]. Journal of Lightwave Technology, 2016:</w:t>
      </w:r>
      <w:r>
        <w:rPr>
          <w:rFonts w:cs="Times New Roman"/>
          <w:sz w:val="24"/>
          <w:szCs w:val="24"/>
        </w:rPr>
        <w:t xml:space="preserve"> </w:t>
      </w:r>
      <w:r w:rsidRPr="00805128">
        <w:rPr>
          <w:rFonts w:cs="Times New Roman"/>
          <w:sz w:val="24"/>
          <w:szCs w:val="24"/>
        </w:rPr>
        <w:t>1-1.</w:t>
      </w:r>
    </w:p>
    <w:p w14:paraId="1CB52F37"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Patel V, Sharma P, Kumar V D. Efficient Coupling from Dielectric to Hybrid </w:t>
      </w:r>
      <w:proofErr w:type="spellStart"/>
      <w:r w:rsidRPr="00385023">
        <w:rPr>
          <w:rFonts w:cs="Times New Roman"/>
          <w:sz w:val="24"/>
          <w:szCs w:val="24"/>
        </w:rPr>
        <w:t>Plasmonic</w:t>
      </w:r>
      <w:proofErr w:type="spellEnd"/>
      <w:r w:rsidRPr="00385023">
        <w:rPr>
          <w:rFonts w:cs="Times New Roman"/>
          <w:sz w:val="24"/>
          <w:szCs w:val="24"/>
        </w:rPr>
        <w:t xml:space="preserve"> Waveguide using Curved </w:t>
      </w:r>
      <w:proofErr w:type="gramStart"/>
      <w:r w:rsidRPr="00385023">
        <w:rPr>
          <w:rFonts w:cs="Times New Roman"/>
          <w:sz w:val="24"/>
          <w:szCs w:val="24"/>
        </w:rPr>
        <w:t>Taper[</w:t>
      </w:r>
      <w:proofErr w:type="gramEnd"/>
      <w:r w:rsidRPr="00385023">
        <w:rPr>
          <w:rFonts w:cs="Times New Roman"/>
          <w:sz w:val="24"/>
          <w:szCs w:val="24"/>
        </w:rPr>
        <w:t>J]. IEEE Photonics Technology Letters, 2019:</w:t>
      </w:r>
      <w:r>
        <w:rPr>
          <w:rFonts w:cs="Times New Roman"/>
          <w:sz w:val="24"/>
          <w:szCs w:val="24"/>
        </w:rPr>
        <w:t xml:space="preserve"> </w:t>
      </w:r>
      <w:r w:rsidRPr="00385023">
        <w:rPr>
          <w:rFonts w:cs="Times New Roman"/>
          <w:sz w:val="24"/>
          <w:szCs w:val="24"/>
        </w:rPr>
        <w:t>1-1.</w:t>
      </w:r>
    </w:p>
    <w:p w14:paraId="6DE10B92"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Melikyan</w:t>
      </w:r>
      <w:proofErr w:type="spellEnd"/>
      <w:r w:rsidRPr="00385023">
        <w:rPr>
          <w:rFonts w:cs="Times New Roman"/>
          <w:sz w:val="24"/>
          <w:szCs w:val="24"/>
        </w:rPr>
        <w:t xml:space="preserve"> A, Kohl M, Sommer M, et al. Photonic-to-</w:t>
      </w:r>
      <w:proofErr w:type="spellStart"/>
      <w:r w:rsidRPr="00385023">
        <w:rPr>
          <w:rFonts w:cs="Times New Roman"/>
          <w:sz w:val="24"/>
          <w:szCs w:val="24"/>
        </w:rPr>
        <w:t>plasmonic</w:t>
      </w:r>
      <w:proofErr w:type="spellEnd"/>
      <w:r w:rsidRPr="00385023">
        <w:rPr>
          <w:rFonts w:cs="Times New Roman"/>
          <w:sz w:val="24"/>
          <w:szCs w:val="24"/>
        </w:rPr>
        <w:t xml:space="preserve"> mode </w:t>
      </w:r>
      <w:proofErr w:type="gramStart"/>
      <w:r w:rsidRPr="00385023">
        <w:rPr>
          <w:rFonts w:cs="Times New Roman"/>
          <w:sz w:val="24"/>
          <w:szCs w:val="24"/>
        </w:rPr>
        <w:t>converter[</w:t>
      </w:r>
      <w:proofErr w:type="gramEnd"/>
      <w:r w:rsidRPr="00385023">
        <w:rPr>
          <w:rFonts w:cs="Times New Roman"/>
          <w:sz w:val="24"/>
          <w:szCs w:val="24"/>
        </w:rPr>
        <w:t>J]. Optics Letters, 2014, 39(12):</w:t>
      </w:r>
      <w:r>
        <w:rPr>
          <w:rFonts w:cs="Times New Roman"/>
          <w:sz w:val="24"/>
          <w:szCs w:val="24"/>
        </w:rPr>
        <w:t xml:space="preserve"> </w:t>
      </w:r>
      <w:r w:rsidRPr="00385023">
        <w:rPr>
          <w:rFonts w:cs="Times New Roman"/>
          <w:sz w:val="24"/>
          <w:szCs w:val="24"/>
        </w:rPr>
        <w:t>3488.</w:t>
      </w:r>
    </w:p>
    <w:p w14:paraId="6D85E1E3"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Tian J, Yu S, Yan W, et al. Broadband high-efficiency surface-</w:t>
      </w:r>
      <w:proofErr w:type="spellStart"/>
      <w:r w:rsidRPr="00385023">
        <w:rPr>
          <w:rFonts w:cs="Times New Roman"/>
          <w:sz w:val="24"/>
          <w:szCs w:val="24"/>
        </w:rPr>
        <w:t>plasmon</w:t>
      </w:r>
      <w:proofErr w:type="spellEnd"/>
      <w:r w:rsidRPr="00385023">
        <w:rPr>
          <w:rFonts w:cs="Times New Roman"/>
          <w:sz w:val="24"/>
          <w:szCs w:val="24"/>
        </w:rPr>
        <w:t>-</w:t>
      </w:r>
      <w:proofErr w:type="spellStart"/>
      <w:r w:rsidRPr="00385023">
        <w:rPr>
          <w:rFonts w:cs="Times New Roman"/>
          <w:sz w:val="24"/>
          <w:szCs w:val="24"/>
        </w:rPr>
        <w:t>polariton</w:t>
      </w:r>
      <w:proofErr w:type="spellEnd"/>
      <w:r w:rsidRPr="00385023">
        <w:rPr>
          <w:rFonts w:cs="Times New Roman"/>
          <w:sz w:val="24"/>
          <w:szCs w:val="24"/>
        </w:rPr>
        <w:t xml:space="preserve"> coupler with silicon-metal </w:t>
      </w:r>
      <w:proofErr w:type="gramStart"/>
      <w:r w:rsidRPr="00385023">
        <w:rPr>
          <w:rFonts w:cs="Times New Roman"/>
          <w:sz w:val="24"/>
          <w:szCs w:val="24"/>
        </w:rPr>
        <w:t>interface[</w:t>
      </w:r>
      <w:proofErr w:type="gramEnd"/>
      <w:r w:rsidRPr="00385023">
        <w:rPr>
          <w:rFonts w:cs="Times New Roman"/>
          <w:sz w:val="24"/>
          <w:szCs w:val="24"/>
        </w:rPr>
        <w:t xml:space="preserve">J]. Applied </w:t>
      </w:r>
      <w:proofErr w:type="spellStart"/>
      <w:r w:rsidRPr="00385023">
        <w:rPr>
          <w:rFonts w:cs="Times New Roman"/>
          <w:sz w:val="24"/>
          <w:szCs w:val="24"/>
        </w:rPr>
        <w:t>Physicsletters</w:t>
      </w:r>
      <w:proofErr w:type="spellEnd"/>
      <w:r w:rsidRPr="00385023">
        <w:rPr>
          <w:rFonts w:cs="Times New Roman"/>
          <w:sz w:val="24"/>
          <w:szCs w:val="24"/>
        </w:rPr>
        <w:t>, 2009, 95(1):</w:t>
      </w:r>
      <w:r>
        <w:rPr>
          <w:rFonts w:cs="Times New Roman"/>
          <w:sz w:val="24"/>
          <w:szCs w:val="24"/>
        </w:rPr>
        <w:t xml:space="preserve"> </w:t>
      </w:r>
      <w:r w:rsidRPr="00385023">
        <w:rPr>
          <w:rFonts w:cs="Times New Roman"/>
          <w:sz w:val="24"/>
          <w:szCs w:val="24"/>
        </w:rPr>
        <w:t>013504.1-013504.3.</w:t>
      </w:r>
    </w:p>
    <w:p w14:paraId="4437B96D"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Ruoxi</w:t>
      </w:r>
      <w:proofErr w:type="spellEnd"/>
      <w:r w:rsidRPr="00385023">
        <w:rPr>
          <w:rFonts w:cs="Times New Roman"/>
          <w:sz w:val="24"/>
          <w:szCs w:val="24"/>
        </w:rPr>
        <w:t xml:space="preserve"> Y,</w:t>
      </w:r>
      <w:r>
        <w:rPr>
          <w:rFonts w:cs="Times New Roman"/>
          <w:sz w:val="24"/>
          <w:szCs w:val="24"/>
        </w:rPr>
        <w:t xml:space="preserve"> </w:t>
      </w:r>
      <w:r w:rsidRPr="00385023">
        <w:rPr>
          <w:rFonts w:cs="Times New Roman"/>
          <w:sz w:val="24"/>
          <w:szCs w:val="24"/>
        </w:rPr>
        <w:t xml:space="preserve">Rami A W, </w:t>
      </w:r>
      <w:proofErr w:type="spellStart"/>
      <w:r w:rsidRPr="00385023">
        <w:rPr>
          <w:rFonts w:cs="Times New Roman"/>
          <w:sz w:val="24"/>
          <w:szCs w:val="24"/>
        </w:rPr>
        <w:t>Zhaolin</w:t>
      </w:r>
      <w:proofErr w:type="spellEnd"/>
      <w:r w:rsidRPr="00385023">
        <w:rPr>
          <w:rFonts w:cs="Times New Roman"/>
          <w:sz w:val="24"/>
          <w:szCs w:val="24"/>
        </w:rPr>
        <w:t xml:space="preserve"> L</w:t>
      </w:r>
      <w:r>
        <w:rPr>
          <w:rFonts w:cs="Times New Roman"/>
          <w:sz w:val="24"/>
          <w:szCs w:val="24"/>
        </w:rPr>
        <w:t>, et al</w:t>
      </w:r>
      <w:r w:rsidRPr="00385023">
        <w:rPr>
          <w:rFonts w:cs="Times New Roman"/>
          <w:sz w:val="24"/>
          <w:szCs w:val="24"/>
        </w:rPr>
        <w:t xml:space="preserve">. Efficient light coupling between dielectric slot waveguide and </w:t>
      </w:r>
      <w:proofErr w:type="spellStart"/>
      <w:r w:rsidRPr="00385023">
        <w:rPr>
          <w:rFonts w:cs="Times New Roman"/>
          <w:sz w:val="24"/>
          <w:szCs w:val="24"/>
        </w:rPr>
        <w:t>plasmonic</w:t>
      </w:r>
      <w:proofErr w:type="spellEnd"/>
      <w:r w:rsidRPr="00385023">
        <w:rPr>
          <w:rFonts w:cs="Times New Roman"/>
          <w:sz w:val="24"/>
          <w:szCs w:val="24"/>
        </w:rPr>
        <w:t xml:space="preserve"> slot </w:t>
      </w:r>
      <w:proofErr w:type="gramStart"/>
      <w:r w:rsidRPr="00385023">
        <w:rPr>
          <w:rFonts w:cs="Times New Roman"/>
          <w:sz w:val="24"/>
          <w:szCs w:val="24"/>
        </w:rPr>
        <w:t>waveguide[</w:t>
      </w:r>
      <w:proofErr w:type="gramEnd"/>
      <w:r w:rsidRPr="00385023">
        <w:rPr>
          <w:rFonts w:cs="Times New Roman"/>
          <w:sz w:val="24"/>
          <w:szCs w:val="24"/>
        </w:rPr>
        <w:t>J]. Optics Letters, 2010, 35(5):</w:t>
      </w:r>
      <w:r>
        <w:rPr>
          <w:rFonts w:cs="Times New Roman"/>
          <w:sz w:val="24"/>
          <w:szCs w:val="24"/>
        </w:rPr>
        <w:t xml:space="preserve"> </w:t>
      </w:r>
      <w:r w:rsidRPr="00385023">
        <w:rPr>
          <w:rFonts w:cs="Times New Roman"/>
          <w:sz w:val="24"/>
          <w:szCs w:val="24"/>
        </w:rPr>
        <w:t>649-651.</w:t>
      </w:r>
    </w:p>
    <w:p w14:paraId="28D15D18"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Wahsheh</w:t>
      </w:r>
      <w:proofErr w:type="spellEnd"/>
      <w:r w:rsidRPr="00385023">
        <w:rPr>
          <w:rFonts w:cs="Times New Roman"/>
          <w:sz w:val="24"/>
          <w:szCs w:val="24"/>
        </w:rPr>
        <w:t xml:space="preserve"> R A, </w:t>
      </w:r>
      <w:proofErr w:type="spellStart"/>
      <w:r w:rsidRPr="00385023">
        <w:rPr>
          <w:rFonts w:cs="Times New Roman"/>
          <w:sz w:val="24"/>
          <w:szCs w:val="24"/>
        </w:rPr>
        <w:t>Abushagur</w:t>
      </w:r>
      <w:proofErr w:type="spellEnd"/>
      <w:r w:rsidRPr="00385023">
        <w:rPr>
          <w:rFonts w:cs="Times New Roman"/>
          <w:sz w:val="24"/>
          <w:szCs w:val="24"/>
        </w:rPr>
        <w:t xml:space="preserve"> M A G. Experimental and theoretical investigations of an air-slot coupler between dielectric and </w:t>
      </w:r>
      <w:proofErr w:type="spellStart"/>
      <w:r w:rsidRPr="00385023">
        <w:rPr>
          <w:rFonts w:cs="Times New Roman"/>
          <w:sz w:val="24"/>
          <w:szCs w:val="24"/>
        </w:rPr>
        <w:t>plasmonic</w:t>
      </w:r>
      <w:proofErr w:type="spellEnd"/>
      <w:r w:rsidRPr="00385023">
        <w:rPr>
          <w:rFonts w:cs="Times New Roman"/>
          <w:sz w:val="24"/>
          <w:szCs w:val="24"/>
        </w:rPr>
        <w:t xml:space="preserve"> </w:t>
      </w:r>
      <w:proofErr w:type="gramStart"/>
      <w:r w:rsidRPr="00385023">
        <w:rPr>
          <w:rFonts w:cs="Times New Roman"/>
          <w:sz w:val="24"/>
          <w:szCs w:val="24"/>
        </w:rPr>
        <w:t>waveguides[</w:t>
      </w:r>
      <w:proofErr w:type="gramEnd"/>
      <w:r w:rsidRPr="00385023">
        <w:rPr>
          <w:rFonts w:cs="Times New Roman"/>
          <w:sz w:val="24"/>
          <w:szCs w:val="24"/>
        </w:rPr>
        <w:t>J]. Optics Express, 2016, 24(8):8237.</w:t>
      </w:r>
    </w:p>
    <w:p w14:paraId="02ED3B0A"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Heydari</w:t>
      </w:r>
      <w:proofErr w:type="spellEnd"/>
      <w:r w:rsidRPr="00385023">
        <w:rPr>
          <w:rFonts w:cs="Times New Roman"/>
          <w:sz w:val="24"/>
          <w:szCs w:val="24"/>
        </w:rPr>
        <w:t xml:space="preserve"> M B, </w:t>
      </w:r>
      <w:proofErr w:type="spellStart"/>
      <w:r w:rsidRPr="00385023">
        <w:rPr>
          <w:rFonts w:cs="Times New Roman"/>
          <w:sz w:val="24"/>
          <w:szCs w:val="24"/>
        </w:rPr>
        <w:t>Asgari</w:t>
      </w:r>
      <w:proofErr w:type="spellEnd"/>
      <w:r w:rsidRPr="00385023">
        <w:rPr>
          <w:rFonts w:cs="Times New Roman"/>
          <w:sz w:val="24"/>
          <w:szCs w:val="24"/>
        </w:rPr>
        <w:t xml:space="preserve"> M, </w:t>
      </w:r>
      <w:proofErr w:type="spellStart"/>
      <w:r w:rsidRPr="00385023">
        <w:rPr>
          <w:rFonts w:cs="Times New Roman"/>
          <w:sz w:val="24"/>
          <w:szCs w:val="24"/>
        </w:rPr>
        <w:t>Jafari</w:t>
      </w:r>
      <w:proofErr w:type="spellEnd"/>
      <w:r w:rsidRPr="00385023">
        <w:rPr>
          <w:rFonts w:cs="Times New Roman"/>
          <w:sz w:val="24"/>
          <w:szCs w:val="24"/>
        </w:rPr>
        <w:t xml:space="preserve"> N. Novel analytical model for </w:t>
      </w:r>
      <w:proofErr w:type="spellStart"/>
      <w:r w:rsidRPr="00385023">
        <w:rPr>
          <w:rFonts w:cs="Times New Roman"/>
          <w:sz w:val="24"/>
          <w:szCs w:val="24"/>
        </w:rPr>
        <w:t>nano</w:t>
      </w:r>
      <w:proofErr w:type="spellEnd"/>
      <w:r w:rsidRPr="00385023">
        <w:rPr>
          <w:rFonts w:cs="Times New Roman"/>
          <w:sz w:val="24"/>
          <w:szCs w:val="24"/>
        </w:rPr>
        <w:t xml:space="preserve">-coupler between metal-insulator-metal </w:t>
      </w:r>
      <w:proofErr w:type="spellStart"/>
      <w:r w:rsidRPr="00385023">
        <w:rPr>
          <w:rFonts w:cs="Times New Roman"/>
          <w:sz w:val="24"/>
          <w:szCs w:val="24"/>
        </w:rPr>
        <w:t>plasmonic</w:t>
      </w:r>
      <w:proofErr w:type="spellEnd"/>
      <w:r w:rsidRPr="00385023">
        <w:rPr>
          <w:rFonts w:cs="Times New Roman"/>
          <w:sz w:val="24"/>
          <w:szCs w:val="24"/>
        </w:rPr>
        <w:t xml:space="preserve"> and dielectric slab waveguides[J]. Optical &amp; Quantum Electronics, 2018, 50(12):432.1-432.11.</w:t>
      </w:r>
    </w:p>
    <w:p w14:paraId="61FE8F86" w14:textId="77777777" w:rsidR="004520E7" w:rsidRPr="00C25F78" w:rsidRDefault="004520E7" w:rsidP="004520E7">
      <w:pPr>
        <w:numPr>
          <w:ilvl w:val="0"/>
          <w:numId w:val="19"/>
        </w:numPr>
        <w:spacing w:line="400" w:lineRule="exact"/>
        <w:rPr>
          <w:rFonts w:cs="Times New Roman"/>
          <w:sz w:val="24"/>
          <w:szCs w:val="24"/>
        </w:rPr>
      </w:pPr>
      <w:r w:rsidRPr="00C25F78">
        <w:rPr>
          <w:rFonts w:cs="Times New Roman"/>
          <w:sz w:val="24"/>
          <w:szCs w:val="24"/>
        </w:rPr>
        <w:t xml:space="preserve">Piggott A Y, Lu J, </w:t>
      </w:r>
      <w:proofErr w:type="spellStart"/>
      <w:r w:rsidRPr="00C25F78">
        <w:rPr>
          <w:rFonts w:cs="Times New Roman"/>
          <w:sz w:val="24"/>
          <w:szCs w:val="24"/>
        </w:rPr>
        <w:t>Lagoudakis</w:t>
      </w:r>
      <w:proofErr w:type="spellEnd"/>
      <w:r w:rsidRPr="00C25F78">
        <w:rPr>
          <w:rFonts w:cs="Times New Roman"/>
          <w:sz w:val="24"/>
          <w:szCs w:val="24"/>
        </w:rPr>
        <w:t xml:space="preserve"> K G, et al. Inverse design and demonstration of a compact and broadband on-chip wavelength </w:t>
      </w:r>
      <w:proofErr w:type="spellStart"/>
      <w:r w:rsidRPr="00C25F78">
        <w:rPr>
          <w:rFonts w:cs="Times New Roman"/>
          <w:sz w:val="24"/>
          <w:szCs w:val="24"/>
        </w:rPr>
        <w:t>demultiplexer</w:t>
      </w:r>
      <w:proofErr w:type="spellEnd"/>
      <w:r w:rsidRPr="00C25F78">
        <w:rPr>
          <w:rFonts w:cs="Times New Roman"/>
          <w:sz w:val="24"/>
          <w:szCs w:val="24"/>
        </w:rPr>
        <w:t>[J]. Nature Photonics, 2015, 9(6):374-377.</w:t>
      </w:r>
    </w:p>
    <w:p w14:paraId="7DD4FDEA" w14:textId="77777777" w:rsidR="004520E7" w:rsidRPr="00B00700" w:rsidRDefault="004520E7" w:rsidP="004520E7">
      <w:pPr>
        <w:numPr>
          <w:ilvl w:val="0"/>
          <w:numId w:val="19"/>
        </w:numPr>
        <w:spacing w:line="400" w:lineRule="exact"/>
        <w:rPr>
          <w:rFonts w:cs="Times New Roman"/>
          <w:sz w:val="24"/>
          <w:szCs w:val="24"/>
        </w:rPr>
      </w:pPr>
      <w:r w:rsidRPr="00B00700">
        <w:rPr>
          <w:rFonts w:cs="Times New Roman"/>
          <w:sz w:val="24"/>
          <w:szCs w:val="24"/>
        </w:rPr>
        <w:t>Lu J,</w:t>
      </w:r>
      <w:r>
        <w:rPr>
          <w:rFonts w:cs="Times New Roman"/>
          <w:sz w:val="24"/>
          <w:szCs w:val="24"/>
        </w:rPr>
        <w:t xml:space="preserve"> </w:t>
      </w:r>
      <w:proofErr w:type="spellStart"/>
      <w:r w:rsidRPr="00B00700">
        <w:rPr>
          <w:rFonts w:cs="Times New Roman"/>
          <w:sz w:val="24"/>
          <w:szCs w:val="24"/>
        </w:rPr>
        <w:t>Vučković</w:t>
      </w:r>
      <w:proofErr w:type="spellEnd"/>
      <w:r w:rsidRPr="00B00700">
        <w:rPr>
          <w:rFonts w:cs="Times New Roman"/>
          <w:sz w:val="24"/>
          <w:szCs w:val="24"/>
        </w:rPr>
        <w:t xml:space="preserve"> J.</w:t>
      </w:r>
      <w:r>
        <w:rPr>
          <w:rFonts w:cs="Times New Roman"/>
          <w:sz w:val="24"/>
          <w:szCs w:val="24"/>
        </w:rPr>
        <w:t xml:space="preserve"> </w:t>
      </w:r>
      <w:r w:rsidRPr="00B00700">
        <w:rPr>
          <w:rFonts w:cs="Times New Roman"/>
          <w:sz w:val="24"/>
          <w:szCs w:val="24"/>
        </w:rPr>
        <w:t xml:space="preserve">Inverse design of </w:t>
      </w:r>
      <w:proofErr w:type="spellStart"/>
      <w:r w:rsidRPr="00B00700">
        <w:rPr>
          <w:rFonts w:cs="Times New Roman"/>
          <w:sz w:val="24"/>
          <w:szCs w:val="24"/>
        </w:rPr>
        <w:t>nanophotonic</w:t>
      </w:r>
      <w:proofErr w:type="spellEnd"/>
      <w:r w:rsidRPr="00B00700">
        <w:rPr>
          <w:rFonts w:cs="Times New Roman"/>
          <w:sz w:val="24"/>
          <w:szCs w:val="24"/>
        </w:rPr>
        <w:t xml:space="preserve"> structures using complementary convex </w:t>
      </w:r>
      <w:proofErr w:type="gramStart"/>
      <w:r w:rsidRPr="00B00700">
        <w:rPr>
          <w:rFonts w:cs="Times New Roman"/>
          <w:sz w:val="24"/>
          <w:szCs w:val="24"/>
        </w:rPr>
        <w:t>optimization[</w:t>
      </w:r>
      <w:proofErr w:type="gramEnd"/>
      <w:r w:rsidRPr="00B00700">
        <w:rPr>
          <w:rFonts w:cs="Times New Roman"/>
          <w:sz w:val="24"/>
          <w:szCs w:val="24"/>
        </w:rPr>
        <w:t>J]. Opt. Express 18,</w:t>
      </w:r>
      <w:r>
        <w:rPr>
          <w:rFonts w:cs="Times New Roman"/>
          <w:sz w:val="24"/>
          <w:szCs w:val="24"/>
        </w:rPr>
        <w:t xml:space="preserve"> 2010:</w:t>
      </w:r>
      <w:r w:rsidRPr="00B00700">
        <w:rPr>
          <w:rFonts w:cs="Times New Roman"/>
          <w:sz w:val="24"/>
          <w:szCs w:val="24"/>
        </w:rPr>
        <w:t xml:space="preserve"> 3793-3804</w:t>
      </w:r>
      <w:r>
        <w:rPr>
          <w:rFonts w:cs="Times New Roman"/>
          <w:sz w:val="24"/>
          <w:szCs w:val="24"/>
        </w:rPr>
        <w:t>.</w:t>
      </w:r>
    </w:p>
    <w:p w14:paraId="6D650C28" w14:textId="77777777" w:rsidR="004520E7" w:rsidRPr="00962C98" w:rsidRDefault="004520E7" w:rsidP="004520E7">
      <w:pPr>
        <w:numPr>
          <w:ilvl w:val="0"/>
          <w:numId w:val="19"/>
        </w:numPr>
        <w:spacing w:line="400" w:lineRule="exact"/>
        <w:rPr>
          <w:rFonts w:cs="Times New Roman"/>
          <w:color w:val="000000" w:themeColor="text1"/>
          <w:sz w:val="24"/>
          <w:szCs w:val="24"/>
        </w:rPr>
      </w:pPr>
      <w:r w:rsidRPr="00B00700">
        <w:rPr>
          <w:rFonts w:cs="Times New Roman"/>
          <w:sz w:val="24"/>
          <w:szCs w:val="24"/>
        </w:rPr>
        <w:t xml:space="preserve">Su, L., Piggott, A. Y., </w:t>
      </w:r>
      <w:proofErr w:type="spellStart"/>
      <w:r w:rsidRPr="00B00700">
        <w:rPr>
          <w:rFonts w:cs="Times New Roman"/>
          <w:sz w:val="24"/>
          <w:szCs w:val="24"/>
        </w:rPr>
        <w:t>Sapra</w:t>
      </w:r>
      <w:proofErr w:type="spellEnd"/>
      <w:r w:rsidRPr="00B00700">
        <w:rPr>
          <w:rFonts w:cs="Times New Roman"/>
          <w:sz w:val="24"/>
          <w:szCs w:val="24"/>
        </w:rPr>
        <w:t xml:space="preserve">, N. V., et al. Inverse design and demonstration of a compact on-chip narrowband three-channel wavelength </w:t>
      </w:r>
      <w:proofErr w:type="spellStart"/>
      <w:r w:rsidRPr="00B00700">
        <w:rPr>
          <w:rFonts w:cs="Times New Roman"/>
          <w:sz w:val="24"/>
          <w:szCs w:val="24"/>
        </w:rPr>
        <w:t>demultiplexer</w:t>
      </w:r>
      <w:proofErr w:type="spellEnd"/>
      <w:r w:rsidRPr="00B00700">
        <w:rPr>
          <w:rFonts w:cs="Times New Roman"/>
          <w:sz w:val="24"/>
          <w:szCs w:val="24"/>
        </w:rPr>
        <w:t xml:space="preserve"> [J]. </w:t>
      </w:r>
      <w:proofErr w:type="spellStart"/>
      <w:r w:rsidRPr="00B00700">
        <w:rPr>
          <w:rFonts w:cs="Times New Roman"/>
          <w:sz w:val="24"/>
          <w:szCs w:val="24"/>
        </w:rPr>
        <w:t>Acs</w:t>
      </w:r>
      <w:proofErr w:type="spellEnd"/>
      <w:r w:rsidRPr="00B00700">
        <w:rPr>
          <w:rFonts w:cs="Times New Roman"/>
          <w:sz w:val="24"/>
          <w:szCs w:val="24"/>
        </w:rPr>
        <w:t xml:space="preserve"> </w:t>
      </w:r>
      <w:r w:rsidRPr="00962C98">
        <w:rPr>
          <w:rFonts w:cs="Times New Roman"/>
          <w:color w:val="000000" w:themeColor="text1"/>
          <w:sz w:val="24"/>
          <w:szCs w:val="24"/>
        </w:rPr>
        <w:t>Photonics, 2018, 5.2: 301-305.</w:t>
      </w:r>
    </w:p>
    <w:p w14:paraId="5890448E" w14:textId="7A9C7132" w:rsidR="004520E7" w:rsidRPr="00962C98" w:rsidRDefault="004520E7" w:rsidP="004520E7">
      <w:pPr>
        <w:numPr>
          <w:ilvl w:val="0"/>
          <w:numId w:val="19"/>
        </w:numPr>
        <w:spacing w:line="400" w:lineRule="exact"/>
        <w:rPr>
          <w:rFonts w:cs="Times New Roman"/>
          <w:color w:val="000000" w:themeColor="text1"/>
          <w:sz w:val="24"/>
          <w:szCs w:val="24"/>
        </w:rPr>
      </w:pPr>
      <w:proofErr w:type="spellStart"/>
      <w:r w:rsidRPr="00962C98">
        <w:rPr>
          <w:rFonts w:cs="Times New Roman"/>
          <w:color w:val="000000" w:themeColor="text1"/>
          <w:sz w:val="24"/>
          <w:szCs w:val="24"/>
        </w:rPr>
        <w:t>Molesky</w:t>
      </w:r>
      <w:proofErr w:type="spellEnd"/>
      <w:r w:rsidRPr="00962C98">
        <w:rPr>
          <w:rFonts w:cs="Times New Roman"/>
          <w:color w:val="000000" w:themeColor="text1"/>
          <w:sz w:val="24"/>
          <w:szCs w:val="24"/>
        </w:rPr>
        <w:t>, Sean, Lin, Zin, Piggott, Alexander Y</w:t>
      </w:r>
      <w:r w:rsidR="00D71620">
        <w:rPr>
          <w:rFonts w:cs="Times New Roman"/>
          <w:color w:val="000000" w:themeColor="text1"/>
          <w:sz w:val="24"/>
          <w:szCs w:val="24"/>
        </w:rPr>
        <w:t xml:space="preserve">, </w:t>
      </w:r>
      <w:r w:rsidR="00D71620" w:rsidRPr="00B00700">
        <w:rPr>
          <w:rFonts w:cs="Times New Roman"/>
          <w:sz w:val="24"/>
          <w:szCs w:val="24"/>
        </w:rPr>
        <w:t>et al</w:t>
      </w:r>
      <w:r w:rsidRPr="00962C98">
        <w:rPr>
          <w:rFonts w:cs="Times New Roman"/>
          <w:color w:val="000000" w:themeColor="text1"/>
          <w:sz w:val="24"/>
          <w:szCs w:val="24"/>
        </w:rPr>
        <w:t xml:space="preserve">. Inverse design in </w:t>
      </w:r>
      <w:proofErr w:type="spellStart"/>
      <w:proofErr w:type="gramStart"/>
      <w:r w:rsidRPr="00962C98">
        <w:rPr>
          <w:rFonts w:cs="Times New Roman"/>
          <w:color w:val="000000" w:themeColor="text1"/>
          <w:sz w:val="24"/>
          <w:szCs w:val="24"/>
        </w:rPr>
        <w:lastRenderedPageBreak/>
        <w:t>nanophotonics</w:t>
      </w:r>
      <w:proofErr w:type="spellEnd"/>
      <w:r w:rsidRPr="00962C98">
        <w:rPr>
          <w:rFonts w:cs="Times New Roman"/>
          <w:color w:val="000000" w:themeColor="text1"/>
          <w:sz w:val="24"/>
          <w:szCs w:val="24"/>
        </w:rPr>
        <w:t>[</w:t>
      </w:r>
      <w:proofErr w:type="gramEnd"/>
      <w:r w:rsidRPr="00962C98">
        <w:rPr>
          <w:rFonts w:cs="Times New Roman"/>
          <w:color w:val="000000" w:themeColor="text1"/>
          <w:sz w:val="24"/>
          <w:szCs w:val="24"/>
        </w:rPr>
        <w:t>J]. Nature Photonics, 12(11):659-670.</w:t>
      </w:r>
    </w:p>
    <w:p w14:paraId="31A2D653" w14:textId="77777777" w:rsidR="004520E7" w:rsidRPr="00962C98" w:rsidRDefault="004520E7" w:rsidP="004520E7">
      <w:pPr>
        <w:numPr>
          <w:ilvl w:val="0"/>
          <w:numId w:val="19"/>
        </w:numPr>
        <w:spacing w:line="400" w:lineRule="exact"/>
        <w:rPr>
          <w:rFonts w:cs="Times New Roman"/>
          <w:color w:val="000000" w:themeColor="text1"/>
          <w:sz w:val="24"/>
          <w:szCs w:val="24"/>
        </w:rPr>
      </w:pPr>
      <w:r w:rsidRPr="00962C98">
        <w:rPr>
          <w:rFonts w:cs="Times New Roman"/>
          <w:color w:val="000000" w:themeColor="text1"/>
          <w:sz w:val="24"/>
          <w:szCs w:val="24"/>
        </w:rPr>
        <w:t xml:space="preserve">Yao K, </w:t>
      </w:r>
      <w:proofErr w:type="spellStart"/>
      <w:r w:rsidRPr="00962C98">
        <w:rPr>
          <w:rFonts w:cs="Times New Roman"/>
          <w:color w:val="000000" w:themeColor="text1"/>
          <w:sz w:val="24"/>
          <w:szCs w:val="24"/>
        </w:rPr>
        <w:t>Unni</w:t>
      </w:r>
      <w:proofErr w:type="spellEnd"/>
      <w:r w:rsidRPr="00962C98">
        <w:rPr>
          <w:rFonts w:cs="Times New Roman"/>
          <w:color w:val="000000" w:themeColor="text1"/>
          <w:sz w:val="24"/>
          <w:szCs w:val="24"/>
        </w:rPr>
        <w:t xml:space="preserve"> R, Zheng Y. Intelligent </w:t>
      </w:r>
      <w:proofErr w:type="spellStart"/>
      <w:r w:rsidRPr="00962C98">
        <w:rPr>
          <w:rFonts w:cs="Times New Roman"/>
          <w:color w:val="000000" w:themeColor="text1"/>
          <w:sz w:val="24"/>
          <w:szCs w:val="24"/>
        </w:rPr>
        <w:t>nanophotonics</w:t>
      </w:r>
      <w:proofErr w:type="spellEnd"/>
      <w:r w:rsidRPr="00962C98">
        <w:rPr>
          <w:rFonts w:cs="Times New Roman"/>
          <w:color w:val="000000" w:themeColor="text1"/>
          <w:sz w:val="24"/>
          <w:szCs w:val="24"/>
        </w:rPr>
        <w:t xml:space="preserve">: merging photonics and artificial intelligence at the </w:t>
      </w:r>
      <w:proofErr w:type="gramStart"/>
      <w:r w:rsidRPr="00962C98">
        <w:rPr>
          <w:rFonts w:cs="Times New Roman"/>
          <w:color w:val="000000" w:themeColor="text1"/>
          <w:sz w:val="24"/>
          <w:szCs w:val="24"/>
        </w:rPr>
        <w:t>nanoscale[</w:t>
      </w:r>
      <w:proofErr w:type="gramEnd"/>
      <w:r w:rsidRPr="00962C98">
        <w:rPr>
          <w:rFonts w:cs="Times New Roman"/>
          <w:color w:val="000000" w:themeColor="text1"/>
          <w:sz w:val="24"/>
          <w:szCs w:val="24"/>
        </w:rPr>
        <w:t xml:space="preserve">J]. </w:t>
      </w:r>
      <w:proofErr w:type="spellStart"/>
      <w:proofErr w:type="gramStart"/>
      <w:r w:rsidRPr="00962C98">
        <w:rPr>
          <w:rFonts w:cs="Times New Roman"/>
          <w:color w:val="000000" w:themeColor="text1"/>
          <w:sz w:val="24"/>
          <w:szCs w:val="24"/>
        </w:rPr>
        <w:t>arXiv</w:t>
      </w:r>
      <w:proofErr w:type="spellEnd"/>
      <w:proofErr w:type="gramEnd"/>
      <w:r w:rsidRPr="00962C98">
        <w:rPr>
          <w:rFonts w:cs="Times New Roman"/>
          <w:color w:val="000000" w:themeColor="text1"/>
          <w:sz w:val="24"/>
          <w:szCs w:val="24"/>
        </w:rPr>
        <w:t xml:space="preserve"> preprint </w:t>
      </w:r>
      <w:proofErr w:type="spellStart"/>
      <w:r w:rsidRPr="00962C98">
        <w:rPr>
          <w:rFonts w:cs="Times New Roman"/>
          <w:color w:val="000000" w:themeColor="text1"/>
          <w:sz w:val="24"/>
          <w:szCs w:val="24"/>
        </w:rPr>
        <w:t>arXiv</w:t>
      </w:r>
      <w:proofErr w:type="spellEnd"/>
      <w:r w:rsidRPr="00962C98">
        <w:rPr>
          <w:rFonts w:cs="Times New Roman"/>
          <w:color w:val="000000" w:themeColor="text1"/>
          <w:sz w:val="24"/>
          <w:szCs w:val="24"/>
        </w:rPr>
        <w:t>: 1810.11709, 2018.</w:t>
      </w:r>
    </w:p>
    <w:p w14:paraId="4F0506B8"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Hughes T W, </w:t>
      </w:r>
      <w:proofErr w:type="spellStart"/>
      <w:r w:rsidRPr="00385023">
        <w:rPr>
          <w:rFonts w:cs="Times New Roman"/>
          <w:sz w:val="24"/>
          <w:szCs w:val="24"/>
        </w:rPr>
        <w:t>Minkov</w:t>
      </w:r>
      <w:proofErr w:type="spellEnd"/>
      <w:r w:rsidRPr="00385023">
        <w:rPr>
          <w:rFonts w:cs="Times New Roman"/>
          <w:sz w:val="24"/>
          <w:szCs w:val="24"/>
        </w:rPr>
        <w:t xml:space="preserve"> M, Williamson I A D, et al. </w:t>
      </w:r>
      <w:proofErr w:type="spellStart"/>
      <w:r w:rsidRPr="00385023">
        <w:rPr>
          <w:rFonts w:cs="Times New Roman"/>
          <w:sz w:val="24"/>
          <w:szCs w:val="24"/>
        </w:rPr>
        <w:t>Adjoint</w:t>
      </w:r>
      <w:proofErr w:type="spellEnd"/>
      <w:r w:rsidRPr="00385023">
        <w:rPr>
          <w:rFonts w:cs="Times New Roman"/>
          <w:sz w:val="24"/>
          <w:szCs w:val="24"/>
        </w:rPr>
        <w:t xml:space="preserve"> method and inverse design for nonlinear </w:t>
      </w:r>
      <w:proofErr w:type="spellStart"/>
      <w:r w:rsidRPr="00385023">
        <w:rPr>
          <w:rFonts w:cs="Times New Roman"/>
          <w:sz w:val="24"/>
          <w:szCs w:val="24"/>
        </w:rPr>
        <w:t>nanophotonic</w:t>
      </w:r>
      <w:proofErr w:type="spellEnd"/>
      <w:r w:rsidRPr="00385023">
        <w:rPr>
          <w:rFonts w:cs="Times New Roman"/>
          <w:sz w:val="24"/>
          <w:szCs w:val="24"/>
        </w:rPr>
        <w:t xml:space="preserve"> </w:t>
      </w:r>
      <w:proofErr w:type="gramStart"/>
      <w:r w:rsidRPr="00385023">
        <w:rPr>
          <w:rFonts w:cs="Times New Roman"/>
          <w:sz w:val="24"/>
          <w:szCs w:val="24"/>
        </w:rPr>
        <w:t>devices[</w:t>
      </w:r>
      <w:proofErr w:type="gramEnd"/>
      <w:r w:rsidRPr="00385023">
        <w:rPr>
          <w:rFonts w:cs="Times New Roman"/>
          <w:sz w:val="24"/>
          <w:szCs w:val="24"/>
        </w:rPr>
        <w:t>J]. ACS Photonics, 2018.</w:t>
      </w:r>
    </w:p>
    <w:p w14:paraId="0EDF8F26"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John P, </w:t>
      </w:r>
      <w:proofErr w:type="spellStart"/>
      <w:r w:rsidRPr="00385023">
        <w:rPr>
          <w:rFonts w:cs="Times New Roman"/>
          <w:sz w:val="24"/>
          <w:szCs w:val="24"/>
        </w:rPr>
        <w:t>Yichen</w:t>
      </w:r>
      <w:proofErr w:type="spellEnd"/>
      <w:r w:rsidRPr="00385023">
        <w:rPr>
          <w:rFonts w:cs="Times New Roman"/>
          <w:sz w:val="24"/>
          <w:szCs w:val="24"/>
        </w:rPr>
        <w:t xml:space="preserve"> S, Li J, et al. </w:t>
      </w:r>
      <w:proofErr w:type="spellStart"/>
      <w:r w:rsidRPr="00385023">
        <w:rPr>
          <w:rFonts w:cs="Times New Roman"/>
          <w:sz w:val="24"/>
          <w:szCs w:val="24"/>
        </w:rPr>
        <w:t>Nanophotonic</w:t>
      </w:r>
      <w:proofErr w:type="spellEnd"/>
      <w:r w:rsidRPr="00385023">
        <w:rPr>
          <w:rFonts w:cs="Times New Roman"/>
          <w:sz w:val="24"/>
          <w:szCs w:val="24"/>
        </w:rPr>
        <w:t xml:space="preserve"> particle simulation and inverse design using artificial neural </w:t>
      </w:r>
      <w:proofErr w:type="gramStart"/>
      <w:r w:rsidRPr="00385023">
        <w:rPr>
          <w:rFonts w:cs="Times New Roman"/>
          <w:sz w:val="24"/>
          <w:szCs w:val="24"/>
        </w:rPr>
        <w:t>networks[</w:t>
      </w:r>
      <w:proofErr w:type="gramEnd"/>
      <w:r w:rsidRPr="00385023">
        <w:rPr>
          <w:rFonts w:cs="Times New Roman"/>
          <w:sz w:val="24"/>
          <w:szCs w:val="24"/>
        </w:rPr>
        <w:t>J]. Science Advances, 2018, 4(6):</w:t>
      </w:r>
      <w:r>
        <w:rPr>
          <w:rFonts w:cs="Times New Roman"/>
          <w:sz w:val="24"/>
          <w:szCs w:val="24"/>
        </w:rPr>
        <w:t xml:space="preserve"> </w:t>
      </w:r>
      <w:r w:rsidRPr="00385023">
        <w:rPr>
          <w:rFonts w:cs="Times New Roman"/>
          <w:sz w:val="24"/>
          <w:szCs w:val="24"/>
        </w:rPr>
        <w:t>eaar4206-.</w:t>
      </w:r>
    </w:p>
    <w:p w14:paraId="3183512A"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Zhaocheng</w:t>
      </w:r>
      <w:proofErr w:type="spellEnd"/>
      <w:r w:rsidRPr="00385023">
        <w:rPr>
          <w:rFonts w:cs="Times New Roman"/>
          <w:sz w:val="24"/>
          <w:szCs w:val="24"/>
        </w:rPr>
        <w:t xml:space="preserve">, Liu, </w:t>
      </w:r>
      <w:proofErr w:type="spellStart"/>
      <w:r w:rsidRPr="00385023">
        <w:rPr>
          <w:rFonts w:cs="Times New Roman"/>
          <w:sz w:val="24"/>
          <w:szCs w:val="24"/>
        </w:rPr>
        <w:t>Dayu</w:t>
      </w:r>
      <w:proofErr w:type="spellEnd"/>
      <w:r w:rsidRPr="00385023">
        <w:rPr>
          <w:rFonts w:cs="Times New Roman"/>
          <w:sz w:val="24"/>
          <w:szCs w:val="24"/>
        </w:rPr>
        <w:t xml:space="preserve">, et al. Generative Model for the Inverse Design of </w:t>
      </w:r>
      <w:proofErr w:type="spellStart"/>
      <w:proofErr w:type="gramStart"/>
      <w:r w:rsidRPr="00385023">
        <w:rPr>
          <w:rFonts w:cs="Times New Roman"/>
          <w:sz w:val="24"/>
          <w:szCs w:val="24"/>
        </w:rPr>
        <w:t>Metasurfaces</w:t>
      </w:r>
      <w:proofErr w:type="spellEnd"/>
      <w:r w:rsidRPr="00385023">
        <w:rPr>
          <w:rFonts w:cs="Times New Roman"/>
          <w:sz w:val="24"/>
          <w:szCs w:val="24"/>
        </w:rPr>
        <w:t>[</w:t>
      </w:r>
      <w:proofErr w:type="gramEnd"/>
      <w:r w:rsidRPr="00385023">
        <w:rPr>
          <w:rFonts w:cs="Times New Roman"/>
          <w:sz w:val="24"/>
          <w:szCs w:val="24"/>
        </w:rPr>
        <w:t>J]. Nano Letters, 2018</w:t>
      </w:r>
      <w:r>
        <w:rPr>
          <w:rFonts w:cs="Times New Roman"/>
          <w:sz w:val="24"/>
          <w:szCs w:val="24"/>
        </w:rPr>
        <w:t>,</w:t>
      </w:r>
      <w:r w:rsidRPr="00770467">
        <w:t xml:space="preserve"> </w:t>
      </w:r>
      <w:r w:rsidRPr="00770467">
        <w:rPr>
          <w:rFonts w:cs="Times New Roman"/>
          <w:sz w:val="24"/>
          <w:szCs w:val="24"/>
        </w:rPr>
        <w:t>18(10):</w:t>
      </w:r>
      <w:r>
        <w:rPr>
          <w:rFonts w:cs="Times New Roman"/>
          <w:sz w:val="24"/>
          <w:szCs w:val="24"/>
        </w:rPr>
        <w:t xml:space="preserve"> </w:t>
      </w:r>
      <w:r w:rsidRPr="00770467">
        <w:rPr>
          <w:rFonts w:cs="Times New Roman"/>
          <w:sz w:val="24"/>
          <w:szCs w:val="24"/>
        </w:rPr>
        <w:t>6570-6576</w:t>
      </w:r>
      <w:r w:rsidRPr="00385023">
        <w:rPr>
          <w:rFonts w:cs="Times New Roman"/>
          <w:sz w:val="24"/>
          <w:szCs w:val="24"/>
        </w:rPr>
        <w:t>.</w:t>
      </w:r>
    </w:p>
    <w:p w14:paraId="15CD801E" w14:textId="77777777" w:rsidR="004520E7" w:rsidRPr="00962C98" w:rsidRDefault="004520E7" w:rsidP="004520E7">
      <w:pPr>
        <w:numPr>
          <w:ilvl w:val="0"/>
          <w:numId w:val="19"/>
        </w:numPr>
        <w:spacing w:line="400" w:lineRule="exact"/>
        <w:rPr>
          <w:rFonts w:cs="Times New Roman"/>
          <w:color w:val="000000" w:themeColor="text1"/>
          <w:sz w:val="24"/>
          <w:szCs w:val="24"/>
        </w:rPr>
      </w:pPr>
      <w:r w:rsidRPr="00962C98">
        <w:rPr>
          <w:rFonts w:cs="Times New Roman"/>
          <w:color w:val="000000" w:themeColor="text1"/>
          <w:sz w:val="24"/>
          <w:szCs w:val="24"/>
        </w:rPr>
        <w:t xml:space="preserve">Zhang T, Wang J, Liu Q, et al. Efficient spectrum prediction and inverse design for </w:t>
      </w:r>
      <w:proofErr w:type="spellStart"/>
      <w:r w:rsidRPr="00962C98">
        <w:rPr>
          <w:rFonts w:cs="Times New Roman"/>
          <w:color w:val="000000" w:themeColor="text1"/>
          <w:sz w:val="24"/>
          <w:szCs w:val="24"/>
        </w:rPr>
        <w:t>plasmonic</w:t>
      </w:r>
      <w:proofErr w:type="spellEnd"/>
      <w:r w:rsidRPr="00962C98">
        <w:rPr>
          <w:rFonts w:cs="Times New Roman"/>
          <w:color w:val="000000" w:themeColor="text1"/>
          <w:sz w:val="24"/>
          <w:szCs w:val="24"/>
        </w:rPr>
        <w:t xml:space="preserve"> waveguide systems based on artificial neural networks[J]. Photonics Research, 2019, 7(3): 368.</w:t>
      </w:r>
    </w:p>
    <w:p w14:paraId="07B8B9CC" w14:textId="77777777" w:rsidR="004520E7" w:rsidRPr="00962C98" w:rsidRDefault="004520E7" w:rsidP="004520E7">
      <w:pPr>
        <w:numPr>
          <w:ilvl w:val="0"/>
          <w:numId w:val="19"/>
        </w:numPr>
        <w:spacing w:line="400" w:lineRule="exact"/>
        <w:rPr>
          <w:rFonts w:cs="Times New Roman"/>
          <w:color w:val="000000" w:themeColor="text1"/>
          <w:sz w:val="24"/>
          <w:szCs w:val="24"/>
        </w:rPr>
      </w:pPr>
      <w:r w:rsidRPr="00962C98">
        <w:rPr>
          <w:rFonts w:cs="Times New Roman"/>
          <w:color w:val="000000" w:themeColor="text1"/>
          <w:sz w:val="24"/>
          <w:szCs w:val="24"/>
        </w:rPr>
        <w:t xml:space="preserve">Zhang T, Liu Q, Dan Y, et al. Machine learning and evolutionary algorithm studies of graphene metamaterials for optimized </w:t>
      </w:r>
      <w:proofErr w:type="spellStart"/>
      <w:r w:rsidRPr="00962C98">
        <w:rPr>
          <w:rFonts w:cs="Times New Roman"/>
          <w:color w:val="000000" w:themeColor="text1"/>
          <w:sz w:val="24"/>
          <w:szCs w:val="24"/>
        </w:rPr>
        <w:t>plasmon</w:t>
      </w:r>
      <w:proofErr w:type="spellEnd"/>
      <w:r w:rsidRPr="00962C98">
        <w:rPr>
          <w:rFonts w:cs="Times New Roman"/>
          <w:color w:val="000000" w:themeColor="text1"/>
          <w:sz w:val="24"/>
          <w:szCs w:val="24"/>
        </w:rPr>
        <w:t xml:space="preserve">-induced </w:t>
      </w:r>
      <w:proofErr w:type="gramStart"/>
      <w:r w:rsidRPr="00962C98">
        <w:rPr>
          <w:rFonts w:cs="Times New Roman"/>
          <w:color w:val="000000" w:themeColor="text1"/>
          <w:sz w:val="24"/>
          <w:szCs w:val="24"/>
        </w:rPr>
        <w:t>transparency[</w:t>
      </w:r>
      <w:proofErr w:type="gramEnd"/>
      <w:r w:rsidRPr="00962C98">
        <w:rPr>
          <w:rFonts w:cs="Times New Roman"/>
          <w:color w:val="000000" w:themeColor="text1"/>
          <w:sz w:val="24"/>
          <w:szCs w:val="24"/>
        </w:rPr>
        <w:t>J].</w:t>
      </w:r>
      <w:r w:rsidRPr="00962C98">
        <w:rPr>
          <w:color w:val="000000" w:themeColor="text1"/>
        </w:rPr>
        <w:t xml:space="preserve"> </w:t>
      </w:r>
      <w:proofErr w:type="spellStart"/>
      <w:proofErr w:type="gramStart"/>
      <w:r w:rsidRPr="00962C98">
        <w:rPr>
          <w:color w:val="000000" w:themeColor="text1"/>
        </w:rPr>
        <w:t>arXiv</w:t>
      </w:r>
      <w:proofErr w:type="spellEnd"/>
      <w:proofErr w:type="gramEnd"/>
      <w:r w:rsidRPr="00962C98">
        <w:rPr>
          <w:color w:val="000000" w:themeColor="text1"/>
        </w:rPr>
        <w:t xml:space="preserve"> preprint </w:t>
      </w:r>
      <w:proofErr w:type="spellStart"/>
      <w:r w:rsidRPr="00962C98">
        <w:rPr>
          <w:rFonts w:cs="Times New Roman"/>
          <w:color w:val="000000" w:themeColor="text1"/>
          <w:sz w:val="24"/>
          <w:szCs w:val="24"/>
        </w:rPr>
        <w:t>arXiv</w:t>
      </w:r>
      <w:proofErr w:type="spellEnd"/>
      <w:r w:rsidRPr="00962C98">
        <w:rPr>
          <w:rFonts w:cs="Times New Roman"/>
          <w:color w:val="000000" w:themeColor="text1"/>
          <w:sz w:val="24"/>
          <w:szCs w:val="24"/>
        </w:rPr>
        <w:t>: 1908.01354, 2019.</w:t>
      </w:r>
    </w:p>
    <w:p w14:paraId="54BC71BE" w14:textId="77777777" w:rsidR="004520E7" w:rsidRPr="00385023" w:rsidRDefault="004520E7" w:rsidP="004520E7">
      <w:pPr>
        <w:numPr>
          <w:ilvl w:val="0"/>
          <w:numId w:val="19"/>
        </w:numPr>
        <w:spacing w:line="400" w:lineRule="exact"/>
        <w:rPr>
          <w:rFonts w:cs="Times New Roman"/>
          <w:sz w:val="24"/>
          <w:szCs w:val="24"/>
        </w:rPr>
      </w:pPr>
      <w:proofErr w:type="spellStart"/>
      <w:r w:rsidRPr="00962C98">
        <w:rPr>
          <w:rFonts w:cs="Times New Roman"/>
          <w:color w:val="000000" w:themeColor="text1"/>
          <w:sz w:val="24"/>
          <w:szCs w:val="24"/>
        </w:rPr>
        <w:t>Nasim</w:t>
      </w:r>
      <w:proofErr w:type="spellEnd"/>
      <w:r w:rsidRPr="00962C98">
        <w:rPr>
          <w:rFonts w:cs="Times New Roman"/>
          <w:color w:val="000000" w:themeColor="text1"/>
          <w:sz w:val="24"/>
          <w:szCs w:val="24"/>
        </w:rPr>
        <w:t xml:space="preserve">, </w:t>
      </w:r>
      <w:proofErr w:type="spellStart"/>
      <w:r w:rsidRPr="00962C98">
        <w:rPr>
          <w:rFonts w:cs="Times New Roman"/>
          <w:color w:val="000000" w:themeColor="text1"/>
          <w:sz w:val="24"/>
          <w:szCs w:val="24"/>
        </w:rPr>
        <w:t>Mohammadi</w:t>
      </w:r>
      <w:proofErr w:type="spellEnd"/>
      <w:r w:rsidRPr="00962C98">
        <w:rPr>
          <w:rFonts w:cs="Times New Roman"/>
          <w:color w:val="000000" w:themeColor="text1"/>
          <w:sz w:val="24"/>
          <w:szCs w:val="24"/>
        </w:rPr>
        <w:t xml:space="preserve">, </w:t>
      </w:r>
      <w:proofErr w:type="spellStart"/>
      <w:r w:rsidRPr="00962C98">
        <w:rPr>
          <w:rFonts w:cs="Times New Roman"/>
          <w:color w:val="000000" w:themeColor="text1"/>
          <w:sz w:val="24"/>
          <w:szCs w:val="24"/>
        </w:rPr>
        <w:t>Estakhri</w:t>
      </w:r>
      <w:proofErr w:type="spellEnd"/>
      <w:r w:rsidRPr="00962C98">
        <w:rPr>
          <w:rFonts w:cs="Times New Roman"/>
          <w:color w:val="000000" w:themeColor="text1"/>
          <w:sz w:val="24"/>
          <w:szCs w:val="24"/>
        </w:rPr>
        <w:t>, et al. Inverse-d</w:t>
      </w:r>
      <w:r w:rsidRPr="00385023">
        <w:rPr>
          <w:rFonts w:cs="Times New Roman"/>
          <w:sz w:val="24"/>
          <w:szCs w:val="24"/>
        </w:rPr>
        <w:t xml:space="preserve">esigned </w:t>
      </w:r>
      <w:proofErr w:type="spellStart"/>
      <w:r w:rsidRPr="00385023">
        <w:rPr>
          <w:rFonts w:cs="Times New Roman"/>
          <w:sz w:val="24"/>
          <w:szCs w:val="24"/>
        </w:rPr>
        <w:t>metastructures</w:t>
      </w:r>
      <w:proofErr w:type="spellEnd"/>
      <w:r w:rsidRPr="00385023">
        <w:rPr>
          <w:rFonts w:cs="Times New Roman"/>
          <w:sz w:val="24"/>
          <w:szCs w:val="24"/>
        </w:rPr>
        <w:t xml:space="preserve"> that solve </w:t>
      </w:r>
      <w:proofErr w:type="gramStart"/>
      <w:r w:rsidRPr="00385023">
        <w:rPr>
          <w:rFonts w:cs="Times New Roman"/>
          <w:sz w:val="24"/>
          <w:szCs w:val="24"/>
        </w:rPr>
        <w:t>equations[</w:t>
      </w:r>
      <w:proofErr w:type="gramEnd"/>
      <w:r w:rsidRPr="00385023">
        <w:rPr>
          <w:rFonts w:cs="Times New Roman"/>
          <w:sz w:val="24"/>
          <w:szCs w:val="24"/>
        </w:rPr>
        <w:t>J]. Science, 2019.</w:t>
      </w:r>
    </w:p>
    <w:p w14:paraId="5C646D6C" w14:textId="77777777" w:rsidR="004520E7" w:rsidRPr="00E639C0" w:rsidRDefault="004520E7" w:rsidP="004520E7">
      <w:pPr>
        <w:numPr>
          <w:ilvl w:val="0"/>
          <w:numId w:val="19"/>
        </w:numPr>
        <w:spacing w:line="400" w:lineRule="exact"/>
        <w:rPr>
          <w:rFonts w:cs="Times New Roman"/>
          <w:sz w:val="24"/>
          <w:szCs w:val="24"/>
        </w:rPr>
      </w:pPr>
      <w:proofErr w:type="spellStart"/>
      <w:r w:rsidRPr="00E639C0">
        <w:rPr>
          <w:rFonts w:cs="Times New Roman"/>
          <w:sz w:val="24"/>
          <w:szCs w:val="24"/>
        </w:rPr>
        <w:t>W</w:t>
      </w:r>
      <w:r>
        <w:rPr>
          <w:rFonts w:cs="Times New Roman"/>
          <w:sz w:val="24"/>
          <w:szCs w:val="24"/>
        </w:rPr>
        <w:t>eijie</w:t>
      </w:r>
      <w:proofErr w:type="spellEnd"/>
      <w:r w:rsidRPr="00E639C0">
        <w:rPr>
          <w:rFonts w:cs="Times New Roman"/>
          <w:sz w:val="24"/>
          <w:szCs w:val="24"/>
        </w:rPr>
        <w:t xml:space="preserve"> C,</w:t>
      </w:r>
      <w:r>
        <w:rPr>
          <w:rFonts w:cs="Times New Roman"/>
          <w:sz w:val="24"/>
          <w:szCs w:val="24"/>
        </w:rPr>
        <w:t xml:space="preserve"> </w:t>
      </w:r>
      <w:proofErr w:type="spellStart"/>
      <w:r w:rsidRPr="00E639C0">
        <w:rPr>
          <w:rFonts w:cs="Times New Roman"/>
          <w:sz w:val="24"/>
          <w:szCs w:val="24"/>
        </w:rPr>
        <w:t>L</w:t>
      </w:r>
      <w:r>
        <w:rPr>
          <w:rFonts w:cs="Times New Roman"/>
          <w:sz w:val="24"/>
          <w:szCs w:val="24"/>
        </w:rPr>
        <w:t>uluzi</w:t>
      </w:r>
      <w:proofErr w:type="spellEnd"/>
      <w:r w:rsidRPr="00E639C0">
        <w:rPr>
          <w:rFonts w:cs="Times New Roman"/>
          <w:sz w:val="24"/>
          <w:szCs w:val="24"/>
        </w:rPr>
        <w:t xml:space="preserve"> L,</w:t>
      </w:r>
      <w:r>
        <w:rPr>
          <w:rFonts w:cs="Times New Roman"/>
          <w:sz w:val="24"/>
          <w:szCs w:val="24"/>
        </w:rPr>
        <w:t xml:space="preserve"> </w:t>
      </w:r>
      <w:r w:rsidRPr="00E639C0">
        <w:rPr>
          <w:rFonts w:cs="Times New Roman"/>
          <w:sz w:val="24"/>
          <w:szCs w:val="24"/>
        </w:rPr>
        <w:t>X</w:t>
      </w:r>
      <w:r>
        <w:rPr>
          <w:rFonts w:cs="Times New Roman"/>
          <w:sz w:val="24"/>
          <w:szCs w:val="24"/>
        </w:rPr>
        <w:t>in</w:t>
      </w:r>
      <w:r w:rsidRPr="00E639C0">
        <w:rPr>
          <w:rFonts w:cs="Times New Roman"/>
          <w:sz w:val="24"/>
          <w:szCs w:val="24"/>
        </w:rPr>
        <w:t xml:space="preserve"> R,</w:t>
      </w:r>
      <w:r>
        <w:rPr>
          <w:rFonts w:cs="Times New Roman"/>
          <w:sz w:val="24"/>
          <w:szCs w:val="24"/>
        </w:rPr>
        <w:t xml:space="preserve"> et al</w:t>
      </w:r>
      <w:r w:rsidRPr="00E639C0">
        <w:rPr>
          <w:rFonts w:cs="Times New Roman"/>
          <w:sz w:val="24"/>
          <w:szCs w:val="24"/>
        </w:rPr>
        <w:t>.</w:t>
      </w:r>
      <w:r>
        <w:rPr>
          <w:rFonts w:cs="Times New Roman"/>
          <w:sz w:val="24"/>
          <w:szCs w:val="24"/>
        </w:rPr>
        <w:t xml:space="preserve"> </w:t>
      </w:r>
      <w:proofErr w:type="spellStart"/>
      <w:r w:rsidRPr="00E639C0">
        <w:rPr>
          <w:rFonts w:cs="Times New Roman"/>
          <w:sz w:val="24"/>
          <w:szCs w:val="24"/>
        </w:rPr>
        <w:t>Ultracompact</w:t>
      </w:r>
      <w:proofErr w:type="spellEnd"/>
      <w:r w:rsidRPr="00E639C0">
        <w:rPr>
          <w:rFonts w:cs="Times New Roman"/>
          <w:sz w:val="24"/>
          <w:szCs w:val="24"/>
        </w:rPr>
        <w:t xml:space="preserve"> dual-mode waveguide crossing based on subwavelength multimode-interference couplers[J].</w:t>
      </w:r>
      <w:r>
        <w:rPr>
          <w:rFonts w:cs="Times New Roman"/>
          <w:sz w:val="24"/>
          <w:szCs w:val="24"/>
        </w:rPr>
        <w:t xml:space="preserve"> </w:t>
      </w:r>
      <w:r w:rsidRPr="00E639C0">
        <w:rPr>
          <w:rFonts w:cs="Times New Roman"/>
          <w:sz w:val="24"/>
          <w:szCs w:val="24"/>
        </w:rPr>
        <w:t>Photonics Research,</w:t>
      </w:r>
      <w:r>
        <w:rPr>
          <w:rFonts w:cs="Times New Roman"/>
          <w:sz w:val="24"/>
          <w:szCs w:val="24"/>
        </w:rPr>
        <w:t xml:space="preserve"> </w:t>
      </w:r>
      <w:r w:rsidRPr="00E639C0">
        <w:rPr>
          <w:rFonts w:cs="Times New Roman"/>
          <w:sz w:val="24"/>
          <w:szCs w:val="24"/>
        </w:rPr>
        <w:t>2018,</w:t>
      </w:r>
      <w:r>
        <w:rPr>
          <w:rFonts w:cs="Times New Roman"/>
          <w:sz w:val="24"/>
          <w:szCs w:val="24"/>
        </w:rPr>
        <w:t xml:space="preserve"> </w:t>
      </w:r>
      <w:r w:rsidRPr="00E639C0">
        <w:rPr>
          <w:rFonts w:cs="Times New Roman"/>
          <w:sz w:val="24"/>
          <w:szCs w:val="24"/>
        </w:rPr>
        <w:t>6(07):</w:t>
      </w:r>
      <w:r>
        <w:rPr>
          <w:rFonts w:cs="Times New Roman"/>
          <w:sz w:val="24"/>
          <w:szCs w:val="24"/>
        </w:rPr>
        <w:t xml:space="preserve"> </w:t>
      </w:r>
      <w:r w:rsidRPr="00E639C0">
        <w:rPr>
          <w:rFonts w:cs="Times New Roman"/>
          <w:sz w:val="24"/>
          <w:szCs w:val="24"/>
        </w:rPr>
        <w:t>660-665.</w:t>
      </w:r>
    </w:p>
    <w:p w14:paraId="4A15D89A"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Lu J, </w:t>
      </w:r>
      <w:proofErr w:type="spellStart"/>
      <w:r w:rsidRPr="00E639C0">
        <w:rPr>
          <w:rFonts w:cs="Times New Roman"/>
          <w:sz w:val="24"/>
          <w:szCs w:val="24"/>
        </w:rPr>
        <w:t>Vučković</w:t>
      </w:r>
      <w:proofErr w:type="spellEnd"/>
      <w:r w:rsidRPr="00E639C0">
        <w:rPr>
          <w:rFonts w:cs="Times New Roman"/>
          <w:sz w:val="24"/>
          <w:szCs w:val="24"/>
        </w:rPr>
        <w:t xml:space="preserve"> </w:t>
      </w:r>
      <w:r w:rsidRPr="00385023">
        <w:rPr>
          <w:rFonts w:cs="Times New Roman"/>
          <w:sz w:val="24"/>
          <w:szCs w:val="24"/>
        </w:rPr>
        <w:t xml:space="preserve">J. Objective-first design of high-efficiency, small-footprint couplers between arbitrary </w:t>
      </w:r>
      <w:proofErr w:type="spellStart"/>
      <w:r w:rsidRPr="00385023">
        <w:rPr>
          <w:rFonts w:cs="Times New Roman"/>
          <w:sz w:val="24"/>
          <w:szCs w:val="24"/>
        </w:rPr>
        <w:t>nanophotonic</w:t>
      </w:r>
      <w:proofErr w:type="spellEnd"/>
      <w:r w:rsidRPr="00385023">
        <w:rPr>
          <w:rFonts w:cs="Times New Roman"/>
          <w:sz w:val="24"/>
          <w:szCs w:val="24"/>
        </w:rPr>
        <w:t xml:space="preserve"> waveguide </w:t>
      </w:r>
      <w:proofErr w:type="gramStart"/>
      <w:r w:rsidRPr="00385023">
        <w:rPr>
          <w:rFonts w:cs="Times New Roman"/>
          <w:sz w:val="24"/>
          <w:szCs w:val="24"/>
        </w:rPr>
        <w:t>modes[</w:t>
      </w:r>
      <w:proofErr w:type="gramEnd"/>
      <w:r w:rsidRPr="00385023">
        <w:rPr>
          <w:rFonts w:cs="Times New Roman"/>
          <w:sz w:val="24"/>
          <w:szCs w:val="24"/>
        </w:rPr>
        <w:t>J]. Optics Express, 2012, 20(7):</w:t>
      </w:r>
      <w:r>
        <w:rPr>
          <w:rFonts w:cs="Times New Roman"/>
          <w:sz w:val="24"/>
          <w:szCs w:val="24"/>
        </w:rPr>
        <w:t xml:space="preserve"> </w:t>
      </w:r>
      <w:r w:rsidRPr="00385023">
        <w:rPr>
          <w:rFonts w:cs="Times New Roman"/>
          <w:sz w:val="24"/>
          <w:szCs w:val="24"/>
        </w:rPr>
        <w:t>7221.</w:t>
      </w:r>
    </w:p>
    <w:p w14:paraId="42B0C2E9"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Meng</w:t>
      </w:r>
      <w:proofErr w:type="spellEnd"/>
      <w:r w:rsidRPr="00385023">
        <w:rPr>
          <w:rFonts w:cs="Times New Roman"/>
          <w:sz w:val="24"/>
          <w:szCs w:val="24"/>
        </w:rPr>
        <w:t xml:space="preserve"> C, </w:t>
      </w:r>
      <w:proofErr w:type="spellStart"/>
      <w:r w:rsidRPr="00385023">
        <w:rPr>
          <w:rFonts w:cs="Times New Roman"/>
          <w:sz w:val="24"/>
          <w:szCs w:val="24"/>
        </w:rPr>
        <w:t>Qiu</w:t>
      </w:r>
      <w:proofErr w:type="spellEnd"/>
      <w:r w:rsidRPr="00385023">
        <w:rPr>
          <w:rFonts w:cs="Times New Roman"/>
          <w:sz w:val="24"/>
          <w:szCs w:val="24"/>
        </w:rPr>
        <w:t xml:space="preserve"> J, Tian Y, et al. A broadband compact 1×3 power splitter designed with inverse design method[C]// </w:t>
      </w:r>
      <w:r w:rsidRPr="00E639C0">
        <w:rPr>
          <w:rFonts w:cs="Times New Roman"/>
          <w:sz w:val="24"/>
          <w:szCs w:val="24"/>
        </w:rPr>
        <w:t>2016 15th International Conference on Optical Communications and Networks (ICOCN), Hangzhou, 2016</w:t>
      </w:r>
      <w:r>
        <w:rPr>
          <w:rFonts w:cs="Times New Roman"/>
          <w:sz w:val="24"/>
          <w:szCs w:val="24"/>
        </w:rPr>
        <w:t xml:space="preserve">: </w:t>
      </w:r>
      <w:r w:rsidRPr="00E639C0">
        <w:rPr>
          <w:rFonts w:cs="Times New Roman"/>
          <w:sz w:val="24"/>
          <w:szCs w:val="24"/>
        </w:rPr>
        <w:t>1-3.</w:t>
      </w:r>
    </w:p>
    <w:p w14:paraId="12324EAC"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Yu Z, Cui H, Sun X. Genetic-algorithm-optimized wideband on-chip polarization rotator with an </w:t>
      </w:r>
      <w:proofErr w:type="spellStart"/>
      <w:r w:rsidRPr="00385023">
        <w:rPr>
          <w:rFonts w:cs="Times New Roman"/>
          <w:sz w:val="24"/>
          <w:szCs w:val="24"/>
        </w:rPr>
        <w:t>ultrasmall</w:t>
      </w:r>
      <w:proofErr w:type="spellEnd"/>
      <w:r w:rsidRPr="00385023">
        <w:rPr>
          <w:rFonts w:cs="Times New Roman"/>
          <w:sz w:val="24"/>
          <w:szCs w:val="24"/>
        </w:rPr>
        <w:t xml:space="preserve"> </w:t>
      </w:r>
      <w:proofErr w:type="gramStart"/>
      <w:r w:rsidRPr="00385023">
        <w:rPr>
          <w:rFonts w:cs="Times New Roman"/>
          <w:sz w:val="24"/>
          <w:szCs w:val="24"/>
        </w:rPr>
        <w:t>footprint[</w:t>
      </w:r>
      <w:proofErr w:type="gramEnd"/>
      <w:r w:rsidRPr="00385023">
        <w:rPr>
          <w:rFonts w:cs="Times New Roman"/>
          <w:sz w:val="24"/>
          <w:szCs w:val="24"/>
        </w:rPr>
        <w:t>J]. Optics Letters, 2017, 42(16):</w:t>
      </w:r>
      <w:r>
        <w:rPr>
          <w:rFonts w:cs="Times New Roman"/>
          <w:sz w:val="24"/>
          <w:szCs w:val="24"/>
        </w:rPr>
        <w:t xml:space="preserve"> </w:t>
      </w:r>
      <w:r w:rsidRPr="00385023">
        <w:rPr>
          <w:rFonts w:cs="Times New Roman"/>
          <w:sz w:val="24"/>
          <w:szCs w:val="24"/>
        </w:rPr>
        <w:t>3093.</w:t>
      </w:r>
    </w:p>
    <w:p w14:paraId="2F00D0C9" w14:textId="3D14B3CD"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Vermeulen</w:t>
      </w:r>
      <w:proofErr w:type="spellEnd"/>
      <w:r w:rsidRPr="00385023">
        <w:rPr>
          <w:rFonts w:cs="Times New Roman"/>
          <w:sz w:val="24"/>
          <w:szCs w:val="24"/>
        </w:rPr>
        <w:t xml:space="preserve"> D, </w:t>
      </w:r>
      <w:proofErr w:type="spellStart"/>
      <w:r w:rsidRPr="00385023">
        <w:rPr>
          <w:rFonts w:cs="Times New Roman"/>
          <w:sz w:val="24"/>
          <w:szCs w:val="24"/>
        </w:rPr>
        <w:t>Selvaraja</w:t>
      </w:r>
      <w:proofErr w:type="spellEnd"/>
      <w:r w:rsidRPr="00385023">
        <w:rPr>
          <w:rFonts w:cs="Times New Roman"/>
          <w:sz w:val="24"/>
          <w:szCs w:val="24"/>
        </w:rPr>
        <w:t xml:space="preserve"> S, </w:t>
      </w:r>
      <w:proofErr w:type="spellStart"/>
      <w:r w:rsidRPr="00385023">
        <w:rPr>
          <w:rFonts w:cs="Times New Roman"/>
          <w:sz w:val="24"/>
          <w:szCs w:val="24"/>
        </w:rPr>
        <w:t>Verheyen</w:t>
      </w:r>
      <w:proofErr w:type="spellEnd"/>
      <w:r w:rsidRPr="00385023">
        <w:rPr>
          <w:rFonts w:cs="Times New Roman"/>
          <w:sz w:val="24"/>
          <w:szCs w:val="24"/>
        </w:rPr>
        <w:t xml:space="preserve"> P, et al. High-efficiency fiber-to-chip grating couplers realized using an advanced CMOS-compatible silicon-on-insulator platform[J]. O</w:t>
      </w:r>
      <w:r w:rsidR="0040414D">
        <w:rPr>
          <w:rFonts w:cs="Times New Roman"/>
          <w:sz w:val="24"/>
          <w:szCs w:val="24"/>
        </w:rPr>
        <w:t>ptics E</w:t>
      </w:r>
      <w:r w:rsidRPr="00385023">
        <w:rPr>
          <w:rFonts w:cs="Times New Roman"/>
          <w:sz w:val="24"/>
          <w:szCs w:val="24"/>
        </w:rPr>
        <w:t>xpress, 2010, 18(17):</w:t>
      </w:r>
      <w:r>
        <w:rPr>
          <w:rFonts w:cs="Times New Roman"/>
          <w:sz w:val="24"/>
          <w:szCs w:val="24"/>
        </w:rPr>
        <w:t xml:space="preserve"> </w:t>
      </w:r>
      <w:r w:rsidRPr="00385023">
        <w:rPr>
          <w:rFonts w:cs="Times New Roman"/>
          <w:sz w:val="24"/>
          <w:szCs w:val="24"/>
        </w:rPr>
        <w:t>18278.</w:t>
      </w:r>
    </w:p>
    <w:p w14:paraId="4D56809E"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Cardenas J, </w:t>
      </w:r>
      <w:proofErr w:type="spellStart"/>
      <w:r w:rsidRPr="00385023">
        <w:rPr>
          <w:rFonts w:cs="Times New Roman"/>
          <w:sz w:val="24"/>
          <w:szCs w:val="24"/>
        </w:rPr>
        <w:t>Poitras</w:t>
      </w:r>
      <w:proofErr w:type="spellEnd"/>
      <w:r w:rsidRPr="00385023">
        <w:rPr>
          <w:rFonts w:cs="Times New Roman"/>
          <w:sz w:val="24"/>
          <w:szCs w:val="24"/>
        </w:rPr>
        <w:t xml:space="preserve"> C B, Robinson J T, et al. Low Loss </w:t>
      </w:r>
      <w:proofErr w:type="spellStart"/>
      <w:r w:rsidRPr="00385023">
        <w:rPr>
          <w:rFonts w:cs="Times New Roman"/>
          <w:sz w:val="24"/>
          <w:szCs w:val="24"/>
        </w:rPr>
        <w:t>Etchless</w:t>
      </w:r>
      <w:proofErr w:type="spellEnd"/>
      <w:r w:rsidRPr="00385023">
        <w:rPr>
          <w:rFonts w:cs="Times New Roman"/>
          <w:sz w:val="24"/>
          <w:szCs w:val="24"/>
        </w:rPr>
        <w:t xml:space="preserve"> Silicon Photonic </w:t>
      </w:r>
      <w:proofErr w:type="gramStart"/>
      <w:r w:rsidRPr="00385023">
        <w:rPr>
          <w:rFonts w:cs="Times New Roman"/>
          <w:sz w:val="24"/>
          <w:szCs w:val="24"/>
        </w:rPr>
        <w:t>Waveguides[</w:t>
      </w:r>
      <w:proofErr w:type="gramEnd"/>
      <w:r w:rsidRPr="00385023">
        <w:rPr>
          <w:rFonts w:cs="Times New Roman"/>
          <w:sz w:val="24"/>
          <w:szCs w:val="24"/>
        </w:rPr>
        <w:t>J]. Optics Express, 2009, 17(6):</w:t>
      </w:r>
      <w:r>
        <w:rPr>
          <w:rFonts w:cs="Times New Roman"/>
          <w:sz w:val="24"/>
          <w:szCs w:val="24"/>
        </w:rPr>
        <w:t xml:space="preserve"> </w:t>
      </w:r>
      <w:r w:rsidRPr="00385023">
        <w:rPr>
          <w:rFonts w:cs="Times New Roman"/>
          <w:sz w:val="24"/>
          <w:szCs w:val="24"/>
        </w:rPr>
        <w:t>4752-4757.</w:t>
      </w:r>
    </w:p>
    <w:p w14:paraId="0A90FFD3"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Morichetti</w:t>
      </w:r>
      <w:proofErr w:type="spellEnd"/>
      <w:r w:rsidRPr="00385023">
        <w:rPr>
          <w:rFonts w:cs="Times New Roman"/>
          <w:sz w:val="24"/>
          <w:szCs w:val="24"/>
        </w:rPr>
        <w:t xml:space="preserve"> F, </w:t>
      </w:r>
      <w:proofErr w:type="spellStart"/>
      <w:r w:rsidRPr="00385023">
        <w:rPr>
          <w:rFonts w:cs="Times New Roman"/>
          <w:sz w:val="24"/>
          <w:szCs w:val="24"/>
        </w:rPr>
        <w:t>Melloni</w:t>
      </w:r>
      <w:proofErr w:type="spellEnd"/>
      <w:r w:rsidRPr="00385023">
        <w:rPr>
          <w:rFonts w:cs="Times New Roman"/>
          <w:sz w:val="24"/>
          <w:szCs w:val="24"/>
        </w:rPr>
        <w:t xml:space="preserve"> A, </w:t>
      </w:r>
      <w:proofErr w:type="spellStart"/>
      <w:r w:rsidRPr="00385023">
        <w:rPr>
          <w:rFonts w:cs="Times New Roman"/>
          <w:sz w:val="24"/>
          <w:szCs w:val="24"/>
        </w:rPr>
        <w:t>Martinelli</w:t>
      </w:r>
      <w:proofErr w:type="spellEnd"/>
      <w:r w:rsidRPr="00385023">
        <w:rPr>
          <w:rFonts w:cs="Times New Roman"/>
          <w:sz w:val="24"/>
          <w:szCs w:val="24"/>
        </w:rPr>
        <w:t xml:space="preserve"> M, et al. Box-Shaped Dielectric Waveguides: </w:t>
      </w:r>
      <w:r w:rsidRPr="00385023">
        <w:rPr>
          <w:rFonts w:cs="Times New Roman"/>
          <w:sz w:val="24"/>
          <w:szCs w:val="24"/>
        </w:rPr>
        <w:lastRenderedPageBreak/>
        <w:t>A New Concept in Integrated Optics</w:t>
      </w:r>
      <w:proofErr w:type="gramStart"/>
      <w:r w:rsidRPr="00385023">
        <w:rPr>
          <w:rFonts w:cs="Times New Roman"/>
          <w:sz w:val="24"/>
          <w:szCs w:val="24"/>
        </w:rPr>
        <w:t>?[</w:t>
      </w:r>
      <w:proofErr w:type="gramEnd"/>
      <w:r w:rsidRPr="00385023">
        <w:rPr>
          <w:rFonts w:cs="Times New Roman"/>
          <w:sz w:val="24"/>
          <w:szCs w:val="24"/>
        </w:rPr>
        <w:t>J]. Journal of Lightwave Technology, 2007, 25(9):</w:t>
      </w:r>
      <w:r>
        <w:rPr>
          <w:rFonts w:cs="Times New Roman"/>
          <w:sz w:val="24"/>
          <w:szCs w:val="24"/>
        </w:rPr>
        <w:t xml:space="preserve"> </w:t>
      </w:r>
      <w:r w:rsidRPr="00385023">
        <w:rPr>
          <w:rFonts w:cs="Times New Roman"/>
          <w:sz w:val="24"/>
          <w:szCs w:val="24"/>
        </w:rPr>
        <w:t>2579-2589.</w:t>
      </w:r>
    </w:p>
    <w:p w14:paraId="77B2EDA2"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Wong H, Wong C K. Silicon photonics for microelectronic optical interconnects[C]// IEEE International </w:t>
      </w:r>
      <w:proofErr w:type="spellStart"/>
      <w:r w:rsidRPr="00385023">
        <w:rPr>
          <w:rFonts w:cs="Times New Roman"/>
          <w:sz w:val="24"/>
          <w:szCs w:val="24"/>
        </w:rPr>
        <w:t>Nanoelectronics</w:t>
      </w:r>
      <w:proofErr w:type="spellEnd"/>
      <w:r w:rsidRPr="00385023">
        <w:rPr>
          <w:rFonts w:cs="Times New Roman"/>
          <w:sz w:val="24"/>
          <w:szCs w:val="24"/>
        </w:rPr>
        <w:t xml:space="preserve"> Conference. IEEE, 2011.</w:t>
      </w:r>
    </w:p>
    <w:p w14:paraId="26535198" w14:textId="77777777" w:rsidR="004520E7" w:rsidRPr="00385023" w:rsidRDefault="004520E7" w:rsidP="004520E7">
      <w:pPr>
        <w:numPr>
          <w:ilvl w:val="0"/>
          <w:numId w:val="19"/>
        </w:numPr>
        <w:spacing w:line="400" w:lineRule="exact"/>
        <w:rPr>
          <w:rFonts w:cs="Times New Roman"/>
          <w:sz w:val="24"/>
          <w:szCs w:val="24"/>
        </w:rPr>
      </w:pPr>
      <w:r w:rsidRPr="00E639C0">
        <w:rPr>
          <w:rFonts w:cs="Times New Roman"/>
          <w:sz w:val="24"/>
          <w:szCs w:val="24"/>
        </w:rPr>
        <w:t xml:space="preserve">M. </w:t>
      </w:r>
      <w:proofErr w:type="spellStart"/>
      <w:r w:rsidRPr="00E639C0">
        <w:rPr>
          <w:rFonts w:cs="Times New Roman"/>
          <w:sz w:val="24"/>
          <w:szCs w:val="24"/>
        </w:rPr>
        <w:t>Asghari</w:t>
      </w:r>
      <w:proofErr w:type="spellEnd"/>
      <w:r w:rsidRPr="00385023">
        <w:rPr>
          <w:rFonts w:cs="Times New Roman"/>
          <w:sz w:val="24"/>
          <w:szCs w:val="24"/>
        </w:rPr>
        <w:t xml:space="preserve">. </w:t>
      </w:r>
      <w:r w:rsidRPr="00E639C0">
        <w:rPr>
          <w:rFonts w:cs="Times New Roman"/>
          <w:sz w:val="24"/>
          <w:szCs w:val="24"/>
        </w:rPr>
        <w:t xml:space="preserve">Silicon Photonics: </w:t>
      </w:r>
      <w:r w:rsidRPr="00385023">
        <w:rPr>
          <w:rFonts w:cs="Times New Roman"/>
          <w:sz w:val="24"/>
          <w:szCs w:val="24"/>
        </w:rPr>
        <w:t>A Low Cost Integration Platform for Datacom and Telecom Applications[C]</w:t>
      </w:r>
      <w:r>
        <w:rPr>
          <w:rFonts w:cs="Times New Roman"/>
          <w:sz w:val="24"/>
          <w:szCs w:val="24"/>
        </w:rPr>
        <w:t xml:space="preserve">// </w:t>
      </w:r>
      <w:r w:rsidRPr="00E639C0">
        <w:rPr>
          <w:rFonts w:cs="Times New Roman"/>
          <w:sz w:val="24"/>
          <w:szCs w:val="24"/>
        </w:rPr>
        <w:t>OFC/NFOEC 2008 - 2008 Conference on Optical Fiber Communication/National Fiber Optic Engineers Conference, San Diego, CA, 2008</w:t>
      </w:r>
      <w:r>
        <w:rPr>
          <w:rFonts w:cs="Times New Roman"/>
          <w:sz w:val="24"/>
          <w:szCs w:val="24"/>
        </w:rPr>
        <w:t xml:space="preserve">: </w:t>
      </w:r>
      <w:r w:rsidRPr="00E639C0">
        <w:rPr>
          <w:rFonts w:cs="Times New Roman"/>
          <w:sz w:val="24"/>
          <w:szCs w:val="24"/>
        </w:rPr>
        <w:t>1-10.</w:t>
      </w:r>
    </w:p>
    <w:p w14:paraId="656E03DE"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杨辉</w:t>
      </w:r>
      <w:r w:rsidRPr="00385023">
        <w:rPr>
          <w:rFonts w:cs="Times New Roman"/>
          <w:sz w:val="24"/>
          <w:szCs w:val="24"/>
        </w:rPr>
        <w:t xml:space="preserve">. </w:t>
      </w:r>
      <w:r w:rsidRPr="00385023">
        <w:rPr>
          <w:rFonts w:cs="Times New Roman"/>
          <w:sz w:val="24"/>
          <w:szCs w:val="24"/>
        </w:rPr>
        <w:t>二维波导结构中类电磁诱导透明及其物理机制的研究</w:t>
      </w:r>
      <w:r w:rsidRPr="00385023">
        <w:rPr>
          <w:rFonts w:cs="Times New Roman"/>
          <w:sz w:val="24"/>
          <w:szCs w:val="24"/>
        </w:rPr>
        <w:t>[D]. 2015.</w:t>
      </w:r>
    </w:p>
    <w:p w14:paraId="489738B6"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B. Johnson P, W. Christy R. Optical constants of noble </w:t>
      </w:r>
      <w:proofErr w:type="gramStart"/>
      <w:r w:rsidRPr="00385023">
        <w:rPr>
          <w:rFonts w:cs="Times New Roman"/>
          <w:sz w:val="24"/>
          <w:szCs w:val="24"/>
        </w:rPr>
        <w:t>metals[</w:t>
      </w:r>
      <w:proofErr w:type="gramEnd"/>
      <w:r w:rsidRPr="00385023">
        <w:rPr>
          <w:rFonts w:cs="Times New Roman"/>
          <w:sz w:val="24"/>
          <w:szCs w:val="24"/>
        </w:rPr>
        <w:t>M]. 1972.</w:t>
      </w:r>
    </w:p>
    <w:p w14:paraId="6C676885"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Yee K S. Numerical Solution of Initial Boundary Value Problem Involving Maxwell's Equations in Isotropic </w:t>
      </w:r>
      <w:proofErr w:type="gramStart"/>
      <w:r w:rsidRPr="00385023">
        <w:rPr>
          <w:rFonts w:cs="Times New Roman"/>
          <w:sz w:val="24"/>
          <w:szCs w:val="24"/>
        </w:rPr>
        <w:t>Media[</w:t>
      </w:r>
      <w:proofErr w:type="gramEnd"/>
      <w:r w:rsidRPr="00385023">
        <w:rPr>
          <w:rFonts w:cs="Times New Roman"/>
          <w:sz w:val="24"/>
          <w:szCs w:val="24"/>
        </w:rPr>
        <w:t>J]. IEEE Transactions on Antennas and Propagation, 1966, AP-14(5):</w:t>
      </w:r>
      <w:r>
        <w:rPr>
          <w:rFonts w:cs="Times New Roman"/>
          <w:sz w:val="24"/>
          <w:szCs w:val="24"/>
        </w:rPr>
        <w:t xml:space="preserve"> </w:t>
      </w:r>
      <w:r w:rsidRPr="00385023">
        <w:rPr>
          <w:rFonts w:cs="Times New Roman"/>
          <w:sz w:val="24"/>
          <w:szCs w:val="24"/>
        </w:rPr>
        <w:t>302-307.</w:t>
      </w:r>
    </w:p>
    <w:p w14:paraId="56219E51"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杨阳</w:t>
      </w:r>
      <w:r w:rsidRPr="00385023">
        <w:rPr>
          <w:rFonts w:cs="Times New Roman"/>
          <w:sz w:val="24"/>
          <w:szCs w:val="24"/>
        </w:rPr>
        <w:t xml:space="preserve">. </w:t>
      </w:r>
      <w:r w:rsidRPr="00385023">
        <w:rPr>
          <w:rFonts w:cs="Times New Roman"/>
          <w:sz w:val="24"/>
          <w:szCs w:val="24"/>
        </w:rPr>
        <w:t>电磁场时域有限差分数值方法的研究</w:t>
      </w:r>
      <w:r w:rsidRPr="00385023">
        <w:rPr>
          <w:rFonts w:cs="Times New Roman"/>
          <w:sz w:val="24"/>
          <w:szCs w:val="24"/>
        </w:rPr>
        <w:t xml:space="preserve">[D]. </w:t>
      </w:r>
      <w:r w:rsidRPr="00385023">
        <w:rPr>
          <w:rFonts w:cs="Times New Roman"/>
          <w:sz w:val="24"/>
          <w:szCs w:val="24"/>
        </w:rPr>
        <w:t>南京理工大学</w:t>
      </w:r>
      <w:r w:rsidRPr="00385023">
        <w:rPr>
          <w:rFonts w:cs="Times New Roman"/>
          <w:sz w:val="24"/>
          <w:szCs w:val="24"/>
        </w:rPr>
        <w:t>, 2005.</w:t>
      </w:r>
    </w:p>
    <w:p w14:paraId="62C367C2" w14:textId="77777777" w:rsidR="004520E7" w:rsidRDefault="004520E7" w:rsidP="004520E7">
      <w:pPr>
        <w:numPr>
          <w:ilvl w:val="0"/>
          <w:numId w:val="19"/>
        </w:numPr>
        <w:spacing w:line="400" w:lineRule="exact"/>
        <w:rPr>
          <w:rFonts w:cs="Times New Roman"/>
          <w:sz w:val="24"/>
          <w:szCs w:val="24"/>
        </w:rPr>
      </w:pPr>
      <w:r w:rsidRPr="00AD7C51">
        <w:rPr>
          <w:rFonts w:cs="Times New Roman" w:hint="eastAsia"/>
          <w:sz w:val="24"/>
          <w:szCs w:val="24"/>
        </w:rPr>
        <w:t>葛德彪</w:t>
      </w:r>
      <w:r w:rsidRPr="00AD7C51">
        <w:rPr>
          <w:rFonts w:cs="Times New Roman" w:hint="eastAsia"/>
          <w:sz w:val="24"/>
          <w:szCs w:val="24"/>
        </w:rPr>
        <w:t xml:space="preserve">, </w:t>
      </w:r>
      <w:r w:rsidRPr="00AD7C51">
        <w:rPr>
          <w:rFonts w:cs="Times New Roman" w:hint="eastAsia"/>
          <w:sz w:val="24"/>
          <w:szCs w:val="24"/>
        </w:rPr>
        <w:t>闫玉波</w:t>
      </w:r>
      <w:r w:rsidRPr="00AD7C51">
        <w:rPr>
          <w:rFonts w:cs="Times New Roman" w:hint="eastAsia"/>
          <w:sz w:val="24"/>
          <w:szCs w:val="24"/>
        </w:rPr>
        <w:t xml:space="preserve">. </w:t>
      </w:r>
      <w:r w:rsidRPr="00AD7C51">
        <w:rPr>
          <w:rFonts w:cs="Times New Roman" w:hint="eastAsia"/>
          <w:sz w:val="24"/>
          <w:szCs w:val="24"/>
        </w:rPr>
        <w:t>电磁波时域有限差分方法</w:t>
      </w:r>
      <w:r w:rsidRPr="00AD7C51">
        <w:rPr>
          <w:rFonts w:cs="Times New Roman" w:hint="eastAsia"/>
          <w:sz w:val="24"/>
          <w:szCs w:val="24"/>
        </w:rPr>
        <w:t xml:space="preserve">[M]. </w:t>
      </w:r>
      <w:r w:rsidRPr="00AD7C51">
        <w:rPr>
          <w:rFonts w:cs="Times New Roman" w:hint="eastAsia"/>
          <w:sz w:val="24"/>
          <w:szCs w:val="24"/>
        </w:rPr>
        <w:t>西安电子科技大学出版社</w:t>
      </w:r>
      <w:r w:rsidRPr="00AD7C51">
        <w:rPr>
          <w:rFonts w:cs="Times New Roman" w:hint="eastAsia"/>
          <w:sz w:val="24"/>
          <w:szCs w:val="24"/>
        </w:rPr>
        <w:t>, 2002.</w:t>
      </w:r>
    </w:p>
    <w:p w14:paraId="7D70719D" w14:textId="77777777" w:rsidR="004520E7" w:rsidRDefault="004520E7" w:rsidP="004520E7">
      <w:pPr>
        <w:numPr>
          <w:ilvl w:val="0"/>
          <w:numId w:val="19"/>
        </w:numPr>
        <w:spacing w:line="400" w:lineRule="exact"/>
        <w:rPr>
          <w:rFonts w:cs="Times New Roman"/>
          <w:sz w:val="24"/>
          <w:szCs w:val="24"/>
        </w:rPr>
      </w:pPr>
      <w:r w:rsidRPr="00AD7C51">
        <w:rPr>
          <w:rFonts w:cs="Times New Roman" w:hint="eastAsia"/>
          <w:sz w:val="24"/>
          <w:szCs w:val="24"/>
        </w:rPr>
        <w:t>邓薇</w:t>
      </w:r>
      <w:r w:rsidRPr="00AD7C51">
        <w:rPr>
          <w:rFonts w:cs="Times New Roman" w:hint="eastAsia"/>
          <w:sz w:val="24"/>
          <w:szCs w:val="24"/>
        </w:rPr>
        <w:t>. FDTD</w:t>
      </w:r>
      <w:r w:rsidRPr="00AD7C51">
        <w:rPr>
          <w:rFonts w:cs="Times New Roman" w:hint="eastAsia"/>
          <w:sz w:val="24"/>
          <w:szCs w:val="24"/>
        </w:rPr>
        <w:t>方法在超宽带电磁脉冲正演模拟中的应用</w:t>
      </w:r>
      <w:r w:rsidRPr="00AD7C51">
        <w:rPr>
          <w:rFonts w:cs="Times New Roman" w:hint="eastAsia"/>
          <w:sz w:val="24"/>
          <w:szCs w:val="24"/>
        </w:rPr>
        <w:t>[D].</w:t>
      </w:r>
      <w:r>
        <w:rPr>
          <w:rFonts w:cs="Times New Roman"/>
          <w:sz w:val="24"/>
          <w:szCs w:val="24"/>
        </w:rPr>
        <w:t xml:space="preserve"> </w:t>
      </w:r>
      <w:r w:rsidRPr="00AD7C51">
        <w:rPr>
          <w:rFonts w:cs="Times New Roman" w:hint="eastAsia"/>
          <w:sz w:val="24"/>
          <w:szCs w:val="24"/>
        </w:rPr>
        <w:t>成都理工大学</w:t>
      </w:r>
      <w:r w:rsidRPr="00AD7C51">
        <w:rPr>
          <w:rFonts w:cs="Times New Roman" w:hint="eastAsia"/>
          <w:sz w:val="24"/>
          <w:szCs w:val="24"/>
        </w:rPr>
        <w:t>,</w:t>
      </w:r>
      <w:r>
        <w:rPr>
          <w:rFonts w:cs="Times New Roman"/>
          <w:sz w:val="24"/>
          <w:szCs w:val="24"/>
        </w:rPr>
        <w:t xml:space="preserve"> </w:t>
      </w:r>
      <w:r w:rsidRPr="00AD7C51">
        <w:rPr>
          <w:rFonts w:cs="Times New Roman" w:hint="eastAsia"/>
          <w:sz w:val="24"/>
          <w:szCs w:val="24"/>
        </w:rPr>
        <w:t>2007.</w:t>
      </w:r>
    </w:p>
    <w:p w14:paraId="5DC382B4"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Heydari</w:t>
      </w:r>
      <w:proofErr w:type="spellEnd"/>
      <w:r w:rsidRPr="00385023">
        <w:rPr>
          <w:rFonts w:cs="Times New Roman"/>
          <w:sz w:val="24"/>
          <w:szCs w:val="24"/>
        </w:rPr>
        <w:t xml:space="preserve"> M B, </w:t>
      </w:r>
      <w:proofErr w:type="spellStart"/>
      <w:r w:rsidRPr="00385023">
        <w:rPr>
          <w:rFonts w:cs="Times New Roman"/>
          <w:sz w:val="24"/>
          <w:szCs w:val="24"/>
        </w:rPr>
        <w:t>Asgari</w:t>
      </w:r>
      <w:proofErr w:type="spellEnd"/>
      <w:r w:rsidRPr="00385023">
        <w:rPr>
          <w:rFonts w:cs="Times New Roman"/>
          <w:sz w:val="24"/>
          <w:szCs w:val="24"/>
        </w:rPr>
        <w:t xml:space="preserve"> M, </w:t>
      </w:r>
      <w:proofErr w:type="spellStart"/>
      <w:r w:rsidRPr="00385023">
        <w:rPr>
          <w:rFonts w:cs="Times New Roman"/>
          <w:sz w:val="24"/>
          <w:szCs w:val="24"/>
        </w:rPr>
        <w:t>Jafari</w:t>
      </w:r>
      <w:proofErr w:type="spellEnd"/>
      <w:r w:rsidRPr="00385023">
        <w:rPr>
          <w:rFonts w:cs="Times New Roman"/>
          <w:sz w:val="24"/>
          <w:szCs w:val="24"/>
        </w:rPr>
        <w:t xml:space="preserve"> N. Novel analytical model for </w:t>
      </w:r>
      <w:proofErr w:type="spellStart"/>
      <w:r w:rsidRPr="00385023">
        <w:rPr>
          <w:rFonts w:cs="Times New Roman"/>
          <w:sz w:val="24"/>
          <w:szCs w:val="24"/>
        </w:rPr>
        <w:t>nano</w:t>
      </w:r>
      <w:proofErr w:type="spellEnd"/>
      <w:r w:rsidRPr="00385023">
        <w:rPr>
          <w:rFonts w:cs="Times New Roman"/>
          <w:sz w:val="24"/>
          <w:szCs w:val="24"/>
        </w:rPr>
        <w:t xml:space="preserve">-coupler between metal–insulator–metal </w:t>
      </w:r>
      <w:proofErr w:type="spellStart"/>
      <w:r w:rsidRPr="00385023">
        <w:rPr>
          <w:rFonts w:cs="Times New Roman"/>
          <w:sz w:val="24"/>
          <w:szCs w:val="24"/>
        </w:rPr>
        <w:t>plasmonic</w:t>
      </w:r>
      <w:proofErr w:type="spellEnd"/>
      <w:r w:rsidRPr="00385023">
        <w:rPr>
          <w:rFonts w:cs="Times New Roman"/>
          <w:sz w:val="24"/>
          <w:szCs w:val="24"/>
        </w:rPr>
        <w:t xml:space="preserve"> and dielectric slab waveguides[J]. Optical &amp; Quantum Electronics, 2018, 50(12).</w:t>
      </w:r>
    </w:p>
    <w:p w14:paraId="307A182C"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梁亚澜</w:t>
      </w:r>
      <w:r w:rsidRPr="00385023">
        <w:rPr>
          <w:rFonts w:cs="Times New Roman"/>
          <w:sz w:val="24"/>
          <w:szCs w:val="24"/>
        </w:rPr>
        <w:t xml:space="preserve">, </w:t>
      </w:r>
      <w:r w:rsidRPr="00385023">
        <w:rPr>
          <w:rFonts w:cs="Times New Roman"/>
          <w:sz w:val="24"/>
          <w:szCs w:val="24"/>
        </w:rPr>
        <w:t>聂长海</w:t>
      </w:r>
      <w:r w:rsidRPr="00385023">
        <w:rPr>
          <w:rFonts w:cs="Times New Roman"/>
          <w:sz w:val="24"/>
          <w:szCs w:val="24"/>
        </w:rPr>
        <w:t xml:space="preserve">. </w:t>
      </w:r>
      <w:r w:rsidRPr="00385023">
        <w:rPr>
          <w:rFonts w:cs="Times New Roman"/>
          <w:sz w:val="24"/>
          <w:szCs w:val="24"/>
        </w:rPr>
        <w:t>覆盖表生成的遗传算法配置参数优化</w:t>
      </w:r>
      <w:r w:rsidRPr="00385023">
        <w:rPr>
          <w:rFonts w:cs="Times New Roman"/>
          <w:sz w:val="24"/>
          <w:szCs w:val="24"/>
        </w:rPr>
        <w:t xml:space="preserve">[J]. </w:t>
      </w:r>
      <w:r w:rsidRPr="00385023">
        <w:rPr>
          <w:rFonts w:cs="Times New Roman"/>
          <w:sz w:val="24"/>
          <w:szCs w:val="24"/>
        </w:rPr>
        <w:t>计算机学报</w:t>
      </w:r>
      <w:r w:rsidRPr="00385023">
        <w:rPr>
          <w:rFonts w:cs="Times New Roman"/>
          <w:sz w:val="24"/>
          <w:szCs w:val="24"/>
        </w:rPr>
        <w:t>, 2012, 035(007):1522-1538.</w:t>
      </w:r>
    </w:p>
    <w:p w14:paraId="56FE0F39"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B. </w:t>
      </w:r>
      <w:proofErr w:type="spellStart"/>
      <w:r w:rsidRPr="00385023">
        <w:rPr>
          <w:rFonts w:cs="Times New Roman"/>
          <w:sz w:val="24"/>
          <w:szCs w:val="24"/>
        </w:rPr>
        <w:t>Samanta</w:t>
      </w:r>
      <w:proofErr w:type="spellEnd"/>
      <w:r w:rsidRPr="00385023">
        <w:rPr>
          <w:rFonts w:cs="Times New Roman"/>
          <w:sz w:val="24"/>
          <w:szCs w:val="24"/>
        </w:rPr>
        <w:t xml:space="preserve">. Artificial neural networks and genetic algorithms for gear fault </w:t>
      </w:r>
      <w:proofErr w:type="gramStart"/>
      <w:r w:rsidRPr="00385023">
        <w:rPr>
          <w:rFonts w:cs="Times New Roman"/>
          <w:sz w:val="24"/>
          <w:szCs w:val="24"/>
        </w:rPr>
        <w:t>detection[</w:t>
      </w:r>
      <w:proofErr w:type="gramEnd"/>
      <w:r w:rsidRPr="00385023">
        <w:rPr>
          <w:rFonts w:cs="Times New Roman"/>
          <w:sz w:val="24"/>
          <w:szCs w:val="24"/>
        </w:rPr>
        <w:t>J]. Mechanical Systems &amp; Signal Processing, 2004, 18(5):</w:t>
      </w:r>
      <w:r>
        <w:rPr>
          <w:rFonts w:cs="Times New Roman"/>
          <w:sz w:val="24"/>
          <w:szCs w:val="24"/>
        </w:rPr>
        <w:t xml:space="preserve"> </w:t>
      </w:r>
      <w:r w:rsidRPr="00385023">
        <w:rPr>
          <w:rFonts w:cs="Times New Roman"/>
          <w:sz w:val="24"/>
          <w:szCs w:val="24"/>
        </w:rPr>
        <w:t>1273-1282.</w:t>
      </w:r>
    </w:p>
    <w:p w14:paraId="6B9AE33C" w14:textId="5099EA43"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R. </w:t>
      </w:r>
      <w:proofErr w:type="spellStart"/>
      <w:r w:rsidRPr="00385023">
        <w:rPr>
          <w:rFonts w:cs="Times New Roman"/>
          <w:sz w:val="24"/>
          <w:szCs w:val="24"/>
        </w:rPr>
        <w:t>Eberhart</w:t>
      </w:r>
      <w:proofErr w:type="spellEnd"/>
      <w:r w:rsidRPr="00385023">
        <w:rPr>
          <w:rFonts w:cs="Times New Roman"/>
          <w:sz w:val="24"/>
          <w:szCs w:val="24"/>
        </w:rPr>
        <w:t xml:space="preserve">, J. Kennedy. A new optimizer using particle swarm theory[C]// </w:t>
      </w:r>
      <w:r w:rsidRPr="00AD7C51">
        <w:rPr>
          <w:rFonts w:cs="Times New Roman"/>
          <w:sz w:val="24"/>
          <w:szCs w:val="24"/>
        </w:rPr>
        <w:t xml:space="preserve">MHS'95. Proceedings of the Sixth International </w:t>
      </w:r>
      <w:proofErr w:type="spellStart"/>
      <w:r w:rsidRPr="00AD7C51">
        <w:rPr>
          <w:rFonts w:cs="Times New Roman"/>
          <w:sz w:val="24"/>
          <w:szCs w:val="24"/>
        </w:rPr>
        <w:t>Sym</w:t>
      </w:r>
      <w:r w:rsidR="0072606C" w:rsidRPr="0072606C">
        <w:rPr>
          <w:rFonts w:cs="Times New Roman"/>
          <w:sz w:val="24"/>
          <w:szCs w:val="24"/>
        </w:rPr>
        <w:t>PoS</w:t>
      </w:r>
      <w:r w:rsidRPr="00AD7C51">
        <w:rPr>
          <w:rFonts w:cs="Times New Roman"/>
          <w:sz w:val="24"/>
          <w:szCs w:val="24"/>
        </w:rPr>
        <w:t>ium</w:t>
      </w:r>
      <w:proofErr w:type="spellEnd"/>
      <w:r w:rsidRPr="00AD7C51">
        <w:rPr>
          <w:rFonts w:cs="Times New Roman"/>
          <w:sz w:val="24"/>
          <w:szCs w:val="24"/>
        </w:rPr>
        <w:t xml:space="preserve"> on Micro Machine and Human Science, Nagoya, Japan, 1995</w:t>
      </w:r>
      <w:r>
        <w:rPr>
          <w:rFonts w:cs="Times New Roman"/>
          <w:sz w:val="24"/>
          <w:szCs w:val="24"/>
        </w:rPr>
        <w:t xml:space="preserve">: </w:t>
      </w:r>
      <w:r w:rsidRPr="00AD7C51">
        <w:rPr>
          <w:rFonts w:cs="Times New Roman"/>
          <w:sz w:val="24"/>
          <w:szCs w:val="24"/>
        </w:rPr>
        <w:t>39-43.</w:t>
      </w:r>
    </w:p>
    <w:p w14:paraId="300C535C"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Ayad</w:t>
      </w:r>
      <w:proofErr w:type="spellEnd"/>
      <w:r w:rsidRPr="00385023">
        <w:rPr>
          <w:rFonts w:cs="Times New Roman"/>
          <w:sz w:val="24"/>
          <w:szCs w:val="24"/>
        </w:rPr>
        <w:t xml:space="preserve"> M A, </w:t>
      </w:r>
      <w:proofErr w:type="spellStart"/>
      <w:r w:rsidRPr="00385023">
        <w:rPr>
          <w:rFonts w:cs="Times New Roman"/>
          <w:sz w:val="24"/>
          <w:szCs w:val="24"/>
        </w:rPr>
        <w:t>Swillam</w:t>
      </w:r>
      <w:proofErr w:type="spellEnd"/>
      <w:r w:rsidRPr="00385023">
        <w:rPr>
          <w:rFonts w:cs="Times New Roman"/>
          <w:sz w:val="24"/>
          <w:szCs w:val="24"/>
        </w:rPr>
        <w:t xml:space="preserve"> M A. Mid-Infrared </w:t>
      </w:r>
      <w:proofErr w:type="spellStart"/>
      <w:r w:rsidRPr="00385023">
        <w:rPr>
          <w:rFonts w:cs="Times New Roman"/>
          <w:sz w:val="24"/>
          <w:szCs w:val="24"/>
        </w:rPr>
        <w:t>Plasmonic</w:t>
      </w:r>
      <w:proofErr w:type="spellEnd"/>
      <w:r w:rsidRPr="00385023">
        <w:rPr>
          <w:rFonts w:cs="Times New Roman"/>
          <w:sz w:val="24"/>
          <w:szCs w:val="24"/>
        </w:rPr>
        <w:t xml:space="preserve"> Power </w:t>
      </w:r>
      <w:proofErr w:type="gramStart"/>
      <w:r w:rsidRPr="00385023">
        <w:rPr>
          <w:rFonts w:cs="Times New Roman"/>
          <w:sz w:val="24"/>
          <w:szCs w:val="24"/>
        </w:rPr>
        <w:t>Splitters[</w:t>
      </w:r>
      <w:proofErr w:type="gramEnd"/>
      <w:r w:rsidRPr="00385023">
        <w:rPr>
          <w:rFonts w:cs="Times New Roman"/>
          <w:sz w:val="24"/>
          <w:szCs w:val="24"/>
        </w:rPr>
        <w:t>J]. IEEE Photonics Technology Letters, 2016:</w:t>
      </w:r>
      <w:r>
        <w:rPr>
          <w:rFonts w:cs="Times New Roman"/>
          <w:sz w:val="24"/>
          <w:szCs w:val="24"/>
        </w:rPr>
        <w:t xml:space="preserve"> </w:t>
      </w:r>
      <w:r w:rsidRPr="00385023">
        <w:rPr>
          <w:rFonts w:cs="Times New Roman"/>
          <w:sz w:val="24"/>
          <w:szCs w:val="24"/>
        </w:rPr>
        <w:t>1-1.</w:t>
      </w:r>
    </w:p>
    <w:p w14:paraId="63E6ACE3"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Guo</w:t>
      </w:r>
      <w:proofErr w:type="spellEnd"/>
      <w:r w:rsidRPr="00385023">
        <w:rPr>
          <w:rFonts w:cs="Times New Roman"/>
          <w:sz w:val="24"/>
          <w:szCs w:val="24"/>
        </w:rPr>
        <w:t xml:space="preserve"> Y, Yan L, Pan W, et al. A </w:t>
      </w:r>
      <w:proofErr w:type="spellStart"/>
      <w:r w:rsidRPr="00385023">
        <w:rPr>
          <w:rFonts w:cs="Times New Roman"/>
          <w:sz w:val="24"/>
          <w:szCs w:val="24"/>
        </w:rPr>
        <w:t>plasmonic</w:t>
      </w:r>
      <w:proofErr w:type="spellEnd"/>
      <w:r w:rsidRPr="00385023">
        <w:rPr>
          <w:rFonts w:cs="Times New Roman"/>
          <w:sz w:val="24"/>
          <w:szCs w:val="24"/>
        </w:rPr>
        <w:t xml:space="preserve"> splitter based on slot </w:t>
      </w:r>
      <w:proofErr w:type="gramStart"/>
      <w:r w:rsidRPr="00385023">
        <w:rPr>
          <w:rFonts w:cs="Times New Roman"/>
          <w:sz w:val="24"/>
          <w:szCs w:val="24"/>
        </w:rPr>
        <w:t>cavity[</w:t>
      </w:r>
      <w:proofErr w:type="gramEnd"/>
      <w:r w:rsidRPr="00385023">
        <w:rPr>
          <w:rFonts w:cs="Times New Roman"/>
          <w:sz w:val="24"/>
          <w:szCs w:val="24"/>
        </w:rPr>
        <w:t>J]. Optics Express, 2011, 19(15):</w:t>
      </w:r>
      <w:r>
        <w:rPr>
          <w:rFonts w:cs="Times New Roman"/>
          <w:sz w:val="24"/>
          <w:szCs w:val="24"/>
        </w:rPr>
        <w:t xml:space="preserve"> </w:t>
      </w:r>
      <w:r w:rsidRPr="00385023">
        <w:rPr>
          <w:rFonts w:cs="Times New Roman"/>
          <w:sz w:val="24"/>
          <w:szCs w:val="24"/>
        </w:rPr>
        <w:t>13831-13838.</w:t>
      </w:r>
    </w:p>
    <w:p w14:paraId="238370B6" w14:textId="77777777" w:rsidR="004520E7" w:rsidRPr="00385023" w:rsidRDefault="004520E7" w:rsidP="004520E7">
      <w:pPr>
        <w:numPr>
          <w:ilvl w:val="0"/>
          <w:numId w:val="19"/>
        </w:numPr>
        <w:spacing w:line="400" w:lineRule="exact"/>
        <w:rPr>
          <w:rFonts w:cs="Times New Roman"/>
          <w:sz w:val="24"/>
          <w:szCs w:val="24"/>
        </w:rPr>
      </w:pPr>
      <w:proofErr w:type="spellStart"/>
      <w:r w:rsidRPr="00385023">
        <w:rPr>
          <w:rFonts w:cs="Times New Roman"/>
          <w:sz w:val="24"/>
          <w:szCs w:val="24"/>
        </w:rPr>
        <w:t>Ayad</w:t>
      </w:r>
      <w:proofErr w:type="spellEnd"/>
      <w:r w:rsidRPr="00385023">
        <w:rPr>
          <w:rFonts w:cs="Times New Roman"/>
          <w:sz w:val="24"/>
          <w:szCs w:val="24"/>
        </w:rPr>
        <w:t xml:space="preserve"> M A, </w:t>
      </w:r>
      <w:proofErr w:type="spellStart"/>
      <w:r w:rsidRPr="00385023">
        <w:rPr>
          <w:rFonts w:cs="Times New Roman"/>
          <w:sz w:val="24"/>
          <w:szCs w:val="24"/>
        </w:rPr>
        <w:t>Obayya</w:t>
      </w:r>
      <w:proofErr w:type="spellEnd"/>
      <w:r w:rsidRPr="00385023">
        <w:rPr>
          <w:rFonts w:cs="Times New Roman"/>
          <w:sz w:val="24"/>
          <w:szCs w:val="24"/>
        </w:rPr>
        <w:t xml:space="preserve"> S </w:t>
      </w:r>
      <w:proofErr w:type="spellStart"/>
      <w:r w:rsidRPr="00385023">
        <w:rPr>
          <w:rFonts w:cs="Times New Roman"/>
          <w:sz w:val="24"/>
          <w:szCs w:val="24"/>
        </w:rPr>
        <w:t>S</w:t>
      </w:r>
      <w:proofErr w:type="spellEnd"/>
      <w:r w:rsidRPr="00385023">
        <w:rPr>
          <w:rFonts w:cs="Times New Roman"/>
          <w:sz w:val="24"/>
          <w:szCs w:val="24"/>
        </w:rPr>
        <w:t xml:space="preserve"> A, </w:t>
      </w:r>
      <w:proofErr w:type="spellStart"/>
      <w:r w:rsidRPr="00385023">
        <w:rPr>
          <w:rFonts w:cs="Times New Roman"/>
          <w:sz w:val="24"/>
          <w:szCs w:val="24"/>
        </w:rPr>
        <w:t>Swillam</w:t>
      </w:r>
      <w:proofErr w:type="spellEnd"/>
      <w:r w:rsidRPr="00385023">
        <w:rPr>
          <w:rFonts w:cs="Times New Roman"/>
          <w:sz w:val="24"/>
          <w:szCs w:val="24"/>
        </w:rPr>
        <w:t xml:space="preserve"> M A. Submicron 1xN </w:t>
      </w:r>
      <w:proofErr w:type="spellStart"/>
      <w:r w:rsidRPr="00385023">
        <w:rPr>
          <w:rFonts w:cs="Times New Roman"/>
          <w:sz w:val="24"/>
          <w:szCs w:val="24"/>
        </w:rPr>
        <w:t>Ultra Wideband</w:t>
      </w:r>
      <w:proofErr w:type="spellEnd"/>
      <w:r w:rsidRPr="00385023">
        <w:rPr>
          <w:rFonts w:cs="Times New Roman"/>
          <w:sz w:val="24"/>
          <w:szCs w:val="24"/>
        </w:rPr>
        <w:t xml:space="preserve"> MIM </w:t>
      </w:r>
      <w:proofErr w:type="spellStart"/>
      <w:r w:rsidRPr="00385023">
        <w:rPr>
          <w:rFonts w:cs="Times New Roman"/>
          <w:sz w:val="24"/>
          <w:szCs w:val="24"/>
        </w:rPr>
        <w:t>Plasmonic</w:t>
      </w:r>
      <w:proofErr w:type="spellEnd"/>
      <w:r w:rsidRPr="00385023">
        <w:rPr>
          <w:rFonts w:cs="Times New Roman"/>
          <w:sz w:val="24"/>
          <w:szCs w:val="24"/>
        </w:rPr>
        <w:t xml:space="preserve"> Power Splitters[J]. Journal of Lightwave Technology, 2014, 32(9):</w:t>
      </w:r>
      <w:r>
        <w:rPr>
          <w:rFonts w:cs="Times New Roman"/>
          <w:sz w:val="24"/>
          <w:szCs w:val="24"/>
        </w:rPr>
        <w:t xml:space="preserve"> </w:t>
      </w:r>
      <w:r w:rsidRPr="00385023">
        <w:rPr>
          <w:rFonts w:cs="Times New Roman"/>
          <w:sz w:val="24"/>
          <w:szCs w:val="24"/>
        </w:rPr>
        <w:lastRenderedPageBreak/>
        <w:t>1814-1820.</w:t>
      </w:r>
    </w:p>
    <w:p w14:paraId="0487AD58" w14:textId="77777777" w:rsidR="004520E7" w:rsidRPr="00385023" w:rsidRDefault="004520E7" w:rsidP="004520E7">
      <w:pPr>
        <w:numPr>
          <w:ilvl w:val="0"/>
          <w:numId w:val="19"/>
        </w:numPr>
        <w:spacing w:line="400" w:lineRule="exact"/>
        <w:rPr>
          <w:rFonts w:cs="Times New Roman"/>
          <w:sz w:val="24"/>
          <w:szCs w:val="24"/>
        </w:rPr>
      </w:pPr>
      <w:r w:rsidRPr="00385023">
        <w:rPr>
          <w:rFonts w:cs="Times New Roman"/>
          <w:sz w:val="24"/>
          <w:szCs w:val="24"/>
        </w:rPr>
        <w:t xml:space="preserve">Chang Y, Chen C H. Design of a Broadband </w:t>
      </w:r>
      <w:proofErr w:type="spellStart"/>
      <w:r w:rsidRPr="00385023">
        <w:rPr>
          <w:rFonts w:cs="Times New Roman"/>
          <w:sz w:val="24"/>
          <w:szCs w:val="24"/>
        </w:rPr>
        <w:t>Plasmonic</w:t>
      </w:r>
      <w:proofErr w:type="spellEnd"/>
      <w:r w:rsidRPr="00385023">
        <w:rPr>
          <w:rFonts w:cs="Times New Roman"/>
          <w:sz w:val="24"/>
          <w:szCs w:val="24"/>
        </w:rPr>
        <w:t xml:space="preserve"> Unequal-Power Splitter with a Rectangular Ring </w:t>
      </w:r>
      <w:proofErr w:type="gramStart"/>
      <w:r w:rsidRPr="00385023">
        <w:rPr>
          <w:rFonts w:cs="Times New Roman"/>
          <w:sz w:val="24"/>
          <w:szCs w:val="24"/>
        </w:rPr>
        <w:t>Resonator[</w:t>
      </w:r>
      <w:proofErr w:type="gramEnd"/>
      <w:r w:rsidRPr="00385023">
        <w:rPr>
          <w:rFonts w:cs="Times New Roman"/>
          <w:sz w:val="24"/>
          <w:szCs w:val="24"/>
        </w:rPr>
        <w:t xml:space="preserve">J]. </w:t>
      </w:r>
      <w:proofErr w:type="spellStart"/>
      <w:r w:rsidRPr="00385023">
        <w:rPr>
          <w:rFonts w:cs="Times New Roman"/>
          <w:sz w:val="24"/>
          <w:szCs w:val="24"/>
        </w:rPr>
        <w:t>Plasmonics</w:t>
      </w:r>
      <w:proofErr w:type="spellEnd"/>
      <w:r w:rsidRPr="00385023">
        <w:rPr>
          <w:rFonts w:cs="Times New Roman"/>
          <w:sz w:val="24"/>
          <w:szCs w:val="24"/>
        </w:rPr>
        <w:t>, 2015, 10(3):</w:t>
      </w:r>
      <w:r>
        <w:rPr>
          <w:rFonts w:cs="Times New Roman"/>
          <w:sz w:val="24"/>
          <w:szCs w:val="24"/>
        </w:rPr>
        <w:t xml:space="preserve"> </w:t>
      </w:r>
      <w:r w:rsidRPr="00385023">
        <w:rPr>
          <w:rFonts w:cs="Times New Roman"/>
          <w:sz w:val="24"/>
          <w:szCs w:val="24"/>
        </w:rPr>
        <w:t>739-743.</w:t>
      </w:r>
    </w:p>
    <w:p w14:paraId="0687E68E" w14:textId="12DFE8D4" w:rsidR="00651E74" w:rsidRPr="00603B06" w:rsidRDefault="00651E74" w:rsidP="00651E74">
      <w:pPr>
        <w:numPr>
          <w:ilvl w:val="0"/>
          <w:numId w:val="19"/>
        </w:numPr>
        <w:spacing w:line="400" w:lineRule="exact"/>
        <w:rPr>
          <w:rFonts w:cs="Times New Roman"/>
          <w:sz w:val="24"/>
          <w:szCs w:val="24"/>
        </w:rPr>
      </w:pPr>
      <w:r w:rsidRPr="00651E74">
        <w:rPr>
          <w:rFonts w:cs="Times New Roman" w:hint="eastAsia"/>
          <w:sz w:val="24"/>
          <w:szCs w:val="24"/>
        </w:rPr>
        <w:t>雷英杰</w:t>
      </w:r>
      <w:r w:rsidRPr="00651E74">
        <w:rPr>
          <w:rFonts w:cs="Times New Roman" w:hint="eastAsia"/>
          <w:sz w:val="24"/>
          <w:szCs w:val="24"/>
        </w:rPr>
        <w:t xml:space="preserve">, </w:t>
      </w:r>
      <w:r w:rsidRPr="00651E74">
        <w:rPr>
          <w:rFonts w:cs="Times New Roman" w:hint="eastAsia"/>
          <w:sz w:val="24"/>
          <w:szCs w:val="24"/>
        </w:rPr>
        <w:t>张善文</w:t>
      </w:r>
      <w:r w:rsidRPr="00651E74">
        <w:rPr>
          <w:rFonts w:cs="Times New Roman" w:hint="eastAsia"/>
          <w:sz w:val="24"/>
          <w:szCs w:val="24"/>
        </w:rPr>
        <w:t>. MATLAB</w:t>
      </w:r>
      <w:r w:rsidRPr="00651E74">
        <w:rPr>
          <w:rFonts w:cs="Times New Roman" w:hint="eastAsia"/>
          <w:sz w:val="24"/>
          <w:szCs w:val="24"/>
        </w:rPr>
        <w:t>遗传算法工具箱及应用</w:t>
      </w:r>
      <w:r w:rsidRPr="00651E74">
        <w:rPr>
          <w:rFonts w:cs="Times New Roman" w:hint="eastAsia"/>
          <w:sz w:val="24"/>
          <w:szCs w:val="24"/>
        </w:rPr>
        <w:t xml:space="preserve">[M]. </w:t>
      </w:r>
      <w:r w:rsidRPr="00651E74">
        <w:rPr>
          <w:rFonts w:cs="Times New Roman" w:hint="eastAsia"/>
          <w:sz w:val="24"/>
          <w:szCs w:val="24"/>
        </w:rPr>
        <w:t>西安电子科技大学出版社</w:t>
      </w:r>
      <w:r w:rsidRPr="00651E74">
        <w:rPr>
          <w:rFonts w:cs="Times New Roman" w:hint="eastAsia"/>
          <w:sz w:val="24"/>
          <w:szCs w:val="24"/>
        </w:rPr>
        <w:t>, 2014.</w:t>
      </w:r>
    </w:p>
    <w:p w14:paraId="1D78A218" w14:textId="77777777" w:rsidR="004520E7" w:rsidRPr="004520E7" w:rsidRDefault="004520E7" w:rsidP="004520E7"/>
    <w:p w14:paraId="0C94559F" w14:textId="5F51A17D" w:rsidR="00385023" w:rsidRDefault="00385023" w:rsidP="00F83AF8">
      <w:pPr>
        <w:pStyle w:val="1"/>
        <w:spacing w:after="624"/>
      </w:pPr>
      <w:bookmarkStart w:id="91" w:name="_Toc38644625"/>
      <w:r>
        <w:rPr>
          <w:rFonts w:hint="eastAsia"/>
        </w:rPr>
        <w:lastRenderedPageBreak/>
        <w:t>致谢</w:t>
      </w:r>
      <w:bookmarkEnd w:id="91"/>
    </w:p>
    <w:p w14:paraId="64317ECE" w14:textId="62AF3CAE" w:rsidR="00152E99" w:rsidRDefault="00CE26D9" w:rsidP="004E2F4C">
      <w:pPr>
        <w:spacing w:line="400" w:lineRule="exact"/>
        <w:ind w:firstLineChars="150" w:firstLine="360"/>
        <w:rPr>
          <w:color w:val="000000"/>
          <w:sz w:val="24"/>
        </w:rPr>
      </w:pPr>
      <w:r w:rsidRPr="00CE26D9">
        <w:rPr>
          <w:rFonts w:hint="eastAsia"/>
          <w:sz w:val="24"/>
          <w:szCs w:val="24"/>
        </w:rPr>
        <w:t>时光荏苒</w:t>
      </w:r>
      <w:r w:rsidRPr="00CE26D9">
        <w:rPr>
          <w:sz w:val="24"/>
          <w:szCs w:val="24"/>
        </w:rPr>
        <w:t>，岁月如梭</w:t>
      </w:r>
      <w:r>
        <w:rPr>
          <w:rFonts w:hint="eastAsia"/>
          <w:sz w:val="24"/>
          <w:szCs w:val="24"/>
        </w:rPr>
        <w:t>，三年</w:t>
      </w:r>
      <w:r>
        <w:rPr>
          <w:sz w:val="24"/>
          <w:szCs w:val="24"/>
        </w:rPr>
        <w:t>的研究生时光转瞬即逝，</w:t>
      </w:r>
      <w:r w:rsidR="00152E99">
        <w:rPr>
          <w:rFonts w:hint="eastAsia"/>
          <w:sz w:val="24"/>
          <w:szCs w:val="24"/>
        </w:rPr>
        <w:t>回首往事</w:t>
      </w:r>
      <w:r>
        <w:rPr>
          <w:rFonts w:hint="eastAsia"/>
          <w:sz w:val="24"/>
          <w:szCs w:val="24"/>
        </w:rPr>
        <w:t>，</w:t>
      </w:r>
      <w:r>
        <w:rPr>
          <w:sz w:val="24"/>
          <w:szCs w:val="24"/>
        </w:rPr>
        <w:t>感慨颇多</w:t>
      </w:r>
      <w:r>
        <w:rPr>
          <w:rFonts w:hint="eastAsia"/>
          <w:sz w:val="24"/>
          <w:szCs w:val="24"/>
        </w:rPr>
        <w:t>。</w:t>
      </w:r>
      <w:r>
        <w:rPr>
          <w:sz w:val="24"/>
          <w:szCs w:val="24"/>
        </w:rPr>
        <w:t>有幸</w:t>
      </w:r>
      <w:r>
        <w:rPr>
          <w:rFonts w:hint="eastAsia"/>
          <w:sz w:val="24"/>
          <w:szCs w:val="24"/>
        </w:rPr>
        <w:t>能够在</w:t>
      </w:r>
      <w:r>
        <w:rPr>
          <w:sz w:val="24"/>
          <w:szCs w:val="24"/>
        </w:rPr>
        <w:t>北京邮电大学进行学习与深造，在这里</w:t>
      </w:r>
      <w:r>
        <w:rPr>
          <w:rFonts w:hint="eastAsia"/>
          <w:sz w:val="24"/>
          <w:szCs w:val="24"/>
        </w:rPr>
        <w:t>，</w:t>
      </w:r>
      <w:r w:rsidR="00152E99">
        <w:rPr>
          <w:rFonts w:hint="eastAsia"/>
          <w:color w:val="000000"/>
          <w:sz w:val="24"/>
        </w:rPr>
        <w:t>我见识到了更广阔的天地，遇见</w:t>
      </w:r>
      <w:r w:rsidR="00152E99">
        <w:rPr>
          <w:color w:val="000000"/>
          <w:sz w:val="24"/>
        </w:rPr>
        <w:t>了认真负责的老师</w:t>
      </w:r>
      <w:r w:rsidR="00152E99">
        <w:rPr>
          <w:rFonts w:hint="eastAsia"/>
          <w:color w:val="000000"/>
          <w:sz w:val="24"/>
        </w:rPr>
        <w:t>，善良</w:t>
      </w:r>
      <w:r w:rsidR="00152E99">
        <w:rPr>
          <w:color w:val="000000"/>
          <w:sz w:val="24"/>
        </w:rPr>
        <w:t>可爱的同学</w:t>
      </w:r>
      <w:r w:rsidR="00152E99">
        <w:rPr>
          <w:rFonts w:hint="eastAsia"/>
          <w:color w:val="000000"/>
          <w:sz w:val="24"/>
        </w:rPr>
        <w:t>。</w:t>
      </w:r>
      <w:r w:rsidR="00152E99">
        <w:rPr>
          <w:color w:val="000000"/>
          <w:sz w:val="24"/>
        </w:rPr>
        <w:t>通过</w:t>
      </w:r>
      <w:r w:rsidR="00152E99">
        <w:rPr>
          <w:rFonts w:hint="eastAsia"/>
          <w:color w:val="000000"/>
          <w:sz w:val="24"/>
        </w:rPr>
        <w:t>这</w:t>
      </w:r>
      <w:r w:rsidR="00152E99">
        <w:rPr>
          <w:color w:val="000000"/>
          <w:sz w:val="24"/>
        </w:rPr>
        <w:t>三年的学习，我不仅</w:t>
      </w:r>
      <w:r w:rsidR="004E2F4C">
        <w:rPr>
          <w:rFonts w:hint="eastAsia"/>
          <w:color w:val="000000"/>
          <w:sz w:val="24"/>
        </w:rPr>
        <w:t>在科研</w:t>
      </w:r>
      <w:r w:rsidR="004E2F4C">
        <w:rPr>
          <w:color w:val="000000"/>
          <w:sz w:val="24"/>
        </w:rPr>
        <w:t>与学术</w:t>
      </w:r>
      <w:r w:rsidR="004E2F4C">
        <w:rPr>
          <w:rFonts w:hint="eastAsia"/>
          <w:color w:val="000000"/>
          <w:sz w:val="24"/>
        </w:rPr>
        <w:t>进行</w:t>
      </w:r>
      <w:r w:rsidR="004E2F4C">
        <w:rPr>
          <w:color w:val="000000"/>
          <w:sz w:val="24"/>
        </w:rPr>
        <w:t>了更</w:t>
      </w:r>
      <w:r w:rsidR="004E2F4C">
        <w:rPr>
          <w:rFonts w:hint="eastAsia"/>
          <w:color w:val="000000"/>
          <w:sz w:val="24"/>
        </w:rPr>
        <w:t>深入</w:t>
      </w:r>
      <w:r w:rsidR="004E2F4C">
        <w:rPr>
          <w:color w:val="000000"/>
          <w:sz w:val="24"/>
        </w:rPr>
        <w:t>的学习，更懂</w:t>
      </w:r>
      <w:r w:rsidR="004E2F4C">
        <w:rPr>
          <w:rFonts w:hint="eastAsia"/>
          <w:color w:val="000000"/>
          <w:sz w:val="24"/>
        </w:rPr>
        <w:t>得</w:t>
      </w:r>
      <w:r w:rsidR="004E2F4C">
        <w:rPr>
          <w:color w:val="000000"/>
          <w:sz w:val="24"/>
        </w:rPr>
        <w:t>了许多为人处世的道理</w:t>
      </w:r>
      <w:r w:rsidR="004E2F4C">
        <w:rPr>
          <w:rFonts w:hint="eastAsia"/>
          <w:color w:val="000000"/>
          <w:sz w:val="24"/>
        </w:rPr>
        <w:t>，脚踏实地，戒骄戒躁</w:t>
      </w:r>
      <w:r w:rsidR="004E2F4C">
        <w:rPr>
          <w:color w:val="000000"/>
          <w:sz w:val="24"/>
        </w:rPr>
        <w:t>，</w:t>
      </w:r>
      <w:r w:rsidR="00152E99">
        <w:rPr>
          <w:rFonts w:hint="eastAsia"/>
          <w:color w:val="000000"/>
          <w:sz w:val="24"/>
        </w:rPr>
        <w:t>这将是我</w:t>
      </w:r>
      <w:r w:rsidR="00152E99">
        <w:rPr>
          <w:color w:val="000000"/>
          <w:sz w:val="24"/>
        </w:rPr>
        <w:t>一</w:t>
      </w:r>
      <w:r w:rsidR="00152E99">
        <w:rPr>
          <w:rFonts w:hint="eastAsia"/>
          <w:color w:val="000000"/>
          <w:sz w:val="24"/>
        </w:rPr>
        <w:t>生</w:t>
      </w:r>
      <w:r w:rsidR="00152E99">
        <w:rPr>
          <w:color w:val="000000"/>
          <w:sz w:val="24"/>
        </w:rPr>
        <w:t>的宝贵财富。</w:t>
      </w:r>
    </w:p>
    <w:p w14:paraId="1D4052AC" w14:textId="736259B1" w:rsidR="00380DDA" w:rsidRPr="00380DDA" w:rsidRDefault="004E2F4C" w:rsidP="00380DDA">
      <w:pPr>
        <w:spacing w:line="400" w:lineRule="exact"/>
        <w:ind w:firstLineChars="150" w:firstLine="360"/>
        <w:rPr>
          <w:color w:val="000000"/>
          <w:kern w:val="0"/>
          <w:sz w:val="24"/>
        </w:rPr>
      </w:pPr>
      <w:r>
        <w:rPr>
          <w:rFonts w:hint="eastAsia"/>
          <w:color w:val="000000"/>
          <w:sz w:val="24"/>
        </w:rPr>
        <w:t>首先</w:t>
      </w:r>
      <w:r>
        <w:rPr>
          <w:color w:val="000000"/>
          <w:sz w:val="24"/>
        </w:rPr>
        <w:t>，我要</w:t>
      </w:r>
      <w:r w:rsidR="00CE26D9" w:rsidRPr="00CE26D9">
        <w:rPr>
          <w:rFonts w:hint="eastAsia"/>
          <w:sz w:val="24"/>
          <w:szCs w:val="24"/>
        </w:rPr>
        <w:t>感谢研究生阶段帮助过我的各位老师。</w:t>
      </w:r>
      <w:r>
        <w:rPr>
          <w:rFonts w:hint="eastAsia"/>
          <w:color w:val="000000"/>
          <w:kern w:val="0"/>
          <w:sz w:val="24"/>
        </w:rPr>
        <w:t>感谢尹飞飞老师对我的关怀和教诲，</w:t>
      </w:r>
      <w:r w:rsidR="00167CD0">
        <w:rPr>
          <w:rFonts w:hint="eastAsia"/>
          <w:color w:val="000000"/>
          <w:kern w:val="0"/>
          <w:sz w:val="24"/>
        </w:rPr>
        <w:t>尹老师</w:t>
      </w:r>
      <w:r w:rsidR="00167CD0">
        <w:rPr>
          <w:color w:val="000000"/>
          <w:kern w:val="0"/>
          <w:sz w:val="24"/>
        </w:rPr>
        <w:t>在</w:t>
      </w:r>
      <w:r w:rsidR="00167CD0">
        <w:rPr>
          <w:rFonts w:hint="eastAsia"/>
          <w:color w:val="000000"/>
          <w:kern w:val="0"/>
          <w:sz w:val="24"/>
        </w:rPr>
        <w:t>工作</w:t>
      </w:r>
      <w:r w:rsidR="00167CD0">
        <w:rPr>
          <w:color w:val="000000"/>
          <w:kern w:val="0"/>
          <w:sz w:val="24"/>
        </w:rPr>
        <w:t>上十分认真，您</w:t>
      </w:r>
      <w:r w:rsidR="00167CD0">
        <w:rPr>
          <w:rFonts w:hint="eastAsia"/>
          <w:color w:val="000000"/>
          <w:kern w:val="0"/>
          <w:sz w:val="24"/>
        </w:rPr>
        <w:t>在</w:t>
      </w:r>
      <w:r w:rsidR="00167CD0">
        <w:rPr>
          <w:color w:val="000000"/>
          <w:kern w:val="0"/>
          <w:sz w:val="24"/>
        </w:rPr>
        <w:t>科研</w:t>
      </w:r>
      <w:r w:rsidR="00167CD0">
        <w:rPr>
          <w:rFonts w:hint="eastAsia"/>
          <w:color w:val="000000"/>
          <w:kern w:val="0"/>
          <w:sz w:val="24"/>
        </w:rPr>
        <w:t>上</w:t>
      </w:r>
      <w:r w:rsidR="00167CD0">
        <w:rPr>
          <w:color w:val="000000"/>
          <w:kern w:val="0"/>
          <w:sz w:val="24"/>
        </w:rPr>
        <w:t>的</w:t>
      </w:r>
      <w:r w:rsidR="00167CD0">
        <w:rPr>
          <w:rFonts w:hint="eastAsia"/>
          <w:color w:val="000000"/>
          <w:kern w:val="0"/>
          <w:sz w:val="24"/>
        </w:rPr>
        <w:t>热情</w:t>
      </w:r>
      <w:r w:rsidR="00167CD0">
        <w:rPr>
          <w:color w:val="000000"/>
          <w:kern w:val="0"/>
          <w:sz w:val="24"/>
        </w:rPr>
        <w:t>与</w:t>
      </w:r>
      <w:r w:rsidR="00167CD0">
        <w:rPr>
          <w:rFonts w:hint="eastAsia"/>
          <w:color w:val="000000"/>
          <w:kern w:val="0"/>
          <w:sz w:val="24"/>
        </w:rPr>
        <w:t>执着的</w:t>
      </w:r>
      <w:r w:rsidR="00167CD0">
        <w:rPr>
          <w:color w:val="000000"/>
          <w:kern w:val="0"/>
          <w:sz w:val="24"/>
        </w:rPr>
        <w:t>精神</w:t>
      </w:r>
      <w:r w:rsidR="00167CD0">
        <w:rPr>
          <w:rFonts w:hint="eastAsia"/>
          <w:color w:val="000000"/>
          <w:kern w:val="0"/>
          <w:sz w:val="24"/>
        </w:rPr>
        <w:t>，激励着</w:t>
      </w:r>
      <w:r w:rsidR="00167CD0">
        <w:rPr>
          <w:color w:val="000000"/>
          <w:kern w:val="0"/>
          <w:sz w:val="24"/>
        </w:rPr>
        <w:t>我不断学习。感谢</w:t>
      </w:r>
      <w:r w:rsidR="00167CD0">
        <w:rPr>
          <w:rFonts w:hint="eastAsia"/>
          <w:color w:val="000000"/>
          <w:kern w:val="0"/>
          <w:sz w:val="24"/>
        </w:rPr>
        <w:t>张天</w:t>
      </w:r>
      <w:r w:rsidR="00167CD0">
        <w:rPr>
          <w:color w:val="000000"/>
          <w:kern w:val="0"/>
          <w:sz w:val="24"/>
        </w:rPr>
        <w:t>老师</w:t>
      </w:r>
      <w:r w:rsidR="00167CD0">
        <w:rPr>
          <w:rFonts w:hint="eastAsia"/>
          <w:color w:val="000000"/>
          <w:kern w:val="0"/>
          <w:sz w:val="24"/>
        </w:rPr>
        <w:t>对</w:t>
      </w:r>
      <w:r w:rsidR="00167CD0">
        <w:rPr>
          <w:color w:val="000000"/>
          <w:kern w:val="0"/>
          <w:sz w:val="24"/>
        </w:rPr>
        <w:t>我的细心</w:t>
      </w:r>
      <w:r w:rsidR="00167CD0">
        <w:rPr>
          <w:rFonts w:hint="eastAsia"/>
          <w:color w:val="000000"/>
          <w:kern w:val="0"/>
          <w:sz w:val="24"/>
        </w:rPr>
        <w:t>指导</w:t>
      </w:r>
      <w:r w:rsidR="00167CD0">
        <w:rPr>
          <w:color w:val="000000"/>
          <w:kern w:val="0"/>
          <w:sz w:val="24"/>
        </w:rPr>
        <w:t>，</w:t>
      </w:r>
      <w:r w:rsidR="00167CD0">
        <w:rPr>
          <w:rFonts w:hint="eastAsia"/>
          <w:color w:val="000000"/>
          <w:kern w:val="0"/>
          <w:sz w:val="24"/>
        </w:rPr>
        <w:t>您带领</w:t>
      </w:r>
      <w:r w:rsidR="00167CD0">
        <w:rPr>
          <w:color w:val="000000"/>
          <w:kern w:val="0"/>
          <w:sz w:val="24"/>
        </w:rPr>
        <w:t>我接触到的</w:t>
      </w:r>
      <w:r w:rsidR="00167CD0">
        <w:rPr>
          <w:rFonts w:hint="eastAsia"/>
          <w:color w:val="000000"/>
          <w:kern w:val="0"/>
          <w:sz w:val="24"/>
        </w:rPr>
        <w:t>硅基光子</w:t>
      </w:r>
      <w:r w:rsidR="00380DDA">
        <w:rPr>
          <w:rFonts w:hint="eastAsia"/>
          <w:color w:val="000000"/>
          <w:kern w:val="0"/>
          <w:sz w:val="24"/>
        </w:rPr>
        <w:t>器件</w:t>
      </w:r>
      <w:r w:rsidR="00167CD0">
        <w:rPr>
          <w:color w:val="000000"/>
          <w:kern w:val="0"/>
          <w:sz w:val="24"/>
        </w:rPr>
        <w:t>反向设计</w:t>
      </w:r>
      <w:r w:rsidR="00167CD0">
        <w:rPr>
          <w:rFonts w:hint="eastAsia"/>
          <w:color w:val="000000"/>
          <w:kern w:val="0"/>
          <w:sz w:val="24"/>
        </w:rPr>
        <w:t>的</w:t>
      </w:r>
      <w:r w:rsidR="00167CD0">
        <w:rPr>
          <w:color w:val="000000"/>
          <w:kern w:val="0"/>
          <w:sz w:val="24"/>
        </w:rPr>
        <w:t>这一前沿研究领域</w:t>
      </w:r>
      <w:r w:rsidR="00380DDA">
        <w:rPr>
          <w:color w:val="000000"/>
          <w:kern w:val="0"/>
          <w:sz w:val="24"/>
        </w:rPr>
        <w:t>，</w:t>
      </w:r>
      <w:r w:rsidR="00167CD0">
        <w:rPr>
          <w:color w:val="000000"/>
          <w:kern w:val="0"/>
          <w:sz w:val="24"/>
        </w:rPr>
        <w:t>每当遇到</w:t>
      </w:r>
      <w:r w:rsidR="00167CD0">
        <w:rPr>
          <w:rFonts w:hint="eastAsia"/>
          <w:color w:val="000000"/>
          <w:kern w:val="0"/>
          <w:sz w:val="24"/>
        </w:rPr>
        <w:t>问题</w:t>
      </w:r>
      <w:r w:rsidR="00167CD0">
        <w:rPr>
          <w:color w:val="000000"/>
          <w:kern w:val="0"/>
          <w:sz w:val="24"/>
        </w:rPr>
        <w:t>，您总是耐心的为我解答</w:t>
      </w:r>
      <w:r w:rsidR="00380DDA">
        <w:rPr>
          <w:rFonts w:hint="eastAsia"/>
          <w:color w:val="000000"/>
          <w:kern w:val="0"/>
          <w:sz w:val="24"/>
        </w:rPr>
        <w:t>。</w:t>
      </w:r>
      <w:r w:rsidR="00380DDA">
        <w:rPr>
          <w:color w:val="000000"/>
          <w:kern w:val="0"/>
          <w:sz w:val="24"/>
        </w:rPr>
        <w:t>您在</w:t>
      </w:r>
      <w:r w:rsidR="00380DDA">
        <w:rPr>
          <w:rFonts w:hint="eastAsia"/>
          <w:color w:val="000000"/>
          <w:kern w:val="0"/>
          <w:sz w:val="24"/>
        </w:rPr>
        <w:t>工作</w:t>
      </w:r>
      <w:r w:rsidR="00380DDA">
        <w:rPr>
          <w:color w:val="000000"/>
          <w:kern w:val="0"/>
          <w:sz w:val="24"/>
        </w:rPr>
        <w:t>中认真</w:t>
      </w:r>
      <w:r w:rsidR="00380DDA">
        <w:rPr>
          <w:rFonts w:hint="eastAsia"/>
          <w:color w:val="000000"/>
          <w:kern w:val="0"/>
          <w:sz w:val="24"/>
        </w:rPr>
        <w:t>敬业</w:t>
      </w:r>
      <w:r w:rsidR="00380DDA">
        <w:rPr>
          <w:color w:val="000000"/>
          <w:kern w:val="0"/>
          <w:sz w:val="24"/>
        </w:rPr>
        <w:t>的态度，</w:t>
      </w:r>
      <w:r w:rsidR="00380DDA">
        <w:rPr>
          <w:rFonts w:hint="eastAsia"/>
          <w:color w:val="000000"/>
          <w:kern w:val="0"/>
          <w:sz w:val="24"/>
        </w:rPr>
        <w:t>对学生</w:t>
      </w:r>
      <w:r w:rsidR="00380DDA">
        <w:rPr>
          <w:color w:val="000000"/>
          <w:kern w:val="0"/>
          <w:sz w:val="24"/>
        </w:rPr>
        <w:t>负责</w:t>
      </w:r>
      <w:r w:rsidR="00380DDA">
        <w:rPr>
          <w:rFonts w:hint="eastAsia"/>
          <w:color w:val="000000"/>
          <w:kern w:val="0"/>
          <w:sz w:val="24"/>
        </w:rPr>
        <w:t>与无私</w:t>
      </w:r>
      <w:r w:rsidR="00380DDA">
        <w:rPr>
          <w:color w:val="000000"/>
          <w:kern w:val="0"/>
          <w:sz w:val="24"/>
        </w:rPr>
        <w:t>的付出，</w:t>
      </w:r>
      <w:r w:rsidR="00380DDA">
        <w:rPr>
          <w:rFonts w:hint="eastAsia"/>
          <w:color w:val="000000"/>
          <w:kern w:val="0"/>
          <w:sz w:val="24"/>
        </w:rPr>
        <w:t>都深深地</w:t>
      </w:r>
      <w:proofErr w:type="gramStart"/>
      <w:r w:rsidR="00380DDA">
        <w:rPr>
          <w:color w:val="000000"/>
          <w:kern w:val="0"/>
          <w:sz w:val="24"/>
        </w:rPr>
        <w:t>感染</w:t>
      </w:r>
      <w:r w:rsidR="00380DDA">
        <w:rPr>
          <w:rFonts w:hint="eastAsia"/>
          <w:color w:val="000000"/>
          <w:kern w:val="0"/>
          <w:sz w:val="24"/>
        </w:rPr>
        <w:t>着</w:t>
      </w:r>
      <w:proofErr w:type="gramEnd"/>
      <w:r w:rsidR="00380DDA">
        <w:rPr>
          <w:color w:val="000000"/>
          <w:kern w:val="0"/>
          <w:sz w:val="24"/>
        </w:rPr>
        <w:t>我</w:t>
      </w:r>
      <w:r w:rsidR="00380DDA">
        <w:rPr>
          <w:rFonts w:hint="eastAsia"/>
          <w:color w:val="000000"/>
          <w:kern w:val="0"/>
          <w:sz w:val="24"/>
        </w:rPr>
        <w:t>，是我学习</w:t>
      </w:r>
      <w:r w:rsidR="00380DDA">
        <w:rPr>
          <w:color w:val="000000"/>
          <w:kern w:val="0"/>
          <w:sz w:val="24"/>
        </w:rPr>
        <w:t>的榜样。</w:t>
      </w:r>
      <w:r w:rsidR="00380DDA">
        <w:rPr>
          <w:rFonts w:hint="eastAsia"/>
          <w:color w:val="000000"/>
          <w:kern w:val="0"/>
          <w:sz w:val="24"/>
        </w:rPr>
        <w:t>感谢实验室中</w:t>
      </w:r>
      <w:r w:rsidR="00380DDA">
        <w:rPr>
          <w:color w:val="000000"/>
          <w:kern w:val="0"/>
          <w:sz w:val="24"/>
        </w:rPr>
        <w:t>徐坤老师，</w:t>
      </w:r>
      <w:r w:rsidR="00380DDA" w:rsidRPr="00380DDA">
        <w:rPr>
          <w:rFonts w:hint="eastAsia"/>
          <w:color w:val="000000"/>
          <w:kern w:val="0"/>
          <w:sz w:val="24"/>
        </w:rPr>
        <w:t>戴</w:t>
      </w:r>
      <w:r w:rsidR="00B12522">
        <w:rPr>
          <w:rFonts w:hint="eastAsia"/>
          <w:color w:val="000000"/>
          <w:kern w:val="0"/>
          <w:sz w:val="24"/>
        </w:rPr>
        <w:t>键</w:t>
      </w:r>
      <w:r w:rsidR="00380DDA" w:rsidRPr="00380DDA">
        <w:rPr>
          <w:rFonts w:hint="eastAsia"/>
          <w:color w:val="000000"/>
          <w:kern w:val="0"/>
          <w:sz w:val="24"/>
        </w:rPr>
        <w:t>老师，</w:t>
      </w:r>
      <w:r w:rsidR="00380DDA">
        <w:rPr>
          <w:rFonts w:hint="eastAsia"/>
          <w:color w:val="000000"/>
          <w:kern w:val="0"/>
          <w:sz w:val="24"/>
        </w:rPr>
        <w:t>戴一堂老师</w:t>
      </w:r>
      <w:r w:rsidR="00380DDA" w:rsidRPr="00380DDA">
        <w:rPr>
          <w:rFonts w:hint="eastAsia"/>
          <w:color w:val="000000"/>
          <w:kern w:val="0"/>
          <w:sz w:val="24"/>
        </w:rPr>
        <w:t>在我研究生期间给予的帮助和指导，</w:t>
      </w:r>
      <w:r w:rsidR="00380DDA" w:rsidRPr="00CE26D9">
        <w:rPr>
          <w:rFonts w:hint="eastAsia"/>
          <w:sz w:val="24"/>
          <w:szCs w:val="24"/>
        </w:rPr>
        <w:t>正是因为您的付出，才有我们一批又一批学生的成长与蜕变。</w:t>
      </w:r>
    </w:p>
    <w:p w14:paraId="43DCB1DE" w14:textId="682B0DD6" w:rsidR="00380DDA" w:rsidRPr="00380DDA" w:rsidRDefault="00380DDA" w:rsidP="00167CD0">
      <w:pPr>
        <w:spacing w:line="400" w:lineRule="exact"/>
        <w:ind w:firstLineChars="150" w:firstLine="360"/>
        <w:rPr>
          <w:color w:val="000000"/>
          <w:kern w:val="0"/>
          <w:sz w:val="24"/>
        </w:rPr>
      </w:pPr>
      <w:r>
        <w:rPr>
          <w:rFonts w:hint="eastAsia"/>
          <w:color w:val="000000"/>
          <w:kern w:val="0"/>
          <w:sz w:val="24"/>
        </w:rPr>
        <w:t>其次</w:t>
      </w:r>
      <w:r>
        <w:rPr>
          <w:color w:val="000000"/>
          <w:kern w:val="0"/>
          <w:sz w:val="24"/>
        </w:rPr>
        <w:t>，感谢</w:t>
      </w:r>
      <w:r>
        <w:rPr>
          <w:rFonts w:hint="eastAsia"/>
          <w:color w:val="000000"/>
          <w:kern w:val="0"/>
          <w:sz w:val="24"/>
        </w:rPr>
        <w:t>实验室</w:t>
      </w:r>
      <w:r>
        <w:rPr>
          <w:color w:val="000000"/>
          <w:kern w:val="0"/>
          <w:sz w:val="24"/>
        </w:rPr>
        <w:t>中的师兄师姐对我</w:t>
      </w:r>
      <w:r>
        <w:rPr>
          <w:rFonts w:hint="eastAsia"/>
          <w:color w:val="000000"/>
          <w:kern w:val="0"/>
          <w:sz w:val="24"/>
        </w:rPr>
        <w:t>在学习</w:t>
      </w:r>
      <w:r>
        <w:rPr>
          <w:color w:val="000000"/>
          <w:kern w:val="0"/>
          <w:sz w:val="24"/>
        </w:rPr>
        <w:t>与生活上的帮助，</w:t>
      </w:r>
      <w:r w:rsidR="00522A29">
        <w:rPr>
          <w:rFonts w:hint="eastAsia"/>
          <w:color w:val="000000"/>
          <w:kern w:val="0"/>
          <w:sz w:val="24"/>
        </w:rPr>
        <w:t>特别</w:t>
      </w:r>
      <w:r>
        <w:rPr>
          <w:color w:val="000000"/>
          <w:kern w:val="0"/>
          <w:sz w:val="24"/>
        </w:rPr>
        <w:t>感谢</w:t>
      </w:r>
      <w:proofErr w:type="gramStart"/>
      <w:r>
        <w:rPr>
          <w:color w:val="000000"/>
          <w:kern w:val="0"/>
          <w:sz w:val="24"/>
        </w:rPr>
        <w:t>周金赞</w:t>
      </w:r>
      <w:r w:rsidR="00522A29">
        <w:rPr>
          <w:rFonts w:hint="eastAsia"/>
          <w:color w:val="000000"/>
          <w:kern w:val="0"/>
          <w:sz w:val="24"/>
        </w:rPr>
        <w:t>师姐</w:t>
      </w:r>
      <w:proofErr w:type="gramEnd"/>
      <w:r w:rsidR="00522A29">
        <w:rPr>
          <w:color w:val="000000"/>
          <w:kern w:val="0"/>
          <w:sz w:val="24"/>
        </w:rPr>
        <w:t>对我的帮助</w:t>
      </w:r>
      <w:r w:rsidR="00522A29">
        <w:rPr>
          <w:rFonts w:hint="eastAsia"/>
          <w:color w:val="000000"/>
          <w:kern w:val="0"/>
          <w:sz w:val="24"/>
        </w:rPr>
        <w:t>与</w:t>
      </w:r>
      <w:r w:rsidR="00522A29">
        <w:rPr>
          <w:color w:val="000000"/>
          <w:kern w:val="0"/>
          <w:sz w:val="24"/>
        </w:rPr>
        <w:t>指导</w:t>
      </w:r>
      <w:r w:rsidR="00522A29">
        <w:rPr>
          <w:rFonts w:hint="eastAsia"/>
          <w:color w:val="000000"/>
          <w:kern w:val="0"/>
          <w:sz w:val="24"/>
        </w:rPr>
        <w:t>，</w:t>
      </w:r>
      <w:r w:rsidR="00522A29">
        <w:rPr>
          <w:color w:val="000000"/>
          <w:kern w:val="0"/>
          <w:sz w:val="24"/>
        </w:rPr>
        <w:t>感谢蓝邱宇翔、舒亮、孟子艺、</w:t>
      </w:r>
      <w:r w:rsidR="00522A29">
        <w:rPr>
          <w:rFonts w:hint="eastAsia"/>
          <w:color w:val="000000"/>
          <w:kern w:val="0"/>
          <w:sz w:val="24"/>
        </w:rPr>
        <w:t>黄鑫鑫</w:t>
      </w:r>
      <w:r w:rsidR="00522A29">
        <w:rPr>
          <w:color w:val="000000"/>
          <w:kern w:val="0"/>
          <w:sz w:val="24"/>
        </w:rPr>
        <w:t>、</w:t>
      </w:r>
      <w:r w:rsidR="00522A29">
        <w:rPr>
          <w:rFonts w:hint="eastAsia"/>
          <w:color w:val="000000"/>
          <w:kern w:val="0"/>
          <w:sz w:val="24"/>
        </w:rPr>
        <w:t>万</w:t>
      </w:r>
      <w:r w:rsidR="00522A29">
        <w:rPr>
          <w:color w:val="000000"/>
          <w:kern w:val="0"/>
          <w:sz w:val="24"/>
        </w:rPr>
        <w:t>智全</w:t>
      </w:r>
      <w:r w:rsidR="00522A29">
        <w:rPr>
          <w:rFonts w:hint="eastAsia"/>
          <w:color w:val="000000"/>
          <w:kern w:val="0"/>
          <w:sz w:val="24"/>
        </w:rPr>
        <w:t>等</w:t>
      </w:r>
      <w:r w:rsidR="00522A29">
        <w:rPr>
          <w:color w:val="000000"/>
          <w:kern w:val="0"/>
          <w:sz w:val="24"/>
        </w:rPr>
        <w:t>师兄师姐</w:t>
      </w:r>
      <w:r w:rsidR="00522A29">
        <w:rPr>
          <w:rFonts w:hint="eastAsia"/>
          <w:color w:val="000000"/>
          <w:kern w:val="0"/>
          <w:sz w:val="24"/>
        </w:rPr>
        <w:t>对我课题研究和生活上的帮助。感谢实验室同级刘琦</w:t>
      </w:r>
      <w:r w:rsidR="00522A29">
        <w:rPr>
          <w:color w:val="000000"/>
          <w:kern w:val="0"/>
          <w:sz w:val="24"/>
        </w:rPr>
        <w:t>、</w:t>
      </w:r>
      <w:r w:rsidR="00522A29">
        <w:rPr>
          <w:rFonts w:hint="eastAsia"/>
          <w:color w:val="000000"/>
          <w:kern w:val="0"/>
          <w:sz w:val="24"/>
        </w:rPr>
        <w:t>谢佳男、王佳、杨钊颖、张天刚、张鑫磊等同学在学习和生活中给予的关心和帮助。感谢淡</w:t>
      </w:r>
      <w:proofErr w:type="gramStart"/>
      <w:r w:rsidR="00522A29">
        <w:rPr>
          <w:rFonts w:hint="eastAsia"/>
          <w:color w:val="000000"/>
          <w:kern w:val="0"/>
          <w:sz w:val="24"/>
        </w:rPr>
        <w:t>一</w:t>
      </w:r>
      <w:proofErr w:type="gramEnd"/>
      <w:r w:rsidR="00522A29">
        <w:rPr>
          <w:rFonts w:hint="eastAsia"/>
          <w:color w:val="000000"/>
          <w:kern w:val="0"/>
          <w:sz w:val="24"/>
        </w:rPr>
        <w:t>航、胡富荣、李鹏、于帅等同课题组师弟们的陪伴。</w:t>
      </w:r>
    </w:p>
    <w:p w14:paraId="3EF0C9C9" w14:textId="62485DFF" w:rsidR="00167CD0" w:rsidRPr="00380DDA" w:rsidRDefault="00522A29" w:rsidP="00522A29">
      <w:pPr>
        <w:spacing w:line="400" w:lineRule="exact"/>
        <w:ind w:firstLineChars="200" w:firstLine="480"/>
        <w:rPr>
          <w:color w:val="000000"/>
          <w:kern w:val="0"/>
          <w:sz w:val="24"/>
        </w:rPr>
      </w:pPr>
      <w:r>
        <w:rPr>
          <w:rFonts w:hint="eastAsia"/>
          <w:color w:val="000000"/>
          <w:kern w:val="0"/>
          <w:sz w:val="24"/>
        </w:rPr>
        <w:t>再次</w:t>
      </w:r>
      <w:r>
        <w:rPr>
          <w:color w:val="000000"/>
          <w:kern w:val="0"/>
          <w:sz w:val="24"/>
        </w:rPr>
        <w:t>，感谢</w:t>
      </w:r>
      <w:r>
        <w:rPr>
          <w:rFonts w:hint="eastAsia"/>
          <w:color w:val="000000"/>
          <w:kern w:val="0"/>
          <w:sz w:val="24"/>
        </w:rPr>
        <w:t>一起</w:t>
      </w:r>
      <w:r>
        <w:rPr>
          <w:color w:val="000000"/>
          <w:kern w:val="0"/>
          <w:sz w:val="24"/>
        </w:rPr>
        <w:t>生活了</w:t>
      </w:r>
      <w:r>
        <w:rPr>
          <w:rFonts w:hint="eastAsia"/>
          <w:color w:val="000000"/>
          <w:kern w:val="0"/>
          <w:sz w:val="24"/>
        </w:rPr>
        <w:t>三年的</w:t>
      </w:r>
      <w:r>
        <w:rPr>
          <w:color w:val="000000"/>
          <w:kern w:val="0"/>
          <w:sz w:val="24"/>
        </w:rPr>
        <w:t>舍友</w:t>
      </w:r>
      <w:r w:rsidR="00A7436C">
        <w:rPr>
          <w:rFonts w:hint="eastAsia"/>
          <w:color w:val="000000"/>
          <w:kern w:val="0"/>
          <w:sz w:val="24"/>
        </w:rPr>
        <w:t>与</w:t>
      </w:r>
      <w:r w:rsidR="00A7436C">
        <w:rPr>
          <w:color w:val="000000"/>
          <w:kern w:val="0"/>
          <w:sz w:val="24"/>
        </w:rPr>
        <w:t>研究生期间</w:t>
      </w:r>
      <w:r w:rsidR="00A7436C">
        <w:rPr>
          <w:rFonts w:hint="eastAsia"/>
          <w:color w:val="000000"/>
          <w:kern w:val="0"/>
          <w:sz w:val="24"/>
        </w:rPr>
        <w:t>认识</w:t>
      </w:r>
      <w:r w:rsidR="00A7436C">
        <w:rPr>
          <w:color w:val="000000"/>
          <w:kern w:val="0"/>
          <w:sz w:val="24"/>
        </w:rPr>
        <w:t>的朋友</w:t>
      </w:r>
      <w:r>
        <w:rPr>
          <w:rFonts w:hint="eastAsia"/>
          <w:color w:val="000000"/>
          <w:kern w:val="0"/>
          <w:sz w:val="24"/>
        </w:rPr>
        <w:t>，特别</w:t>
      </w:r>
      <w:r>
        <w:rPr>
          <w:color w:val="000000"/>
          <w:kern w:val="0"/>
          <w:sz w:val="24"/>
        </w:rPr>
        <w:t>感谢</w:t>
      </w:r>
      <w:proofErr w:type="gramStart"/>
      <w:r>
        <w:rPr>
          <w:color w:val="000000"/>
          <w:kern w:val="0"/>
          <w:sz w:val="24"/>
        </w:rPr>
        <w:t>王雨慧</w:t>
      </w:r>
      <w:r>
        <w:rPr>
          <w:rFonts w:hint="eastAsia"/>
          <w:color w:val="000000"/>
          <w:kern w:val="0"/>
          <w:sz w:val="24"/>
        </w:rPr>
        <w:t>与</w:t>
      </w:r>
      <w:proofErr w:type="gramEnd"/>
      <w:r>
        <w:rPr>
          <w:rFonts w:hint="eastAsia"/>
          <w:color w:val="000000"/>
          <w:kern w:val="0"/>
          <w:sz w:val="24"/>
        </w:rPr>
        <w:t>周淑金</w:t>
      </w:r>
      <w:r>
        <w:rPr>
          <w:color w:val="000000"/>
          <w:kern w:val="0"/>
          <w:sz w:val="24"/>
        </w:rPr>
        <w:t>在生活中</w:t>
      </w:r>
      <w:r>
        <w:rPr>
          <w:rFonts w:hint="eastAsia"/>
          <w:color w:val="000000"/>
          <w:kern w:val="0"/>
          <w:sz w:val="24"/>
        </w:rPr>
        <w:t>给予</w:t>
      </w:r>
      <w:r>
        <w:rPr>
          <w:color w:val="000000"/>
          <w:kern w:val="0"/>
          <w:sz w:val="24"/>
        </w:rPr>
        <w:t>我的</w:t>
      </w:r>
      <w:r>
        <w:rPr>
          <w:rFonts w:hint="eastAsia"/>
          <w:color w:val="000000"/>
          <w:kern w:val="0"/>
          <w:sz w:val="24"/>
        </w:rPr>
        <w:t>关爱</w:t>
      </w:r>
      <w:r>
        <w:rPr>
          <w:color w:val="000000"/>
          <w:kern w:val="0"/>
          <w:sz w:val="24"/>
        </w:rPr>
        <w:t>和帮助，感谢</w:t>
      </w:r>
      <w:r>
        <w:rPr>
          <w:rFonts w:hint="eastAsia"/>
          <w:color w:val="000000"/>
          <w:kern w:val="0"/>
          <w:sz w:val="24"/>
        </w:rPr>
        <w:t>邱丽媛</w:t>
      </w:r>
      <w:r>
        <w:rPr>
          <w:color w:val="000000"/>
          <w:kern w:val="0"/>
          <w:sz w:val="24"/>
        </w:rPr>
        <w:t>、</w:t>
      </w:r>
      <w:r>
        <w:rPr>
          <w:rFonts w:hint="eastAsia"/>
          <w:color w:val="000000"/>
          <w:kern w:val="0"/>
          <w:sz w:val="24"/>
        </w:rPr>
        <w:t>艾玲美</w:t>
      </w:r>
      <w:r>
        <w:rPr>
          <w:color w:val="000000"/>
          <w:kern w:val="0"/>
          <w:sz w:val="24"/>
        </w:rPr>
        <w:t>、徐</w:t>
      </w:r>
      <w:r>
        <w:rPr>
          <w:rFonts w:hint="eastAsia"/>
          <w:color w:val="000000"/>
          <w:kern w:val="0"/>
          <w:sz w:val="24"/>
        </w:rPr>
        <w:t>易兰</w:t>
      </w:r>
      <w:r>
        <w:rPr>
          <w:color w:val="000000"/>
          <w:kern w:val="0"/>
          <w:sz w:val="24"/>
        </w:rPr>
        <w:t>、</w:t>
      </w:r>
      <w:proofErr w:type="gramStart"/>
      <w:r>
        <w:rPr>
          <w:rFonts w:hint="eastAsia"/>
          <w:color w:val="000000"/>
          <w:kern w:val="0"/>
          <w:sz w:val="24"/>
        </w:rPr>
        <w:t>逯</w:t>
      </w:r>
      <w:proofErr w:type="gramEnd"/>
      <w:r>
        <w:rPr>
          <w:color w:val="000000"/>
          <w:kern w:val="0"/>
          <w:sz w:val="24"/>
        </w:rPr>
        <w:t>慧</w:t>
      </w:r>
      <w:proofErr w:type="gramStart"/>
      <w:r>
        <w:rPr>
          <w:color w:val="000000"/>
          <w:kern w:val="0"/>
          <w:sz w:val="24"/>
        </w:rPr>
        <w:t>婷</w:t>
      </w:r>
      <w:proofErr w:type="gramEnd"/>
      <w:r>
        <w:rPr>
          <w:rFonts w:hint="eastAsia"/>
          <w:color w:val="000000"/>
          <w:kern w:val="0"/>
          <w:sz w:val="24"/>
        </w:rPr>
        <w:t>与</w:t>
      </w:r>
      <w:r>
        <w:rPr>
          <w:color w:val="000000"/>
          <w:kern w:val="0"/>
          <w:sz w:val="24"/>
        </w:rPr>
        <w:t>汪萃萃，</w:t>
      </w:r>
      <w:r>
        <w:rPr>
          <w:rFonts w:hint="eastAsia"/>
          <w:color w:val="000000"/>
          <w:kern w:val="0"/>
          <w:sz w:val="24"/>
        </w:rPr>
        <w:t>正因为</w:t>
      </w:r>
      <w:r>
        <w:rPr>
          <w:color w:val="000000"/>
          <w:kern w:val="0"/>
          <w:sz w:val="24"/>
        </w:rPr>
        <w:t>你们的陪伴，我的</w:t>
      </w:r>
      <w:r>
        <w:rPr>
          <w:rFonts w:hint="eastAsia"/>
          <w:color w:val="000000"/>
          <w:kern w:val="0"/>
          <w:sz w:val="24"/>
        </w:rPr>
        <w:t>课余</w:t>
      </w:r>
      <w:r>
        <w:rPr>
          <w:color w:val="000000"/>
          <w:kern w:val="0"/>
          <w:sz w:val="24"/>
        </w:rPr>
        <w:t>生活才更加丰富多彩</w:t>
      </w:r>
      <w:r w:rsidR="00A7436C">
        <w:rPr>
          <w:rFonts w:hint="eastAsia"/>
          <w:color w:val="000000"/>
          <w:kern w:val="0"/>
          <w:sz w:val="24"/>
        </w:rPr>
        <w:t>。</w:t>
      </w:r>
    </w:p>
    <w:p w14:paraId="7F3B8229" w14:textId="1472BAD7" w:rsidR="00A7436C" w:rsidRDefault="00A7436C" w:rsidP="004E2F4C">
      <w:pPr>
        <w:spacing w:line="400" w:lineRule="exact"/>
        <w:ind w:firstLineChars="150" w:firstLine="360"/>
        <w:rPr>
          <w:sz w:val="24"/>
          <w:szCs w:val="24"/>
        </w:rPr>
      </w:pPr>
      <w:r>
        <w:rPr>
          <w:rFonts w:hint="eastAsia"/>
          <w:sz w:val="24"/>
          <w:szCs w:val="24"/>
        </w:rPr>
        <w:t>最后</w:t>
      </w:r>
      <w:r>
        <w:rPr>
          <w:sz w:val="24"/>
          <w:szCs w:val="24"/>
        </w:rPr>
        <w:t>，感谢我的父母</w:t>
      </w:r>
      <w:r>
        <w:rPr>
          <w:rFonts w:hint="eastAsia"/>
          <w:sz w:val="24"/>
          <w:szCs w:val="24"/>
        </w:rPr>
        <w:t>，于</w:t>
      </w:r>
      <w:proofErr w:type="gramStart"/>
      <w:r>
        <w:rPr>
          <w:sz w:val="24"/>
          <w:szCs w:val="24"/>
        </w:rPr>
        <w:t>世</w:t>
      </w:r>
      <w:proofErr w:type="gramEnd"/>
      <w:r>
        <w:rPr>
          <w:sz w:val="24"/>
          <w:szCs w:val="24"/>
        </w:rPr>
        <w:t>二十四载，父母</w:t>
      </w:r>
      <w:r>
        <w:rPr>
          <w:rFonts w:hint="eastAsia"/>
          <w:sz w:val="24"/>
          <w:szCs w:val="24"/>
        </w:rPr>
        <w:t>一直</w:t>
      </w:r>
      <w:r>
        <w:rPr>
          <w:sz w:val="24"/>
          <w:szCs w:val="24"/>
        </w:rPr>
        <w:t>是我</w:t>
      </w:r>
      <w:r>
        <w:rPr>
          <w:rFonts w:hint="eastAsia"/>
          <w:sz w:val="24"/>
          <w:szCs w:val="24"/>
        </w:rPr>
        <w:t>最</w:t>
      </w:r>
      <w:r>
        <w:rPr>
          <w:sz w:val="24"/>
          <w:szCs w:val="24"/>
        </w:rPr>
        <w:t>强有力的</w:t>
      </w:r>
      <w:r>
        <w:rPr>
          <w:rFonts w:hint="eastAsia"/>
          <w:sz w:val="24"/>
          <w:szCs w:val="24"/>
        </w:rPr>
        <w:t>后盾，</w:t>
      </w:r>
      <w:r>
        <w:rPr>
          <w:sz w:val="24"/>
          <w:szCs w:val="24"/>
        </w:rPr>
        <w:t>是我</w:t>
      </w:r>
      <w:r>
        <w:rPr>
          <w:rFonts w:hint="eastAsia"/>
          <w:sz w:val="24"/>
          <w:szCs w:val="24"/>
        </w:rPr>
        <w:t>坚实</w:t>
      </w:r>
      <w:r>
        <w:rPr>
          <w:sz w:val="24"/>
          <w:szCs w:val="24"/>
        </w:rPr>
        <w:t>又温暖的避风港湾</w:t>
      </w:r>
      <w:r>
        <w:rPr>
          <w:rFonts w:hint="eastAsia"/>
          <w:sz w:val="24"/>
          <w:szCs w:val="24"/>
        </w:rPr>
        <w:t>，</w:t>
      </w:r>
      <w:r>
        <w:rPr>
          <w:sz w:val="24"/>
          <w:szCs w:val="24"/>
        </w:rPr>
        <w:t>是</w:t>
      </w:r>
      <w:r>
        <w:rPr>
          <w:rFonts w:hint="eastAsia"/>
          <w:sz w:val="24"/>
          <w:szCs w:val="24"/>
        </w:rPr>
        <w:t>您</w:t>
      </w:r>
      <w:r>
        <w:rPr>
          <w:sz w:val="24"/>
          <w:szCs w:val="24"/>
        </w:rPr>
        <w:t>们给予了我无私的爱与支持，</w:t>
      </w:r>
      <w:r>
        <w:rPr>
          <w:rFonts w:hint="eastAsia"/>
          <w:sz w:val="24"/>
          <w:szCs w:val="24"/>
        </w:rPr>
        <w:t>教我</w:t>
      </w:r>
      <w:r>
        <w:rPr>
          <w:sz w:val="24"/>
          <w:szCs w:val="24"/>
        </w:rPr>
        <w:t>认真做人，踏实做事，</w:t>
      </w:r>
      <w:r>
        <w:rPr>
          <w:rFonts w:hint="eastAsia"/>
          <w:sz w:val="24"/>
          <w:szCs w:val="24"/>
        </w:rPr>
        <w:t>让我</w:t>
      </w:r>
      <w:r>
        <w:rPr>
          <w:sz w:val="24"/>
          <w:szCs w:val="24"/>
        </w:rPr>
        <w:t>在前行的道路上无所畏惧，勇于拼搏</w:t>
      </w:r>
      <w:r>
        <w:rPr>
          <w:rFonts w:hint="eastAsia"/>
          <w:sz w:val="24"/>
          <w:szCs w:val="24"/>
        </w:rPr>
        <w:t>！</w:t>
      </w:r>
    </w:p>
    <w:p w14:paraId="69C1F3EB" w14:textId="31E0BBF6" w:rsidR="00F83AF8" w:rsidRDefault="00F83AF8" w:rsidP="00F83AF8">
      <w:pPr>
        <w:pStyle w:val="1"/>
        <w:spacing w:after="624"/>
      </w:pPr>
      <w:bookmarkStart w:id="92" w:name="_Toc38644626"/>
      <w:r w:rsidRPr="00F83AF8">
        <w:rPr>
          <w:rFonts w:hint="eastAsia"/>
        </w:rPr>
        <w:lastRenderedPageBreak/>
        <w:t>攻读学位期间发表的学术论文</w:t>
      </w:r>
      <w:bookmarkEnd w:id="92"/>
    </w:p>
    <w:p w14:paraId="16F456D3" w14:textId="2C6C7695" w:rsidR="00A7436C" w:rsidRPr="00A7436C" w:rsidRDefault="00A7436C" w:rsidP="00A7436C">
      <w:pPr>
        <w:spacing w:line="400" w:lineRule="exact"/>
        <w:rPr>
          <w:rFonts w:ascii="宋体" w:hAnsi="宋体"/>
          <w:sz w:val="24"/>
          <w:szCs w:val="24"/>
        </w:rPr>
      </w:pPr>
      <w:r w:rsidRPr="00A7436C">
        <w:rPr>
          <w:rFonts w:ascii="宋体" w:hAnsi="宋体" w:hint="eastAsia"/>
          <w:sz w:val="24"/>
          <w:szCs w:val="24"/>
        </w:rPr>
        <w:t>第一作者发表论文：</w:t>
      </w:r>
    </w:p>
    <w:p w14:paraId="49297571" w14:textId="08640924" w:rsidR="00A7436C" w:rsidRDefault="00A7436C" w:rsidP="00A7436C">
      <w:pPr>
        <w:spacing w:line="400" w:lineRule="exact"/>
        <w:rPr>
          <w:sz w:val="24"/>
          <w:szCs w:val="24"/>
        </w:rPr>
      </w:pPr>
      <w:commentRangeStart w:id="93"/>
      <w:proofErr w:type="spellStart"/>
      <w:r w:rsidRPr="00A7436C">
        <w:rPr>
          <w:sz w:val="24"/>
          <w:szCs w:val="24"/>
        </w:rPr>
        <w:t>Zunwei</w:t>
      </w:r>
      <w:proofErr w:type="spellEnd"/>
      <w:r w:rsidRPr="00A7436C">
        <w:rPr>
          <w:sz w:val="24"/>
          <w:szCs w:val="24"/>
        </w:rPr>
        <w:t xml:space="preserve"> Liu, Tian Zhang, Jian Dai, and Kun Xu. Wideband and polarization-independent silicon waveguide to </w:t>
      </w:r>
      <w:proofErr w:type="spellStart"/>
      <w:r w:rsidRPr="00A7436C">
        <w:rPr>
          <w:sz w:val="24"/>
          <w:szCs w:val="24"/>
        </w:rPr>
        <w:t>plasmonic</w:t>
      </w:r>
      <w:proofErr w:type="spellEnd"/>
      <w:r w:rsidRPr="00A7436C">
        <w:rPr>
          <w:sz w:val="24"/>
          <w:szCs w:val="24"/>
        </w:rPr>
        <w:t xml:space="preserve"> waveguide mode converter based on optimization algorithms [C]</w:t>
      </w:r>
      <w:r>
        <w:rPr>
          <w:sz w:val="24"/>
          <w:szCs w:val="24"/>
        </w:rPr>
        <w:t xml:space="preserve">. </w:t>
      </w:r>
      <w:r w:rsidRPr="00A7436C">
        <w:rPr>
          <w:sz w:val="24"/>
          <w:szCs w:val="24"/>
        </w:rPr>
        <w:t xml:space="preserve">International Conference on Optoelectronic and Microelectronic Technology and Application 2019. The International Society </w:t>
      </w:r>
      <w:proofErr w:type="gramStart"/>
      <w:r w:rsidRPr="00A7436C">
        <w:rPr>
          <w:sz w:val="24"/>
          <w:szCs w:val="24"/>
        </w:rPr>
        <w:t>For</w:t>
      </w:r>
      <w:proofErr w:type="gramEnd"/>
      <w:r w:rsidRPr="00A7436C">
        <w:rPr>
          <w:sz w:val="24"/>
          <w:szCs w:val="24"/>
        </w:rPr>
        <w:t xml:space="preserve"> Optics And Photonics</w:t>
      </w:r>
      <w:r w:rsidR="009E1DA6">
        <w:rPr>
          <w:sz w:val="24"/>
          <w:szCs w:val="24"/>
        </w:rPr>
        <w:t xml:space="preserve"> (SPIE)</w:t>
      </w:r>
      <w:r w:rsidRPr="00A7436C">
        <w:rPr>
          <w:sz w:val="24"/>
          <w:szCs w:val="24"/>
        </w:rPr>
        <w:t>, 2019</w:t>
      </w:r>
      <w:r w:rsidR="001A45C1">
        <w:rPr>
          <w:sz w:val="24"/>
          <w:szCs w:val="24"/>
        </w:rPr>
        <w:t>.</w:t>
      </w:r>
      <w:commentRangeEnd w:id="93"/>
      <w:r w:rsidR="00AA75AB">
        <w:rPr>
          <w:rStyle w:val="aa"/>
        </w:rPr>
        <w:commentReference w:id="93"/>
      </w:r>
    </w:p>
    <w:p w14:paraId="6C316201" w14:textId="77777777" w:rsidR="00D0377C" w:rsidRDefault="00D0377C" w:rsidP="00A7436C">
      <w:pPr>
        <w:spacing w:line="400" w:lineRule="exact"/>
        <w:rPr>
          <w:ins w:id="94" w:author="sj" w:date="2020-04-21T03:09:00Z"/>
          <w:sz w:val="24"/>
          <w:szCs w:val="24"/>
        </w:rPr>
      </w:pPr>
    </w:p>
    <w:p w14:paraId="66DE8151" w14:textId="11CCF7EF" w:rsidR="00D0377C" w:rsidRPr="00A7436C" w:rsidRDefault="00D0377C" w:rsidP="00A7436C">
      <w:pPr>
        <w:spacing w:line="400" w:lineRule="exact"/>
        <w:rPr>
          <w:sz w:val="24"/>
          <w:szCs w:val="24"/>
        </w:rPr>
      </w:pPr>
    </w:p>
    <w:sectPr w:rsidR="00D0377C" w:rsidRPr="00A7436C" w:rsidSect="00DB5BE2">
      <w:headerReference w:type="even" r:id="rId201"/>
      <w:headerReference w:type="default" r:id="rId202"/>
      <w:footerReference w:type="even" r:id="rId203"/>
      <w:footerReference w:type="default" r:id="rId204"/>
      <w:type w:val="continuous"/>
      <w:pgSz w:w="11906" w:h="16838" w:code="9"/>
      <w:pgMar w:top="1440" w:right="1797" w:bottom="1440" w:left="1797" w:header="851" w:footer="992" w:gutter="0"/>
      <w:pgNumType w:start="1"/>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3" w:author="zhang tian" w:date="2020-04-27T20:39:00Z" w:initials="zt">
    <w:p w14:paraId="08EE2701" w14:textId="6DB9988F" w:rsidR="0040414D" w:rsidRDefault="0040414D">
      <w:pPr>
        <w:pStyle w:val="ab"/>
      </w:pPr>
      <w:r>
        <w:rPr>
          <w:rStyle w:val="aa"/>
        </w:rPr>
        <w:annotationRef/>
      </w:r>
      <w:r>
        <w:t>这一小节</w:t>
      </w:r>
      <w:r>
        <w:rPr>
          <w:rFonts w:hint="eastAsia"/>
        </w:rPr>
        <w:t>，</w:t>
      </w:r>
      <w:r>
        <w:t>你现在写的程度还达不到作为你论文的基本研究方法</w:t>
      </w:r>
      <w:r>
        <w:rPr>
          <w:rFonts w:hint="eastAsia"/>
        </w:rPr>
        <w:t>，</w:t>
      </w:r>
      <w:r>
        <w:t>放在这里跟你的研究工作没有产生任何关系</w:t>
      </w:r>
      <w:r>
        <w:rPr>
          <w:rFonts w:hint="eastAsia"/>
        </w:rPr>
        <w:t>，</w:t>
      </w:r>
    </w:p>
  </w:comment>
  <w:comment w:id="93" w:author="zhang tian" w:date="2020-04-27T16:25:00Z" w:initials="zt">
    <w:p w14:paraId="760D5939" w14:textId="4DC6E962" w:rsidR="0040414D" w:rsidRDefault="0040414D">
      <w:pPr>
        <w:pStyle w:val="ab"/>
      </w:pPr>
      <w:r>
        <w:rPr>
          <w:rStyle w:val="aa"/>
        </w:rPr>
        <w:annotationRef/>
      </w:r>
      <w:r>
        <w:t>更新成你的论文的最新信息</w:t>
      </w:r>
      <w:r>
        <w:rPr>
          <w:rFonts w:hint="eastAsia"/>
        </w:rPr>
        <w:t>，</w:t>
      </w:r>
      <w:r>
        <w:t>年份都不对</w:t>
      </w:r>
      <w:r>
        <w:rPr>
          <w:rFonts w:hint="eastAsia"/>
        </w:rPr>
        <w:t>，</w:t>
      </w:r>
      <w:r>
        <w:t>还有页码信息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EE2701" w15:done="0"/>
  <w15:commentEx w15:paraId="760D59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A0E2AA" w16cid:durableId="2231033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550914" w14:textId="77777777" w:rsidR="00140A24" w:rsidRDefault="00140A24" w:rsidP="00B51CD1">
      <w:r>
        <w:separator/>
      </w:r>
    </w:p>
  </w:endnote>
  <w:endnote w:type="continuationSeparator" w:id="0">
    <w:p w14:paraId="022ECCE9" w14:textId="77777777" w:rsidR="00140A24" w:rsidRDefault="00140A24" w:rsidP="00B51C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ymbol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FGothic-EB">
    <w:altName w:val="MS Gothic"/>
    <w:panose1 w:val="02010609010101010101"/>
    <w:charset w:val="80"/>
    <w:family w:val="auto"/>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DFKai-SB">
    <w:altName w:val="微软雅黑"/>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4F12E" w14:textId="77777777" w:rsidR="0040414D" w:rsidRDefault="0040414D">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2311895"/>
      <w:docPartObj>
        <w:docPartGallery w:val="Page Numbers (Bottom of Page)"/>
        <w:docPartUnique/>
      </w:docPartObj>
    </w:sdtPr>
    <w:sdtContent>
      <w:p w14:paraId="3AD4AC4B" w14:textId="14BF8FBD" w:rsidR="0040414D" w:rsidRDefault="0040414D" w:rsidP="0019572E">
        <w:pPr>
          <w:pStyle w:val="a8"/>
          <w:jc w:val="center"/>
        </w:pPr>
        <w:r>
          <w:fldChar w:fldCharType="begin"/>
        </w:r>
        <w:r>
          <w:instrText>PAGE   \* MERGEFORMAT</w:instrText>
        </w:r>
        <w:r>
          <w:fldChar w:fldCharType="separate"/>
        </w:r>
        <w:r w:rsidR="009F4125" w:rsidRPr="009F4125">
          <w:rPr>
            <w:noProof/>
            <w:lang w:val="zh-CN"/>
          </w:rPr>
          <w:t>24</w:t>
        </w:r>
        <w:r>
          <w:fldChar w:fldCharType="end"/>
        </w:r>
      </w:p>
    </w:sdtContent>
  </w:sdt>
  <w:p w14:paraId="0BE29291" w14:textId="77777777" w:rsidR="0040414D" w:rsidRDefault="0040414D">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7368478"/>
      <w:docPartObj>
        <w:docPartGallery w:val="Page Numbers (Bottom of Page)"/>
        <w:docPartUnique/>
      </w:docPartObj>
    </w:sdtPr>
    <w:sdtContent>
      <w:p w14:paraId="77E60D37" w14:textId="39F34249" w:rsidR="0040414D" w:rsidRDefault="0040414D" w:rsidP="003F3725">
        <w:pPr>
          <w:pStyle w:val="a8"/>
          <w:jc w:val="center"/>
        </w:pPr>
        <w:r>
          <w:fldChar w:fldCharType="begin"/>
        </w:r>
        <w:r>
          <w:instrText>PAGE   \* MERGEFORMAT</w:instrText>
        </w:r>
        <w:r>
          <w:fldChar w:fldCharType="separate"/>
        </w:r>
        <w:r w:rsidR="009F4125" w:rsidRPr="009F4125">
          <w:rPr>
            <w:noProof/>
            <w:lang w:val="zh-CN"/>
          </w:rPr>
          <w:t>23</w:t>
        </w:r>
        <w:r>
          <w:fldChar w:fldCharType="end"/>
        </w:r>
      </w:p>
    </w:sdtContent>
  </w:sdt>
  <w:p w14:paraId="4F95E2A7" w14:textId="77777777" w:rsidR="0040414D" w:rsidRDefault="0040414D" w:rsidP="004C2F3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F2CC53" w14:textId="77777777" w:rsidR="00140A24" w:rsidRDefault="00140A24" w:rsidP="00B51CD1">
      <w:r>
        <w:separator/>
      </w:r>
    </w:p>
  </w:footnote>
  <w:footnote w:type="continuationSeparator" w:id="0">
    <w:p w14:paraId="5CE47C12" w14:textId="77777777" w:rsidR="00140A24" w:rsidRDefault="00140A24" w:rsidP="00B51C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4E031" w14:textId="7E053A1D" w:rsidR="0040414D" w:rsidRDefault="0040414D" w:rsidP="00B94BC6">
    <w:pPr>
      <w:pStyle w:val="a7"/>
      <w:pBdr>
        <w:bottom w:val="none" w:sz="0" w:space="0" w:color="auto"/>
      </w:pBdr>
      <w:tabs>
        <w:tab w:val="left" w:pos="377"/>
      </w:tabs>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330DC5" w14:textId="77777777" w:rsidR="0040414D" w:rsidRPr="00B97C8C" w:rsidRDefault="0040414D" w:rsidP="00B97C8C">
    <w:pPr>
      <w:pStyle w:val="a7"/>
    </w:pPr>
    <w:r>
      <w:rPr>
        <w:rFonts w:hint="eastAsia"/>
      </w:rPr>
      <w:t>北京邮电大学工程</w:t>
    </w:r>
    <w: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65782" w14:textId="0231DC4D" w:rsidR="0040414D" w:rsidRDefault="0040414D">
    <w:pPr>
      <w:pStyle w:val="a7"/>
      <w:tabs>
        <w:tab w:val="left" w:pos="377"/>
      </w:tabs>
      <w:ind w:firstLine="360"/>
    </w:pPr>
    <w:r>
      <w:fldChar w:fldCharType="begin"/>
    </w:r>
    <w:r>
      <w:instrText xml:space="preserve"> STYLEREF  "</w:instrText>
    </w:r>
    <w:r>
      <w:instrText>标题</w:instrText>
    </w:r>
    <w:r>
      <w:instrText xml:space="preserve"> 1"  \* MERGEFORMAT </w:instrText>
    </w:r>
    <w:r>
      <w:fldChar w:fldCharType="separate"/>
    </w:r>
    <w:r w:rsidR="009F4125">
      <w:rPr>
        <w:rFonts w:hint="eastAsia"/>
        <w:noProof/>
      </w:rPr>
      <w:t>第二章</w:t>
    </w:r>
    <w:r w:rsidR="009F4125">
      <w:rPr>
        <w:rFonts w:hint="eastAsia"/>
        <w:noProof/>
      </w:rPr>
      <w:t xml:space="preserve"> </w:t>
    </w:r>
    <w:r w:rsidR="009F4125">
      <w:rPr>
        <w:rFonts w:hint="eastAsia"/>
        <w:noProof/>
      </w:rPr>
      <w:t>硅基耦合器的原理及其设计方法</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2557D"/>
    <w:multiLevelType w:val="hybridMultilevel"/>
    <w:tmpl w:val="DE3C6490"/>
    <w:lvl w:ilvl="0" w:tplc="C512F0D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865648"/>
    <w:multiLevelType w:val="hybridMultilevel"/>
    <w:tmpl w:val="9A9A96E8"/>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 w15:restartNumberingAfterBreak="0">
    <w:nsid w:val="0B0738BE"/>
    <w:multiLevelType w:val="multilevel"/>
    <w:tmpl w:val="5184910C"/>
    <w:lvl w:ilvl="0">
      <w:start w:val="1"/>
      <w:numFmt w:val="chineseCountingThousand"/>
      <w:pStyle w:val="a"/>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0DA06E08"/>
    <w:multiLevelType w:val="hybridMultilevel"/>
    <w:tmpl w:val="11A2B17E"/>
    <w:lvl w:ilvl="0" w:tplc="7CCAB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D84265"/>
    <w:multiLevelType w:val="hybridMultilevel"/>
    <w:tmpl w:val="A47216AA"/>
    <w:lvl w:ilvl="0" w:tplc="B7F01FCC">
      <w:start w:val="117"/>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9867B2"/>
    <w:multiLevelType w:val="hybridMultilevel"/>
    <w:tmpl w:val="20360496"/>
    <w:lvl w:ilvl="0" w:tplc="5CE8C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FE277C"/>
    <w:multiLevelType w:val="hybridMultilevel"/>
    <w:tmpl w:val="DEE0F1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D2C4ADA"/>
    <w:multiLevelType w:val="hybridMultilevel"/>
    <w:tmpl w:val="852EC060"/>
    <w:lvl w:ilvl="0" w:tplc="32CE5212">
      <w:start w:val="1"/>
      <w:numFmt w:val="chineseCountingThousand"/>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8E0EFB"/>
    <w:multiLevelType w:val="hybridMultilevel"/>
    <w:tmpl w:val="7770A42C"/>
    <w:lvl w:ilvl="0" w:tplc="63E6FDE8">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0BE2F3D"/>
    <w:multiLevelType w:val="multilevel"/>
    <w:tmpl w:val="04E4ED6E"/>
    <w:lvl w:ilvl="0">
      <w:start w:val="5"/>
      <w:numFmt w:val="decimal"/>
      <w:lvlText w:val="%1"/>
      <w:lvlJc w:val="left"/>
      <w:pPr>
        <w:ind w:left="360" w:hanging="360"/>
      </w:pPr>
      <w:rPr>
        <w:rFonts w:hint="default"/>
        <w:color w:val="0563C1" w:themeColor="hyperlink"/>
        <w:u w:val="single"/>
      </w:rPr>
    </w:lvl>
    <w:lvl w:ilvl="1">
      <w:start w:val="2"/>
      <w:numFmt w:val="decimal"/>
      <w:lvlText w:val="%1.%2"/>
      <w:lvlJc w:val="left"/>
      <w:pPr>
        <w:ind w:left="1140" w:hanging="720"/>
      </w:pPr>
      <w:rPr>
        <w:rFonts w:hint="default"/>
        <w:color w:val="0563C1" w:themeColor="hyperlink"/>
        <w:u w:val="single"/>
      </w:rPr>
    </w:lvl>
    <w:lvl w:ilvl="2">
      <w:start w:val="1"/>
      <w:numFmt w:val="decimal"/>
      <w:lvlText w:val="%1.%2.%3"/>
      <w:lvlJc w:val="left"/>
      <w:pPr>
        <w:ind w:left="1560" w:hanging="720"/>
      </w:pPr>
      <w:rPr>
        <w:rFonts w:hint="default"/>
        <w:color w:val="0563C1" w:themeColor="hyperlink"/>
        <w:u w:val="single"/>
      </w:rPr>
    </w:lvl>
    <w:lvl w:ilvl="3">
      <w:start w:val="1"/>
      <w:numFmt w:val="decimal"/>
      <w:lvlText w:val="%1.%2.%3.%4"/>
      <w:lvlJc w:val="left"/>
      <w:pPr>
        <w:ind w:left="2340" w:hanging="1080"/>
      </w:pPr>
      <w:rPr>
        <w:rFonts w:hint="default"/>
        <w:color w:val="0563C1" w:themeColor="hyperlink"/>
        <w:u w:val="single"/>
      </w:rPr>
    </w:lvl>
    <w:lvl w:ilvl="4">
      <w:start w:val="1"/>
      <w:numFmt w:val="decimal"/>
      <w:lvlText w:val="%1.%2.%3.%4.%5"/>
      <w:lvlJc w:val="left"/>
      <w:pPr>
        <w:ind w:left="3120" w:hanging="1440"/>
      </w:pPr>
      <w:rPr>
        <w:rFonts w:hint="default"/>
        <w:color w:val="0563C1" w:themeColor="hyperlink"/>
        <w:u w:val="single"/>
      </w:rPr>
    </w:lvl>
    <w:lvl w:ilvl="5">
      <w:start w:val="1"/>
      <w:numFmt w:val="decimal"/>
      <w:lvlText w:val="%1.%2.%3.%4.%5.%6"/>
      <w:lvlJc w:val="left"/>
      <w:pPr>
        <w:ind w:left="3540" w:hanging="1440"/>
      </w:pPr>
      <w:rPr>
        <w:rFonts w:hint="default"/>
        <w:color w:val="0563C1" w:themeColor="hyperlink"/>
        <w:u w:val="single"/>
      </w:rPr>
    </w:lvl>
    <w:lvl w:ilvl="6">
      <w:start w:val="1"/>
      <w:numFmt w:val="decimal"/>
      <w:lvlText w:val="%1.%2.%3.%4.%5.%6.%7"/>
      <w:lvlJc w:val="left"/>
      <w:pPr>
        <w:ind w:left="4320" w:hanging="1800"/>
      </w:pPr>
      <w:rPr>
        <w:rFonts w:hint="default"/>
        <w:color w:val="0563C1" w:themeColor="hyperlink"/>
        <w:u w:val="single"/>
      </w:rPr>
    </w:lvl>
    <w:lvl w:ilvl="7">
      <w:start w:val="1"/>
      <w:numFmt w:val="decimal"/>
      <w:lvlText w:val="%1.%2.%3.%4.%5.%6.%7.%8"/>
      <w:lvlJc w:val="left"/>
      <w:pPr>
        <w:ind w:left="5100" w:hanging="2160"/>
      </w:pPr>
      <w:rPr>
        <w:rFonts w:hint="default"/>
        <w:color w:val="0563C1" w:themeColor="hyperlink"/>
        <w:u w:val="single"/>
      </w:rPr>
    </w:lvl>
    <w:lvl w:ilvl="8">
      <w:start w:val="1"/>
      <w:numFmt w:val="decimal"/>
      <w:lvlText w:val="%1.%2.%3.%4.%5.%6.%7.%8.%9"/>
      <w:lvlJc w:val="left"/>
      <w:pPr>
        <w:ind w:left="5520" w:hanging="2160"/>
      </w:pPr>
      <w:rPr>
        <w:rFonts w:hint="default"/>
        <w:color w:val="0563C1" w:themeColor="hyperlink"/>
        <w:u w:val="single"/>
      </w:rPr>
    </w:lvl>
  </w:abstractNum>
  <w:abstractNum w:abstractNumId="10" w15:restartNumberingAfterBreak="0">
    <w:nsid w:val="40095B02"/>
    <w:multiLevelType w:val="hybridMultilevel"/>
    <w:tmpl w:val="2C68D68E"/>
    <w:lvl w:ilvl="0" w:tplc="54BC12C6">
      <w:start w:val="3"/>
      <w:numFmt w:val="chineseCountingThousand"/>
      <w:lvlText w:val="第%1章"/>
      <w:lvlJc w:val="left"/>
      <w:pPr>
        <w:ind w:left="90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86E608B"/>
    <w:multiLevelType w:val="hybridMultilevel"/>
    <w:tmpl w:val="F822B278"/>
    <w:lvl w:ilvl="0" w:tplc="5C7ECF3E">
      <w:start w:val="1"/>
      <w:numFmt w:val="chineseCountingThousand"/>
      <w:lvlText w:val="第%1章"/>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BDC0590"/>
    <w:multiLevelType w:val="hybridMultilevel"/>
    <w:tmpl w:val="5038C5A2"/>
    <w:lvl w:ilvl="0" w:tplc="22FC6D74">
      <w:start w:val="111"/>
      <w:numFmt w:val="decimal"/>
      <w:lvlText w:val="[%1]"/>
      <w:lvlJc w:val="left"/>
      <w:pPr>
        <w:ind w:left="420" w:hanging="420"/>
      </w:pPr>
      <w:rPr>
        <w:rFonts w:hint="eastAsia"/>
      </w:rPr>
    </w:lvl>
    <w:lvl w:ilvl="1" w:tplc="04090019" w:tentative="1">
      <w:start w:val="1"/>
      <w:numFmt w:val="lowerLetter"/>
      <w:lvlText w:val="%2)"/>
      <w:lvlJc w:val="left"/>
      <w:pPr>
        <w:ind w:left="360" w:hanging="420"/>
      </w:pPr>
    </w:lvl>
    <w:lvl w:ilvl="2" w:tplc="0409001B" w:tentative="1">
      <w:start w:val="1"/>
      <w:numFmt w:val="lowerRoman"/>
      <w:lvlText w:val="%3."/>
      <w:lvlJc w:val="righ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13" w15:restartNumberingAfterBreak="0">
    <w:nsid w:val="4EE01C16"/>
    <w:multiLevelType w:val="hybridMultilevel"/>
    <w:tmpl w:val="3BAE1384"/>
    <w:lvl w:ilvl="0" w:tplc="9E140C64">
      <w:start w:val="4"/>
      <w:numFmt w:val="chineseCountingThousand"/>
      <w:lvlText w:val="第%1章"/>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BD61A8"/>
    <w:multiLevelType w:val="hybridMultilevel"/>
    <w:tmpl w:val="41107A98"/>
    <w:lvl w:ilvl="0" w:tplc="32CE5212">
      <w:start w:val="1"/>
      <w:numFmt w:val="chineseCountingThousand"/>
      <w:lvlText w:val="第%1章"/>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C361709"/>
    <w:multiLevelType w:val="hybridMultilevel"/>
    <w:tmpl w:val="D782246A"/>
    <w:lvl w:ilvl="0" w:tplc="32CE5212">
      <w:start w:val="1"/>
      <w:numFmt w:val="chineseCountingThousand"/>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F7702F5"/>
    <w:multiLevelType w:val="hybridMultilevel"/>
    <w:tmpl w:val="1D4E7CA0"/>
    <w:lvl w:ilvl="0" w:tplc="DDA0CC58">
      <w:start w:val="5"/>
      <w:numFmt w:val="chineseCountingThousand"/>
      <w:lvlText w:val="第%1章"/>
      <w:lvlJc w:val="left"/>
      <w:pPr>
        <w:ind w:left="90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5A751DE"/>
    <w:multiLevelType w:val="hybridMultilevel"/>
    <w:tmpl w:val="E63AC194"/>
    <w:lvl w:ilvl="0" w:tplc="EB70EF6E">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D741663"/>
    <w:multiLevelType w:val="hybridMultilevel"/>
    <w:tmpl w:val="ED04311C"/>
    <w:lvl w:ilvl="0" w:tplc="756892D2">
      <w:start w:val="110"/>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FC15E89"/>
    <w:multiLevelType w:val="hybridMultilevel"/>
    <w:tmpl w:val="FF36888A"/>
    <w:lvl w:ilvl="0" w:tplc="C512F0D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6"/>
  </w:num>
  <w:num w:numId="4">
    <w:abstractNumId w:val="1"/>
  </w:num>
  <w:num w:numId="5">
    <w:abstractNumId w:val="3"/>
  </w:num>
  <w:num w:numId="6">
    <w:abstractNumId w:val="2"/>
  </w:num>
  <w:num w:numId="7">
    <w:abstractNumId w:val="12"/>
  </w:num>
  <w:num w:numId="8">
    <w:abstractNumId w:val="17"/>
  </w:num>
  <w:num w:numId="9">
    <w:abstractNumId w:val="19"/>
  </w:num>
  <w:num w:numId="10">
    <w:abstractNumId w:val="4"/>
  </w:num>
  <w:num w:numId="11">
    <w:abstractNumId w:val="18"/>
  </w:num>
  <w:num w:numId="12">
    <w:abstractNumId w:val="11"/>
  </w:num>
  <w:num w:numId="13">
    <w:abstractNumId w:val="15"/>
  </w:num>
  <w:num w:numId="14">
    <w:abstractNumId w:val="7"/>
  </w:num>
  <w:num w:numId="15">
    <w:abstractNumId w:val="10"/>
  </w:num>
  <w:num w:numId="16">
    <w:abstractNumId w:val="13"/>
  </w:num>
  <w:num w:numId="17">
    <w:abstractNumId w:val="16"/>
  </w:num>
  <w:num w:numId="18">
    <w:abstractNumId w:val="9"/>
  </w:num>
  <w:num w:numId="19">
    <w:abstractNumId w:val="0"/>
  </w:num>
  <w:num w:numId="20">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tian">
    <w15:presenceInfo w15:providerId="Windows Live" w15:userId="288f5f30849089de"/>
  </w15:person>
  <w15:person w15:author="sj">
    <w15:presenceInfo w15:providerId="None" w15:userId="s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7C7"/>
    <w:rsid w:val="00000A00"/>
    <w:rsid w:val="00003499"/>
    <w:rsid w:val="00006513"/>
    <w:rsid w:val="00007BA3"/>
    <w:rsid w:val="00014956"/>
    <w:rsid w:val="00015DB3"/>
    <w:rsid w:val="00016237"/>
    <w:rsid w:val="000168AE"/>
    <w:rsid w:val="00025B7F"/>
    <w:rsid w:val="00027A27"/>
    <w:rsid w:val="00031996"/>
    <w:rsid w:val="00031E66"/>
    <w:rsid w:val="00031F3F"/>
    <w:rsid w:val="000344C0"/>
    <w:rsid w:val="00034921"/>
    <w:rsid w:val="000351A8"/>
    <w:rsid w:val="0003549A"/>
    <w:rsid w:val="00043FA6"/>
    <w:rsid w:val="000459A4"/>
    <w:rsid w:val="00047E55"/>
    <w:rsid w:val="000504EF"/>
    <w:rsid w:val="00051690"/>
    <w:rsid w:val="00054CE5"/>
    <w:rsid w:val="00054DB1"/>
    <w:rsid w:val="0005510C"/>
    <w:rsid w:val="00056A50"/>
    <w:rsid w:val="000615AD"/>
    <w:rsid w:val="000619CC"/>
    <w:rsid w:val="00062D09"/>
    <w:rsid w:val="00062EE6"/>
    <w:rsid w:val="00064900"/>
    <w:rsid w:val="000649D9"/>
    <w:rsid w:val="000653F3"/>
    <w:rsid w:val="00065F02"/>
    <w:rsid w:val="00066B8C"/>
    <w:rsid w:val="00070F37"/>
    <w:rsid w:val="0007146C"/>
    <w:rsid w:val="00071742"/>
    <w:rsid w:val="000749EF"/>
    <w:rsid w:val="00074C68"/>
    <w:rsid w:val="0007655B"/>
    <w:rsid w:val="00076D3F"/>
    <w:rsid w:val="000854E6"/>
    <w:rsid w:val="0008765D"/>
    <w:rsid w:val="00087E49"/>
    <w:rsid w:val="0009206F"/>
    <w:rsid w:val="00092B33"/>
    <w:rsid w:val="00094F26"/>
    <w:rsid w:val="00095B07"/>
    <w:rsid w:val="00097F77"/>
    <w:rsid w:val="000A1023"/>
    <w:rsid w:val="000A4999"/>
    <w:rsid w:val="000B0080"/>
    <w:rsid w:val="000B1EFB"/>
    <w:rsid w:val="000B4BD7"/>
    <w:rsid w:val="000B6ED4"/>
    <w:rsid w:val="000C00F9"/>
    <w:rsid w:val="000C13E7"/>
    <w:rsid w:val="000C1581"/>
    <w:rsid w:val="000C1EBD"/>
    <w:rsid w:val="000C5A29"/>
    <w:rsid w:val="000D3EA2"/>
    <w:rsid w:val="000D45A4"/>
    <w:rsid w:val="000D4A69"/>
    <w:rsid w:val="000D4CF2"/>
    <w:rsid w:val="000D4D1B"/>
    <w:rsid w:val="000D5515"/>
    <w:rsid w:val="000D571E"/>
    <w:rsid w:val="000D7F7B"/>
    <w:rsid w:val="000E700D"/>
    <w:rsid w:val="000E7158"/>
    <w:rsid w:val="000F092F"/>
    <w:rsid w:val="000F4B6A"/>
    <w:rsid w:val="000F52C4"/>
    <w:rsid w:val="001000F9"/>
    <w:rsid w:val="001029D0"/>
    <w:rsid w:val="00105D81"/>
    <w:rsid w:val="0010685B"/>
    <w:rsid w:val="00111D11"/>
    <w:rsid w:val="00112E0C"/>
    <w:rsid w:val="001145D9"/>
    <w:rsid w:val="00115ECB"/>
    <w:rsid w:val="001169C0"/>
    <w:rsid w:val="00117546"/>
    <w:rsid w:val="0012190C"/>
    <w:rsid w:val="001238A3"/>
    <w:rsid w:val="00123D7F"/>
    <w:rsid w:val="00124671"/>
    <w:rsid w:val="00125386"/>
    <w:rsid w:val="0012540E"/>
    <w:rsid w:val="00125479"/>
    <w:rsid w:val="00125B7C"/>
    <w:rsid w:val="00130387"/>
    <w:rsid w:val="00130441"/>
    <w:rsid w:val="00130B2D"/>
    <w:rsid w:val="00136A47"/>
    <w:rsid w:val="001406DA"/>
    <w:rsid w:val="00140A24"/>
    <w:rsid w:val="00142243"/>
    <w:rsid w:val="0015249F"/>
    <w:rsid w:val="00152E99"/>
    <w:rsid w:val="001530A8"/>
    <w:rsid w:val="00153184"/>
    <w:rsid w:val="0015328B"/>
    <w:rsid w:val="0015348B"/>
    <w:rsid w:val="00156303"/>
    <w:rsid w:val="00156996"/>
    <w:rsid w:val="00162B61"/>
    <w:rsid w:val="0016314A"/>
    <w:rsid w:val="00164247"/>
    <w:rsid w:val="00167CD0"/>
    <w:rsid w:val="00170F48"/>
    <w:rsid w:val="00172DC6"/>
    <w:rsid w:val="0017349A"/>
    <w:rsid w:val="0017752B"/>
    <w:rsid w:val="00177EA7"/>
    <w:rsid w:val="0018229A"/>
    <w:rsid w:val="0018674C"/>
    <w:rsid w:val="00186B72"/>
    <w:rsid w:val="001870F9"/>
    <w:rsid w:val="00190D43"/>
    <w:rsid w:val="00193F29"/>
    <w:rsid w:val="0019473E"/>
    <w:rsid w:val="00194A66"/>
    <w:rsid w:val="0019572E"/>
    <w:rsid w:val="00197FCB"/>
    <w:rsid w:val="001A01A8"/>
    <w:rsid w:val="001A029B"/>
    <w:rsid w:val="001A12F2"/>
    <w:rsid w:val="001A1B56"/>
    <w:rsid w:val="001A24A6"/>
    <w:rsid w:val="001A2DEB"/>
    <w:rsid w:val="001A3345"/>
    <w:rsid w:val="001A45C1"/>
    <w:rsid w:val="001A5DE3"/>
    <w:rsid w:val="001A6F22"/>
    <w:rsid w:val="001B57AC"/>
    <w:rsid w:val="001B6D52"/>
    <w:rsid w:val="001C047E"/>
    <w:rsid w:val="001C4DA7"/>
    <w:rsid w:val="001D799A"/>
    <w:rsid w:val="001E03CF"/>
    <w:rsid w:val="001E04DB"/>
    <w:rsid w:val="001E2F8A"/>
    <w:rsid w:val="001E67AB"/>
    <w:rsid w:val="001E701C"/>
    <w:rsid w:val="001E7966"/>
    <w:rsid w:val="001F0927"/>
    <w:rsid w:val="001F41DA"/>
    <w:rsid w:val="001F4E82"/>
    <w:rsid w:val="001F64D1"/>
    <w:rsid w:val="001F66EA"/>
    <w:rsid w:val="001F6C60"/>
    <w:rsid w:val="001F7376"/>
    <w:rsid w:val="00202762"/>
    <w:rsid w:val="00203C85"/>
    <w:rsid w:val="002048E4"/>
    <w:rsid w:val="0020492E"/>
    <w:rsid w:val="00206B80"/>
    <w:rsid w:val="00206E77"/>
    <w:rsid w:val="00207163"/>
    <w:rsid w:val="002072EC"/>
    <w:rsid w:val="002117FE"/>
    <w:rsid w:val="00212844"/>
    <w:rsid w:val="00212E53"/>
    <w:rsid w:val="00212F4D"/>
    <w:rsid w:val="00213C27"/>
    <w:rsid w:val="00215394"/>
    <w:rsid w:val="00216EDF"/>
    <w:rsid w:val="00217C7C"/>
    <w:rsid w:val="00220D11"/>
    <w:rsid w:val="00222590"/>
    <w:rsid w:val="00222802"/>
    <w:rsid w:val="00223847"/>
    <w:rsid w:val="002274CF"/>
    <w:rsid w:val="002324DC"/>
    <w:rsid w:val="00233D25"/>
    <w:rsid w:val="002347EA"/>
    <w:rsid w:val="00235CA2"/>
    <w:rsid w:val="00240CE9"/>
    <w:rsid w:val="0024238F"/>
    <w:rsid w:val="002435F9"/>
    <w:rsid w:val="00244207"/>
    <w:rsid w:val="00246BDA"/>
    <w:rsid w:val="00247238"/>
    <w:rsid w:val="00250099"/>
    <w:rsid w:val="00252444"/>
    <w:rsid w:val="00253B1A"/>
    <w:rsid w:val="002548EC"/>
    <w:rsid w:val="00257858"/>
    <w:rsid w:val="002602F1"/>
    <w:rsid w:val="00260B30"/>
    <w:rsid w:val="00261F15"/>
    <w:rsid w:val="00262EA7"/>
    <w:rsid w:val="0026602E"/>
    <w:rsid w:val="00267153"/>
    <w:rsid w:val="00270060"/>
    <w:rsid w:val="00271EE9"/>
    <w:rsid w:val="00271F78"/>
    <w:rsid w:val="00274F7F"/>
    <w:rsid w:val="002750A5"/>
    <w:rsid w:val="00276722"/>
    <w:rsid w:val="002772E5"/>
    <w:rsid w:val="00277885"/>
    <w:rsid w:val="00277EA8"/>
    <w:rsid w:val="00280979"/>
    <w:rsid w:val="002815E4"/>
    <w:rsid w:val="00282697"/>
    <w:rsid w:val="0028297E"/>
    <w:rsid w:val="00283497"/>
    <w:rsid w:val="00283A46"/>
    <w:rsid w:val="00287284"/>
    <w:rsid w:val="00290B5C"/>
    <w:rsid w:val="00291624"/>
    <w:rsid w:val="00292200"/>
    <w:rsid w:val="00292AC0"/>
    <w:rsid w:val="00293143"/>
    <w:rsid w:val="002A11EC"/>
    <w:rsid w:val="002A2340"/>
    <w:rsid w:val="002A46BA"/>
    <w:rsid w:val="002B47BE"/>
    <w:rsid w:val="002B5BE2"/>
    <w:rsid w:val="002B6E32"/>
    <w:rsid w:val="002B798C"/>
    <w:rsid w:val="002C414A"/>
    <w:rsid w:val="002C650E"/>
    <w:rsid w:val="002D0246"/>
    <w:rsid w:val="002D18D2"/>
    <w:rsid w:val="002D2D3F"/>
    <w:rsid w:val="002D6C46"/>
    <w:rsid w:val="002D7D6F"/>
    <w:rsid w:val="002E5DBD"/>
    <w:rsid w:val="002E7663"/>
    <w:rsid w:val="002F06E9"/>
    <w:rsid w:val="002F29A5"/>
    <w:rsid w:val="002F5A47"/>
    <w:rsid w:val="002F6E30"/>
    <w:rsid w:val="002F6FBA"/>
    <w:rsid w:val="002F7685"/>
    <w:rsid w:val="003001B2"/>
    <w:rsid w:val="00301EF0"/>
    <w:rsid w:val="003035F4"/>
    <w:rsid w:val="00303A77"/>
    <w:rsid w:val="00304074"/>
    <w:rsid w:val="00304A21"/>
    <w:rsid w:val="00304F6D"/>
    <w:rsid w:val="00306276"/>
    <w:rsid w:val="00312490"/>
    <w:rsid w:val="00312F02"/>
    <w:rsid w:val="00313221"/>
    <w:rsid w:val="00315EEB"/>
    <w:rsid w:val="003201AA"/>
    <w:rsid w:val="0032023B"/>
    <w:rsid w:val="0032106F"/>
    <w:rsid w:val="003244ED"/>
    <w:rsid w:val="00325EFE"/>
    <w:rsid w:val="003267FC"/>
    <w:rsid w:val="00326A1C"/>
    <w:rsid w:val="00326A67"/>
    <w:rsid w:val="003309E4"/>
    <w:rsid w:val="0033105D"/>
    <w:rsid w:val="003310D0"/>
    <w:rsid w:val="003349CD"/>
    <w:rsid w:val="00334CE3"/>
    <w:rsid w:val="00334F3E"/>
    <w:rsid w:val="003355BA"/>
    <w:rsid w:val="00335E8F"/>
    <w:rsid w:val="003361EE"/>
    <w:rsid w:val="003433DC"/>
    <w:rsid w:val="0034364C"/>
    <w:rsid w:val="00346DEF"/>
    <w:rsid w:val="003479FD"/>
    <w:rsid w:val="003507E9"/>
    <w:rsid w:val="00350B53"/>
    <w:rsid w:val="00353226"/>
    <w:rsid w:val="00353E51"/>
    <w:rsid w:val="00354344"/>
    <w:rsid w:val="00354B97"/>
    <w:rsid w:val="003577C4"/>
    <w:rsid w:val="00363A25"/>
    <w:rsid w:val="00363FFC"/>
    <w:rsid w:val="00367FC6"/>
    <w:rsid w:val="00370460"/>
    <w:rsid w:val="00370F80"/>
    <w:rsid w:val="003754DB"/>
    <w:rsid w:val="00380DDA"/>
    <w:rsid w:val="00382D7C"/>
    <w:rsid w:val="00384FF2"/>
    <w:rsid w:val="00385023"/>
    <w:rsid w:val="003860A3"/>
    <w:rsid w:val="00387333"/>
    <w:rsid w:val="00387C77"/>
    <w:rsid w:val="0039097F"/>
    <w:rsid w:val="00393ED9"/>
    <w:rsid w:val="003A40E1"/>
    <w:rsid w:val="003A4EF5"/>
    <w:rsid w:val="003A6578"/>
    <w:rsid w:val="003B0730"/>
    <w:rsid w:val="003B65EB"/>
    <w:rsid w:val="003C1EC3"/>
    <w:rsid w:val="003C246C"/>
    <w:rsid w:val="003C26A5"/>
    <w:rsid w:val="003C2FB6"/>
    <w:rsid w:val="003C331D"/>
    <w:rsid w:val="003C3769"/>
    <w:rsid w:val="003C598E"/>
    <w:rsid w:val="003C6570"/>
    <w:rsid w:val="003C6917"/>
    <w:rsid w:val="003D06DD"/>
    <w:rsid w:val="003D104D"/>
    <w:rsid w:val="003D3BC6"/>
    <w:rsid w:val="003D5BFA"/>
    <w:rsid w:val="003D6341"/>
    <w:rsid w:val="003D638F"/>
    <w:rsid w:val="003D6A02"/>
    <w:rsid w:val="003D7DD9"/>
    <w:rsid w:val="003E0841"/>
    <w:rsid w:val="003E09A2"/>
    <w:rsid w:val="003E0A6F"/>
    <w:rsid w:val="003E0FF5"/>
    <w:rsid w:val="003E1CA0"/>
    <w:rsid w:val="003E58CC"/>
    <w:rsid w:val="003E6D8E"/>
    <w:rsid w:val="003E7E7C"/>
    <w:rsid w:val="003F020C"/>
    <w:rsid w:val="003F30A2"/>
    <w:rsid w:val="003F3725"/>
    <w:rsid w:val="003F3A73"/>
    <w:rsid w:val="003F62C8"/>
    <w:rsid w:val="003F6D32"/>
    <w:rsid w:val="003F77BB"/>
    <w:rsid w:val="00400B17"/>
    <w:rsid w:val="00402C88"/>
    <w:rsid w:val="0040414D"/>
    <w:rsid w:val="004059DB"/>
    <w:rsid w:val="0040779C"/>
    <w:rsid w:val="00407BC9"/>
    <w:rsid w:val="00412B75"/>
    <w:rsid w:val="00414071"/>
    <w:rsid w:val="00415283"/>
    <w:rsid w:val="00415CC8"/>
    <w:rsid w:val="00416D3F"/>
    <w:rsid w:val="0042092D"/>
    <w:rsid w:val="0042383D"/>
    <w:rsid w:val="00425702"/>
    <w:rsid w:val="00430DB9"/>
    <w:rsid w:val="00430E17"/>
    <w:rsid w:val="0043104C"/>
    <w:rsid w:val="0043323D"/>
    <w:rsid w:val="00433EC0"/>
    <w:rsid w:val="0043416D"/>
    <w:rsid w:val="0043457C"/>
    <w:rsid w:val="00437740"/>
    <w:rsid w:val="004415E2"/>
    <w:rsid w:val="0044193D"/>
    <w:rsid w:val="0044196A"/>
    <w:rsid w:val="00443845"/>
    <w:rsid w:val="00447E41"/>
    <w:rsid w:val="004520E7"/>
    <w:rsid w:val="004540FA"/>
    <w:rsid w:val="004572C0"/>
    <w:rsid w:val="0045774F"/>
    <w:rsid w:val="00457F7D"/>
    <w:rsid w:val="00464CB9"/>
    <w:rsid w:val="00465408"/>
    <w:rsid w:val="00465707"/>
    <w:rsid w:val="00470CC6"/>
    <w:rsid w:val="00470DCF"/>
    <w:rsid w:val="004766FE"/>
    <w:rsid w:val="0048012F"/>
    <w:rsid w:val="00480DBD"/>
    <w:rsid w:val="00481098"/>
    <w:rsid w:val="00483B70"/>
    <w:rsid w:val="0048421D"/>
    <w:rsid w:val="00484434"/>
    <w:rsid w:val="00484FC0"/>
    <w:rsid w:val="0048654B"/>
    <w:rsid w:val="00486589"/>
    <w:rsid w:val="00487419"/>
    <w:rsid w:val="00492269"/>
    <w:rsid w:val="0049253F"/>
    <w:rsid w:val="00492E42"/>
    <w:rsid w:val="004933BC"/>
    <w:rsid w:val="00494C1A"/>
    <w:rsid w:val="00496D64"/>
    <w:rsid w:val="00496DB1"/>
    <w:rsid w:val="004974C6"/>
    <w:rsid w:val="004A027D"/>
    <w:rsid w:val="004A0A29"/>
    <w:rsid w:val="004A41D3"/>
    <w:rsid w:val="004A47B4"/>
    <w:rsid w:val="004A5E69"/>
    <w:rsid w:val="004A63A9"/>
    <w:rsid w:val="004B2B37"/>
    <w:rsid w:val="004B4963"/>
    <w:rsid w:val="004B4A33"/>
    <w:rsid w:val="004B4CD2"/>
    <w:rsid w:val="004B5F16"/>
    <w:rsid w:val="004B5FEF"/>
    <w:rsid w:val="004B6A15"/>
    <w:rsid w:val="004B7945"/>
    <w:rsid w:val="004B7A6B"/>
    <w:rsid w:val="004C0F11"/>
    <w:rsid w:val="004C2F36"/>
    <w:rsid w:val="004C3B84"/>
    <w:rsid w:val="004C47A6"/>
    <w:rsid w:val="004C78FF"/>
    <w:rsid w:val="004D1722"/>
    <w:rsid w:val="004D3045"/>
    <w:rsid w:val="004D46F8"/>
    <w:rsid w:val="004D6ACA"/>
    <w:rsid w:val="004D6AD9"/>
    <w:rsid w:val="004E2F4C"/>
    <w:rsid w:val="004E39EB"/>
    <w:rsid w:val="004E48D9"/>
    <w:rsid w:val="004E5442"/>
    <w:rsid w:val="004E578D"/>
    <w:rsid w:val="004F0286"/>
    <w:rsid w:val="004F0289"/>
    <w:rsid w:val="004F1F33"/>
    <w:rsid w:val="004F2394"/>
    <w:rsid w:val="004F267F"/>
    <w:rsid w:val="004F2F5F"/>
    <w:rsid w:val="004F3D31"/>
    <w:rsid w:val="004F51A9"/>
    <w:rsid w:val="004F735A"/>
    <w:rsid w:val="005039D0"/>
    <w:rsid w:val="00505B63"/>
    <w:rsid w:val="00506783"/>
    <w:rsid w:val="00510591"/>
    <w:rsid w:val="00510CFA"/>
    <w:rsid w:val="0051251C"/>
    <w:rsid w:val="0051276E"/>
    <w:rsid w:val="00514E93"/>
    <w:rsid w:val="00515B75"/>
    <w:rsid w:val="0051646B"/>
    <w:rsid w:val="005165EE"/>
    <w:rsid w:val="0052213E"/>
    <w:rsid w:val="00522366"/>
    <w:rsid w:val="00522A29"/>
    <w:rsid w:val="00524810"/>
    <w:rsid w:val="005262C6"/>
    <w:rsid w:val="00527415"/>
    <w:rsid w:val="00527EAE"/>
    <w:rsid w:val="00530412"/>
    <w:rsid w:val="0053307A"/>
    <w:rsid w:val="005359EB"/>
    <w:rsid w:val="00537ECD"/>
    <w:rsid w:val="00542894"/>
    <w:rsid w:val="00544B42"/>
    <w:rsid w:val="00545B22"/>
    <w:rsid w:val="00550A6F"/>
    <w:rsid w:val="00551582"/>
    <w:rsid w:val="005556C0"/>
    <w:rsid w:val="0055685E"/>
    <w:rsid w:val="00561708"/>
    <w:rsid w:val="00566483"/>
    <w:rsid w:val="00572394"/>
    <w:rsid w:val="0057416E"/>
    <w:rsid w:val="005746D7"/>
    <w:rsid w:val="005751A9"/>
    <w:rsid w:val="00581362"/>
    <w:rsid w:val="0058195D"/>
    <w:rsid w:val="00585178"/>
    <w:rsid w:val="00585523"/>
    <w:rsid w:val="0058581D"/>
    <w:rsid w:val="00591E06"/>
    <w:rsid w:val="00593248"/>
    <w:rsid w:val="00597C0E"/>
    <w:rsid w:val="005A0016"/>
    <w:rsid w:val="005A07A2"/>
    <w:rsid w:val="005A094B"/>
    <w:rsid w:val="005A2944"/>
    <w:rsid w:val="005A32E3"/>
    <w:rsid w:val="005A3615"/>
    <w:rsid w:val="005A470B"/>
    <w:rsid w:val="005A6C73"/>
    <w:rsid w:val="005A7B94"/>
    <w:rsid w:val="005B02D3"/>
    <w:rsid w:val="005B08D7"/>
    <w:rsid w:val="005C1721"/>
    <w:rsid w:val="005C2B07"/>
    <w:rsid w:val="005C2B99"/>
    <w:rsid w:val="005C50C9"/>
    <w:rsid w:val="005C67AD"/>
    <w:rsid w:val="005D1EBF"/>
    <w:rsid w:val="005D39C0"/>
    <w:rsid w:val="005D52A2"/>
    <w:rsid w:val="005D6A18"/>
    <w:rsid w:val="005E3525"/>
    <w:rsid w:val="005E792F"/>
    <w:rsid w:val="005E7F1C"/>
    <w:rsid w:val="005F106C"/>
    <w:rsid w:val="005F10A6"/>
    <w:rsid w:val="005F14ED"/>
    <w:rsid w:val="005F17B5"/>
    <w:rsid w:val="005F2266"/>
    <w:rsid w:val="005F5B60"/>
    <w:rsid w:val="005F5DB7"/>
    <w:rsid w:val="005F5F7F"/>
    <w:rsid w:val="005F603C"/>
    <w:rsid w:val="005F65E4"/>
    <w:rsid w:val="006001F3"/>
    <w:rsid w:val="00600BE5"/>
    <w:rsid w:val="006021A6"/>
    <w:rsid w:val="0060255A"/>
    <w:rsid w:val="00603019"/>
    <w:rsid w:val="00604A2C"/>
    <w:rsid w:val="006070B7"/>
    <w:rsid w:val="00607AE3"/>
    <w:rsid w:val="006102E7"/>
    <w:rsid w:val="00610E0E"/>
    <w:rsid w:val="00611185"/>
    <w:rsid w:val="00613267"/>
    <w:rsid w:val="00614E30"/>
    <w:rsid w:val="00615673"/>
    <w:rsid w:val="0061642D"/>
    <w:rsid w:val="00616B2A"/>
    <w:rsid w:val="0061795B"/>
    <w:rsid w:val="00623DA4"/>
    <w:rsid w:val="0062647A"/>
    <w:rsid w:val="00631816"/>
    <w:rsid w:val="006318A3"/>
    <w:rsid w:val="00634538"/>
    <w:rsid w:val="006354B9"/>
    <w:rsid w:val="00635908"/>
    <w:rsid w:val="00642348"/>
    <w:rsid w:val="006454E8"/>
    <w:rsid w:val="00651417"/>
    <w:rsid w:val="00651E74"/>
    <w:rsid w:val="006535F8"/>
    <w:rsid w:val="00657E5F"/>
    <w:rsid w:val="00661EAF"/>
    <w:rsid w:val="0066451D"/>
    <w:rsid w:val="00666FC8"/>
    <w:rsid w:val="00670CC4"/>
    <w:rsid w:val="006720B8"/>
    <w:rsid w:val="00672993"/>
    <w:rsid w:val="00672C86"/>
    <w:rsid w:val="00673831"/>
    <w:rsid w:val="0067626F"/>
    <w:rsid w:val="00676B3E"/>
    <w:rsid w:val="00680DEE"/>
    <w:rsid w:val="00680F2D"/>
    <w:rsid w:val="00684902"/>
    <w:rsid w:val="00685B18"/>
    <w:rsid w:val="00686E0C"/>
    <w:rsid w:val="006879A0"/>
    <w:rsid w:val="00690035"/>
    <w:rsid w:val="00690BB3"/>
    <w:rsid w:val="0069664D"/>
    <w:rsid w:val="00697BC0"/>
    <w:rsid w:val="006A1ACF"/>
    <w:rsid w:val="006A2F89"/>
    <w:rsid w:val="006A35A6"/>
    <w:rsid w:val="006A3F03"/>
    <w:rsid w:val="006A4B30"/>
    <w:rsid w:val="006A5FCA"/>
    <w:rsid w:val="006A75B3"/>
    <w:rsid w:val="006B2306"/>
    <w:rsid w:val="006B303D"/>
    <w:rsid w:val="006B3DE5"/>
    <w:rsid w:val="006B5757"/>
    <w:rsid w:val="006B7A27"/>
    <w:rsid w:val="006C0443"/>
    <w:rsid w:val="006C0452"/>
    <w:rsid w:val="006C0964"/>
    <w:rsid w:val="006C1221"/>
    <w:rsid w:val="006C3791"/>
    <w:rsid w:val="006C3AEB"/>
    <w:rsid w:val="006D2618"/>
    <w:rsid w:val="006D31CE"/>
    <w:rsid w:val="006D36F4"/>
    <w:rsid w:val="006D39EC"/>
    <w:rsid w:val="006D57A9"/>
    <w:rsid w:val="006D7239"/>
    <w:rsid w:val="006E0F77"/>
    <w:rsid w:val="006E140A"/>
    <w:rsid w:val="006E154E"/>
    <w:rsid w:val="006E3F12"/>
    <w:rsid w:val="006E49AD"/>
    <w:rsid w:val="006F02BB"/>
    <w:rsid w:val="006F0D95"/>
    <w:rsid w:val="006F261E"/>
    <w:rsid w:val="006F2F37"/>
    <w:rsid w:val="006F45E2"/>
    <w:rsid w:val="006F6426"/>
    <w:rsid w:val="006F7B32"/>
    <w:rsid w:val="007027B2"/>
    <w:rsid w:val="00704311"/>
    <w:rsid w:val="007100FF"/>
    <w:rsid w:val="00713348"/>
    <w:rsid w:val="007137B4"/>
    <w:rsid w:val="00716F76"/>
    <w:rsid w:val="00720948"/>
    <w:rsid w:val="007231EA"/>
    <w:rsid w:val="0072426A"/>
    <w:rsid w:val="0072606C"/>
    <w:rsid w:val="0072789C"/>
    <w:rsid w:val="00727C7E"/>
    <w:rsid w:val="00732A5D"/>
    <w:rsid w:val="00732F10"/>
    <w:rsid w:val="00733660"/>
    <w:rsid w:val="00733948"/>
    <w:rsid w:val="00734505"/>
    <w:rsid w:val="00735464"/>
    <w:rsid w:val="00735F08"/>
    <w:rsid w:val="00737513"/>
    <w:rsid w:val="00740053"/>
    <w:rsid w:val="00740797"/>
    <w:rsid w:val="0074184A"/>
    <w:rsid w:val="00742AC7"/>
    <w:rsid w:val="00743445"/>
    <w:rsid w:val="00743655"/>
    <w:rsid w:val="00744AA7"/>
    <w:rsid w:val="00746B43"/>
    <w:rsid w:val="00746D63"/>
    <w:rsid w:val="0074732A"/>
    <w:rsid w:val="007540BF"/>
    <w:rsid w:val="00755C0D"/>
    <w:rsid w:val="00757998"/>
    <w:rsid w:val="00757C3E"/>
    <w:rsid w:val="00762052"/>
    <w:rsid w:val="00766BA1"/>
    <w:rsid w:val="00767513"/>
    <w:rsid w:val="0077139F"/>
    <w:rsid w:val="0077319E"/>
    <w:rsid w:val="00773B13"/>
    <w:rsid w:val="0077416F"/>
    <w:rsid w:val="00775616"/>
    <w:rsid w:val="0077703C"/>
    <w:rsid w:val="00782E5D"/>
    <w:rsid w:val="007841E0"/>
    <w:rsid w:val="00787419"/>
    <w:rsid w:val="00790669"/>
    <w:rsid w:val="007920F3"/>
    <w:rsid w:val="00793797"/>
    <w:rsid w:val="0079385D"/>
    <w:rsid w:val="007A0C36"/>
    <w:rsid w:val="007A206A"/>
    <w:rsid w:val="007A3B60"/>
    <w:rsid w:val="007A3E70"/>
    <w:rsid w:val="007A4DB4"/>
    <w:rsid w:val="007A59EF"/>
    <w:rsid w:val="007A6826"/>
    <w:rsid w:val="007A6CBB"/>
    <w:rsid w:val="007B20D2"/>
    <w:rsid w:val="007B2E32"/>
    <w:rsid w:val="007B3F2E"/>
    <w:rsid w:val="007B5E97"/>
    <w:rsid w:val="007B6D21"/>
    <w:rsid w:val="007B6FF3"/>
    <w:rsid w:val="007B7609"/>
    <w:rsid w:val="007C42C0"/>
    <w:rsid w:val="007D0476"/>
    <w:rsid w:val="007D1AD4"/>
    <w:rsid w:val="007D2BA2"/>
    <w:rsid w:val="007D324F"/>
    <w:rsid w:val="007D4C15"/>
    <w:rsid w:val="007D5C0C"/>
    <w:rsid w:val="007E0842"/>
    <w:rsid w:val="007E4F7E"/>
    <w:rsid w:val="007E5A66"/>
    <w:rsid w:val="007E76E7"/>
    <w:rsid w:val="007E7CCB"/>
    <w:rsid w:val="007F09AA"/>
    <w:rsid w:val="007F331D"/>
    <w:rsid w:val="007F3F70"/>
    <w:rsid w:val="007F44C4"/>
    <w:rsid w:val="007F79E1"/>
    <w:rsid w:val="0080192F"/>
    <w:rsid w:val="00803F2C"/>
    <w:rsid w:val="008041AA"/>
    <w:rsid w:val="00806173"/>
    <w:rsid w:val="008106EE"/>
    <w:rsid w:val="00810894"/>
    <w:rsid w:val="00810B5F"/>
    <w:rsid w:val="008164F1"/>
    <w:rsid w:val="00817883"/>
    <w:rsid w:val="00817D39"/>
    <w:rsid w:val="0082365B"/>
    <w:rsid w:val="008260FA"/>
    <w:rsid w:val="00826D7D"/>
    <w:rsid w:val="008270B4"/>
    <w:rsid w:val="0082742B"/>
    <w:rsid w:val="0083050E"/>
    <w:rsid w:val="008318AF"/>
    <w:rsid w:val="00832B4E"/>
    <w:rsid w:val="00832BEF"/>
    <w:rsid w:val="00833909"/>
    <w:rsid w:val="008345E5"/>
    <w:rsid w:val="00837E3A"/>
    <w:rsid w:val="00841ECD"/>
    <w:rsid w:val="008431E3"/>
    <w:rsid w:val="008433ED"/>
    <w:rsid w:val="00843510"/>
    <w:rsid w:val="00843D70"/>
    <w:rsid w:val="00844BF4"/>
    <w:rsid w:val="0084590F"/>
    <w:rsid w:val="008461F0"/>
    <w:rsid w:val="00846C2F"/>
    <w:rsid w:val="00846E59"/>
    <w:rsid w:val="00850110"/>
    <w:rsid w:val="00850705"/>
    <w:rsid w:val="00850AA1"/>
    <w:rsid w:val="00851142"/>
    <w:rsid w:val="00851E57"/>
    <w:rsid w:val="00853CB0"/>
    <w:rsid w:val="00855D7A"/>
    <w:rsid w:val="00856AE2"/>
    <w:rsid w:val="00856AEE"/>
    <w:rsid w:val="0086047F"/>
    <w:rsid w:val="008629D4"/>
    <w:rsid w:val="00863918"/>
    <w:rsid w:val="00864345"/>
    <w:rsid w:val="00867463"/>
    <w:rsid w:val="008727E7"/>
    <w:rsid w:val="00873151"/>
    <w:rsid w:val="00874092"/>
    <w:rsid w:val="008744EB"/>
    <w:rsid w:val="008811FC"/>
    <w:rsid w:val="0088138C"/>
    <w:rsid w:val="008813EB"/>
    <w:rsid w:val="0088194B"/>
    <w:rsid w:val="00881BDE"/>
    <w:rsid w:val="00882CFC"/>
    <w:rsid w:val="008842E1"/>
    <w:rsid w:val="0089117F"/>
    <w:rsid w:val="008926A5"/>
    <w:rsid w:val="0089292B"/>
    <w:rsid w:val="0089434E"/>
    <w:rsid w:val="008945D4"/>
    <w:rsid w:val="00896F82"/>
    <w:rsid w:val="008A2763"/>
    <w:rsid w:val="008A6400"/>
    <w:rsid w:val="008A732F"/>
    <w:rsid w:val="008A7B4F"/>
    <w:rsid w:val="008B3043"/>
    <w:rsid w:val="008B30BA"/>
    <w:rsid w:val="008B5A79"/>
    <w:rsid w:val="008B5C99"/>
    <w:rsid w:val="008B668F"/>
    <w:rsid w:val="008B69FC"/>
    <w:rsid w:val="008C0665"/>
    <w:rsid w:val="008C1331"/>
    <w:rsid w:val="008C1F08"/>
    <w:rsid w:val="008C3FAF"/>
    <w:rsid w:val="008C47E2"/>
    <w:rsid w:val="008C506A"/>
    <w:rsid w:val="008C7529"/>
    <w:rsid w:val="008D32F9"/>
    <w:rsid w:val="008D5546"/>
    <w:rsid w:val="008D6951"/>
    <w:rsid w:val="008D7F4D"/>
    <w:rsid w:val="008E10F2"/>
    <w:rsid w:val="008E1319"/>
    <w:rsid w:val="008E5A9C"/>
    <w:rsid w:val="008E662D"/>
    <w:rsid w:val="008F1C26"/>
    <w:rsid w:val="008F76A4"/>
    <w:rsid w:val="008F7CA4"/>
    <w:rsid w:val="0090047A"/>
    <w:rsid w:val="00901E47"/>
    <w:rsid w:val="00902084"/>
    <w:rsid w:val="0090316F"/>
    <w:rsid w:val="009041EB"/>
    <w:rsid w:val="00907C49"/>
    <w:rsid w:val="00910444"/>
    <w:rsid w:val="009107A5"/>
    <w:rsid w:val="0091246E"/>
    <w:rsid w:val="00912AB2"/>
    <w:rsid w:val="00916561"/>
    <w:rsid w:val="00923472"/>
    <w:rsid w:val="00925D00"/>
    <w:rsid w:val="00927303"/>
    <w:rsid w:val="00932D6D"/>
    <w:rsid w:val="00937088"/>
    <w:rsid w:val="00944C87"/>
    <w:rsid w:val="009467B6"/>
    <w:rsid w:val="009503EE"/>
    <w:rsid w:val="00950666"/>
    <w:rsid w:val="009517A1"/>
    <w:rsid w:val="00951F26"/>
    <w:rsid w:val="00952775"/>
    <w:rsid w:val="00952D29"/>
    <w:rsid w:val="00956196"/>
    <w:rsid w:val="00957DEB"/>
    <w:rsid w:val="00962952"/>
    <w:rsid w:val="00962C98"/>
    <w:rsid w:val="00963778"/>
    <w:rsid w:val="00965280"/>
    <w:rsid w:val="00966D8C"/>
    <w:rsid w:val="00967E7A"/>
    <w:rsid w:val="00972AB0"/>
    <w:rsid w:val="00972E45"/>
    <w:rsid w:val="00973662"/>
    <w:rsid w:val="009741C0"/>
    <w:rsid w:val="0097474B"/>
    <w:rsid w:val="009755CE"/>
    <w:rsid w:val="00975F34"/>
    <w:rsid w:val="009766FD"/>
    <w:rsid w:val="009769F2"/>
    <w:rsid w:val="00977621"/>
    <w:rsid w:val="009807D8"/>
    <w:rsid w:val="00980B5F"/>
    <w:rsid w:val="009814AF"/>
    <w:rsid w:val="00982316"/>
    <w:rsid w:val="009829EC"/>
    <w:rsid w:val="00984107"/>
    <w:rsid w:val="0098622E"/>
    <w:rsid w:val="00986F7D"/>
    <w:rsid w:val="00987A1C"/>
    <w:rsid w:val="009907C7"/>
    <w:rsid w:val="0099095F"/>
    <w:rsid w:val="00991423"/>
    <w:rsid w:val="0099157E"/>
    <w:rsid w:val="0099315E"/>
    <w:rsid w:val="00994B54"/>
    <w:rsid w:val="0099520A"/>
    <w:rsid w:val="009954F5"/>
    <w:rsid w:val="00995905"/>
    <w:rsid w:val="00996A11"/>
    <w:rsid w:val="00997D18"/>
    <w:rsid w:val="009A0D1B"/>
    <w:rsid w:val="009A407A"/>
    <w:rsid w:val="009A5EF7"/>
    <w:rsid w:val="009A6F4A"/>
    <w:rsid w:val="009B24A1"/>
    <w:rsid w:val="009B2F18"/>
    <w:rsid w:val="009B38B5"/>
    <w:rsid w:val="009B3E21"/>
    <w:rsid w:val="009B649B"/>
    <w:rsid w:val="009B70B0"/>
    <w:rsid w:val="009B79B3"/>
    <w:rsid w:val="009C2D60"/>
    <w:rsid w:val="009C399E"/>
    <w:rsid w:val="009C4A4A"/>
    <w:rsid w:val="009C5009"/>
    <w:rsid w:val="009C5F86"/>
    <w:rsid w:val="009C7772"/>
    <w:rsid w:val="009C7C5D"/>
    <w:rsid w:val="009C7F91"/>
    <w:rsid w:val="009D376B"/>
    <w:rsid w:val="009D44C2"/>
    <w:rsid w:val="009D7189"/>
    <w:rsid w:val="009D7305"/>
    <w:rsid w:val="009E1DA6"/>
    <w:rsid w:val="009E5DC8"/>
    <w:rsid w:val="009E6515"/>
    <w:rsid w:val="009F094A"/>
    <w:rsid w:val="009F0C4E"/>
    <w:rsid w:val="009F1484"/>
    <w:rsid w:val="009F4125"/>
    <w:rsid w:val="009F524A"/>
    <w:rsid w:val="009F5462"/>
    <w:rsid w:val="009F5A87"/>
    <w:rsid w:val="00A00BD0"/>
    <w:rsid w:val="00A029B7"/>
    <w:rsid w:val="00A0311D"/>
    <w:rsid w:val="00A03691"/>
    <w:rsid w:val="00A06079"/>
    <w:rsid w:val="00A10FDF"/>
    <w:rsid w:val="00A1289A"/>
    <w:rsid w:val="00A141EC"/>
    <w:rsid w:val="00A14D28"/>
    <w:rsid w:val="00A167F2"/>
    <w:rsid w:val="00A16E82"/>
    <w:rsid w:val="00A2044F"/>
    <w:rsid w:val="00A20BCF"/>
    <w:rsid w:val="00A22783"/>
    <w:rsid w:val="00A24657"/>
    <w:rsid w:val="00A24BD1"/>
    <w:rsid w:val="00A26532"/>
    <w:rsid w:val="00A265CC"/>
    <w:rsid w:val="00A3255B"/>
    <w:rsid w:val="00A327F6"/>
    <w:rsid w:val="00A342CA"/>
    <w:rsid w:val="00A374BB"/>
    <w:rsid w:val="00A40317"/>
    <w:rsid w:val="00A40804"/>
    <w:rsid w:val="00A425F6"/>
    <w:rsid w:val="00A42F1C"/>
    <w:rsid w:val="00A46BAF"/>
    <w:rsid w:val="00A5008E"/>
    <w:rsid w:val="00A508B9"/>
    <w:rsid w:val="00A56E47"/>
    <w:rsid w:val="00A63A6A"/>
    <w:rsid w:val="00A64711"/>
    <w:rsid w:val="00A67654"/>
    <w:rsid w:val="00A6799B"/>
    <w:rsid w:val="00A7108C"/>
    <w:rsid w:val="00A71565"/>
    <w:rsid w:val="00A7436C"/>
    <w:rsid w:val="00A747FB"/>
    <w:rsid w:val="00A749B6"/>
    <w:rsid w:val="00A76EED"/>
    <w:rsid w:val="00A77970"/>
    <w:rsid w:val="00A77ECA"/>
    <w:rsid w:val="00A8148F"/>
    <w:rsid w:val="00A82B75"/>
    <w:rsid w:val="00A90B6C"/>
    <w:rsid w:val="00A95532"/>
    <w:rsid w:val="00A9753C"/>
    <w:rsid w:val="00AA0F2A"/>
    <w:rsid w:val="00AA2528"/>
    <w:rsid w:val="00AA420B"/>
    <w:rsid w:val="00AA561B"/>
    <w:rsid w:val="00AA599A"/>
    <w:rsid w:val="00AA59B6"/>
    <w:rsid w:val="00AA5C71"/>
    <w:rsid w:val="00AA7180"/>
    <w:rsid w:val="00AA75AB"/>
    <w:rsid w:val="00AB0041"/>
    <w:rsid w:val="00AB02B5"/>
    <w:rsid w:val="00AB0BF6"/>
    <w:rsid w:val="00AB2815"/>
    <w:rsid w:val="00AB3529"/>
    <w:rsid w:val="00AB3C95"/>
    <w:rsid w:val="00AB4E35"/>
    <w:rsid w:val="00AC1D48"/>
    <w:rsid w:val="00AC220E"/>
    <w:rsid w:val="00AC237B"/>
    <w:rsid w:val="00AC3CD8"/>
    <w:rsid w:val="00AD177E"/>
    <w:rsid w:val="00AD2B81"/>
    <w:rsid w:val="00AD33D6"/>
    <w:rsid w:val="00AD41CE"/>
    <w:rsid w:val="00AD7712"/>
    <w:rsid w:val="00AE0114"/>
    <w:rsid w:val="00AE0636"/>
    <w:rsid w:val="00AE081B"/>
    <w:rsid w:val="00AE08B7"/>
    <w:rsid w:val="00AE688C"/>
    <w:rsid w:val="00AF1B11"/>
    <w:rsid w:val="00AF2188"/>
    <w:rsid w:val="00AF23AA"/>
    <w:rsid w:val="00AF41BC"/>
    <w:rsid w:val="00AF5D39"/>
    <w:rsid w:val="00B00FE6"/>
    <w:rsid w:val="00B03CF8"/>
    <w:rsid w:val="00B07291"/>
    <w:rsid w:val="00B103EA"/>
    <w:rsid w:val="00B10FC7"/>
    <w:rsid w:val="00B1144E"/>
    <w:rsid w:val="00B12522"/>
    <w:rsid w:val="00B12C41"/>
    <w:rsid w:val="00B1329F"/>
    <w:rsid w:val="00B1565F"/>
    <w:rsid w:val="00B16505"/>
    <w:rsid w:val="00B17F38"/>
    <w:rsid w:val="00B224CC"/>
    <w:rsid w:val="00B22D8D"/>
    <w:rsid w:val="00B22DE6"/>
    <w:rsid w:val="00B23C17"/>
    <w:rsid w:val="00B27F11"/>
    <w:rsid w:val="00B32F8D"/>
    <w:rsid w:val="00B34043"/>
    <w:rsid w:val="00B355B2"/>
    <w:rsid w:val="00B35D45"/>
    <w:rsid w:val="00B37012"/>
    <w:rsid w:val="00B37250"/>
    <w:rsid w:val="00B37EEC"/>
    <w:rsid w:val="00B40C83"/>
    <w:rsid w:val="00B43E93"/>
    <w:rsid w:val="00B50752"/>
    <w:rsid w:val="00B50BAB"/>
    <w:rsid w:val="00B51CD1"/>
    <w:rsid w:val="00B54388"/>
    <w:rsid w:val="00B56DF0"/>
    <w:rsid w:val="00B57C7D"/>
    <w:rsid w:val="00B60227"/>
    <w:rsid w:val="00B6047E"/>
    <w:rsid w:val="00B621E4"/>
    <w:rsid w:val="00B62383"/>
    <w:rsid w:val="00B62F22"/>
    <w:rsid w:val="00B63671"/>
    <w:rsid w:val="00B6513B"/>
    <w:rsid w:val="00B66B1D"/>
    <w:rsid w:val="00B6734B"/>
    <w:rsid w:val="00B705B3"/>
    <w:rsid w:val="00B70E07"/>
    <w:rsid w:val="00B71A83"/>
    <w:rsid w:val="00B71C7C"/>
    <w:rsid w:val="00B72583"/>
    <w:rsid w:val="00B72838"/>
    <w:rsid w:val="00B73D27"/>
    <w:rsid w:val="00B7564E"/>
    <w:rsid w:val="00B80E1F"/>
    <w:rsid w:val="00B8189A"/>
    <w:rsid w:val="00B82970"/>
    <w:rsid w:val="00B82FD3"/>
    <w:rsid w:val="00B85895"/>
    <w:rsid w:val="00B85B7C"/>
    <w:rsid w:val="00B90DA7"/>
    <w:rsid w:val="00B92A5D"/>
    <w:rsid w:val="00B930B5"/>
    <w:rsid w:val="00B945E2"/>
    <w:rsid w:val="00B94BC6"/>
    <w:rsid w:val="00B94D65"/>
    <w:rsid w:val="00B959D6"/>
    <w:rsid w:val="00B97C8C"/>
    <w:rsid w:val="00BA225C"/>
    <w:rsid w:val="00BA3392"/>
    <w:rsid w:val="00BA3B99"/>
    <w:rsid w:val="00BA41EC"/>
    <w:rsid w:val="00BA465A"/>
    <w:rsid w:val="00BA61EF"/>
    <w:rsid w:val="00BA65AB"/>
    <w:rsid w:val="00BA67BB"/>
    <w:rsid w:val="00BB1CBB"/>
    <w:rsid w:val="00BB22DD"/>
    <w:rsid w:val="00BB3550"/>
    <w:rsid w:val="00BB6A2A"/>
    <w:rsid w:val="00BB7F4D"/>
    <w:rsid w:val="00BC18E5"/>
    <w:rsid w:val="00BC453A"/>
    <w:rsid w:val="00BC54AB"/>
    <w:rsid w:val="00BC5E19"/>
    <w:rsid w:val="00BC6D35"/>
    <w:rsid w:val="00BC7232"/>
    <w:rsid w:val="00BD152D"/>
    <w:rsid w:val="00BD1B5E"/>
    <w:rsid w:val="00BD1EC4"/>
    <w:rsid w:val="00BD2359"/>
    <w:rsid w:val="00BD4599"/>
    <w:rsid w:val="00BD5B33"/>
    <w:rsid w:val="00BD6C25"/>
    <w:rsid w:val="00BE0708"/>
    <w:rsid w:val="00BE0748"/>
    <w:rsid w:val="00BE26C1"/>
    <w:rsid w:val="00BE418C"/>
    <w:rsid w:val="00BE5319"/>
    <w:rsid w:val="00BE581E"/>
    <w:rsid w:val="00BE5FE3"/>
    <w:rsid w:val="00BE6AD7"/>
    <w:rsid w:val="00BE6CBA"/>
    <w:rsid w:val="00BE78D6"/>
    <w:rsid w:val="00BF0843"/>
    <w:rsid w:val="00BF1303"/>
    <w:rsid w:val="00BF41AB"/>
    <w:rsid w:val="00BF5407"/>
    <w:rsid w:val="00BF5A9B"/>
    <w:rsid w:val="00C025D6"/>
    <w:rsid w:val="00C03833"/>
    <w:rsid w:val="00C03F34"/>
    <w:rsid w:val="00C04A42"/>
    <w:rsid w:val="00C05176"/>
    <w:rsid w:val="00C057B1"/>
    <w:rsid w:val="00C07B4A"/>
    <w:rsid w:val="00C15741"/>
    <w:rsid w:val="00C1755C"/>
    <w:rsid w:val="00C20309"/>
    <w:rsid w:val="00C224CC"/>
    <w:rsid w:val="00C23609"/>
    <w:rsid w:val="00C23F94"/>
    <w:rsid w:val="00C2416E"/>
    <w:rsid w:val="00C25F78"/>
    <w:rsid w:val="00C26F0D"/>
    <w:rsid w:val="00C31077"/>
    <w:rsid w:val="00C33B59"/>
    <w:rsid w:val="00C40B3E"/>
    <w:rsid w:val="00C40CB0"/>
    <w:rsid w:val="00C41319"/>
    <w:rsid w:val="00C41366"/>
    <w:rsid w:val="00C43AE6"/>
    <w:rsid w:val="00C43C9A"/>
    <w:rsid w:val="00C447A7"/>
    <w:rsid w:val="00C450AA"/>
    <w:rsid w:val="00C45A18"/>
    <w:rsid w:val="00C473B2"/>
    <w:rsid w:val="00C52237"/>
    <w:rsid w:val="00C52A3E"/>
    <w:rsid w:val="00C564A2"/>
    <w:rsid w:val="00C57106"/>
    <w:rsid w:val="00C609EF"/>
    <w:rsid w:val="00C61384"/>
    <w:rsid w:val="00C62D4F"/>
    <w:rsid w:val="00C63044"/>
    <w:rsid w:val="00C63571"/>
    <w:rsid w:val="00C63E64"/>
    <w:rsid w:val="00C642BA"/>
    <w:rsid w:val="00C6431C"/>
    <w:rsid w:val="00C64F68"/>
    <w:rsid w:val="00C66E82"/>
    <w:rsid w:val="00C71CD9"/>
    <w:rsid w:val="00C7210E"/>
    <w:rsid w:val="00C73416"/>
    <w:rsid w:val="00C750BB"/>
    <w:rsid w:val="00C75DF9"/>
    <w:rsid w:val="00C76083"/>
    <w:rsid w:val="00C76DFA"/>
    <w:rsid w:val="00C80621"/>
    <w:rsid w:val="00C80EC8"/>
    <w:rsid w:val="00C81177"/>
    <w:rsid w:val="00C819CC"/>
    <w:rsid w:val="00C83BE8"/>
    <w:rsid w:val="00C84323"/>
    <w:rsid w:val="00C86AA2"/>
    <w:rsid w:val="00C86BBF"/>
    <w:rsid w:val="00C9294A"/>
    <w:rsid w:val="00C9436E"/>
    <w:rsid w:val="00C94700"/>
    <w:rsid w:val="00C94A7C"/>
    <w:rsid w:val="00C94B48"/>
    <w:rsid w:val="00C95C31"/>
    <w:rsid w:val="00C96040"/>
    <w:rsid w:val="00C9716B"/>
    <w:rsid w:val="00CA15E4"/>
    <w:rsid w:val="00CA3058"/>
    <w:rsid w:val="00CA4C89"/>
    <w:rsid w:val="00CA60CD"/>
    <w:rsid w:val="00CA7B8A"/>
    <w:rsid w:val="00CB282C"/>
    <w:rsid w:val="00CB3DDB"/>
    <w:rsid w:val="00CB65CE"/>
    <w:rsid w:val="00CB6C1F"/>
    <w:rsid w:val="00CC40D6"/>
    <w:rsid w:val="00CC517C"/>
    <w:rsid w:val="00CD0377"/>
    <w:rsid w:val="00CD1CCE"/>
    <w:rsid w:val="00CE0C18"/>
    <w:rsid w:val="00CE0EFB"/>
    <w:rsid w:val="00CE26D9"/>
    <w:rsid w:val="00CE2FF2"/>
    <w:rsid w:val="00CE3AA9"/>
    <w:rsid w:val="00CE47BF"/>
    <w:rsid w:val="00CE5512"/>
    <w:rsid w:val="00CE67D0"/>
    <w:rsid w:val="00CE7C3B"/>
    <w:rsid w:val="00CF310D"/>
    <w:rsid w:val="00CF76EA"/>
    <w:rsid w:val="00D009EB"/>
    <w:rsid w:val="00D02323"/>
    <w:rsid w:val="00D0377C"/>
    <w:rsid w:val="00D052A7"/>
    <w:rsid w:val="00D06D8C"/>
    <w:rsid w:val="00D074E6"/>
    <w:rsid w:val="00D114A9"/>
    <w:rsid w:val="00D118CE"/>
    <w:rsid w:val="00D11AB1"/>
    <w:rsid w:val="00D126A8"/>
    <w:rsid w:val="00D154CF"/>
    <w:rsid w:val="00D155EC"/>
    <w:rsid w:val="00D1654F"/>
    <w:rsid w:val="00D174F2"/>
    <w:rsid w:val="00D206A1"/>
    <w:rsid w:val="00D22B88"/>
    <w:rsid w:val="00D249EF"/>
    <w:rsid w:val="00D252F3"/>
    <w:rsid w:val="00D26208"/>
    <w:rsid w:val="00D324CF"/>
    <w:rsid w:val="00D4083D"/>
    <w:rsid w:val="00D40D9F"/>
    <w:rsid w:val="00D414C6"/>
    <w:rsid w:val="00D45DE4"/>
    <w:rsid w:val="00D46530"/>
    <w:rsid w:val="00D50139"/>
    <w:rsid w:val="00D51B7C"/>
    <w:rsid w:val="00D53101"/>
    <w:rsid w:val="00D545BE"/>
    <w:rsid w:val="00D55954"/>
    <w:rsid w:val="00D55B51"/>
    <w:rsid w:val="00D605E1"/>
    <w:rsid w:val="00D62853"/>
    <w:rsid w:val="00D6297A"/>
    <w:rsid w:val="00D679EE"/>
    <w:rsid w:val="00D71620"/>
    <w:rsid w:val="00D71A2C"/>
    <w:rsid w:val="00D74266"/>
    <w:rsid w:val="00D74D2A"/>
    <w:rsid w:val="00D75A07"/>
    <w:rsid w:val="00D75DB2"/>
    <w:rsid w:val="00D825EC"/>
    <w:rsid w:val="00D83219"/>
    <w:rsid w:val="00D84A42"/>
    <w:rsid w:val="00D8646B"/>
    <w:rsid w:val="00D905BB"/>
    <w:rsid w:val="00D90A75"/>
    <w:rsid w:val="00D923CE"/>
    <w:rsid w:val="00D92884"/>
    <w:rsid w:val="00D9314D"/>
    <w:rsid w:val="00D93D17"/>
    <w:rsid w:val="00D9761C"/>
    <w:rsid w:val="00DA23D5"/>
    <w:rsid w:val="00DA23EC"/>
    <w:rsid w:val="00DA51F1"/>
    <w:rsid w:val="00DB1BD6"/>
    <w:rsid w:val="00DB32D0"/>
    <w:rsid w:val="00DB3DF3"/>
    <w:rsid w:val="00DB5BE2"/>
    <w:rsid w:val="00DC1AA8"/>
    <w:rsid w:val="00DC4AF8"/>
    <w:rsid w:val="00DC648C"/>
    <w:rsid w:val="00DC6B38"/>
    <w:rsid w:val="00DD14F5"/>
    <w:rsid w:val="00DD1C6F"/>
    <w:rsid w:val="00DD48BC"/>
    <w:rsid w:val="00DD4E07"/>
    <w:rsid w:val="00DD4FEB"/>
    <w:rsid w:val="00DD548B"/>
    <w:rsid w:val="00DE035B"/>
    <w:rsid w:val="00DE289E"/>
    <w:rsid w:val="00DE439B"/>
    <w:rsid w:val="00DE5840"/>
    <w:rsid w:val="00DE5FC5"/>
    <w:rsid w:val="00DE6C64"/>
    <w:rsid w:val="00DE6E75"/>
    <w:rsid w:val="00DE7946"/>
    <w:rsid w:val="00DE7D07"/>
    <w:rsid w:val="00DF1C90"/>
    <w:rsid w:val="00DF27CA"/>
    <w:rsid w:val="00DF2818"/>
    <w:rsid w:val="00DF2F54"/>
    <w:rsid w:val="00DF4B23"/>
    <w:rsid w:val="00DF58E6"/>
    <w:rsid w:val="00DF70D9"/>
    <w:rsid w:val="00E01768"/>
    <w:rsid w:val="00E0301B"/>
    <w:rsid w:val="00E03B08"/>
    <w:rsid w:val="00E03BEA"/>
    <w:rsid w:val="00E03DF4"/>
    <w:rsid w:val="00E063F2"/>
    <w:rsid w:val="00E06916"/>
    <w:rsid w:val="00E1021C"/>
    <w:rsid w:val="00E1155F"/>
    <w:rsid w:val="00E11901"/>
    <w:rsid w:val="00E15F15"/>
    <w:rsid w:val="00E16D1E"/>
    <w:rsid w:val="00E17444"/>
    <w:rsid w:val="00E203BE"/>
    <w:rsid w:val="00E25312"/>
    <w:rsid w:val="00E26701"/>
    <w:rsid w:val="00E26862"/>
    <w:rsid w:val="00E31AAD"/>
    <w:rsid w:val="00E325F8"/>
    <w:rsid w:val="00E3360B"/>
    <w:rsid w:val="00E34565"/>
    <w:rsid w:val="00E353DF"/>
    <w:rsid w:val="00E35BF1"/>
    <w:rsid w:val="00E37E9E"/>
    <w:rsid w:val="00E40C20"/>
    <w:rsid w:val="00E42B9F"/>
    <w:rsid w:val="00E43003"/>
    <w:rsid w:val="00E447AA"/>
    <w:rsid w:val="00E453C7"/>
    <w:rsid w:val="00E457E7"/>
    <w:rsid w:val="00E506D5"/>
    <w:rsid w:val="00E50B8A"/>
    <w:rsid w:val="00E50BDD"/>
    <w:rsid w:val="00E5373E"/>
    <w:rsid w:val="00E55ABC"/>
    <w:rsid w:val="00E56053"/>
    <w:rsid w:val="00E565AD"/>
    <w:rsid w:val="00E57BC4"/>
    <w:rsid w:val="00E61495"/>
    <w:rsid w:val="00E61E55"/>
    <w:rsid w:val="00E622D6"/>
    <w:rsid w:val="00E64AA4"/>
    <w:rsid w:val="00E64FB6"/>
    <w:rsid w:val="00E65CDC"/>
    <w:rsid w:val="00E66C0B"/>
    <w:rsid w:val="00E71771"/>
    <w:rsid w:val="00E71B3C"/>
    <w:rsid w:val="00E74C18"/>
    <w:rsid w:val="00E7525F"/>
    <w:rsid w:val="00E760FC"/>
    <w:rsid w:val="00E7667E"/>
    <w:rsid w:val="00E801F8"/>
    <w:rsid w:val="00E808A3"/>
    <w:rsid w:val="00E816C1"/>
    <w:rsid w:val="00E81E5E"/>
    <w:rsid w:val="00E81EFD"/>
    <w:rsid w:val="00E81F9C"/>
    <w:rsid w:val="00E87CF9"/>
    <w:rsid w:val="00E91ABA"/>
    <w:rsid w:val="00E94A29"/>
    <w:rsid w:val="00E96A6C"/>
    <w:rsid w:val="00EA18B2"/>
    <w:rsid w:val="00EA2536"/>
    <w:rsid w:val="00EA2997"/>
    <w:rsid w:val="00EA2A11"/>
    <w:rsid w:val="00EA438F"/>
    <w:rsid w:val="00EA78A2"/>
    <w:rsid w:val="00EB09AF"/>
    <w:rsid w:val="00EB0B16"/>
    <w:rsid w:val="00EB2328"/>
    <w:rsid w:val="00EB2582"/>
    <w:rsid w:val="00EB3BF0"/>
    <w:rsid w:val="00EB3CEF"/>
    <w:rsid w:val="00EB694D"/>
    <w:rsid w:val="00EC00E3"/>
    <w:rsid w:val="00EC12E5"/>
    <w:rsid w:val="00EC1405"/>
    <w:rsid w:val="00EC2B01"/>
    <w:rsid w:val="00EC2DB2"/>
    <w:rsid w:val="00EC34D9"/>
    <w:rsid w:val="00EC390D"/>
    <w:rsid w:val="00EC3C76"/>
    <w:rsid w:val="00EC42E8"/>
    <w:rsid w:val="00EC5168"/>
    <w:rsid w:val="00EC5D36"/>
    <w:rsid w:val="00EC6D0C"/>
    <w:rsid w:val="00EC70D5"/>
    <w:rsid w:val="00EC7506"/>
    <w:rsid w:val="00ED2214"/>
    <w:rsid w:val="00ED3D51"/>
    <w:rsid w:val="00ED5116"/>
    <w:rsid w:val="00ED551A"/>
    <w:rsid w:val="00ED6D91"/>
    <w:rsid w:val="00ED7498"/>
    <w:rsid w:val="00ED7A52"/>
    <w:rsid w:val="00EE098A"/>
    <w:rsid w:val="00EE1CAC"/>
    <w:rsid w:val="00EE529D"/>
    <w:rsid w:val="00EF4850"/>
    <w:rsid w:val="00EF4875"/>
    <w:rsid w:val="00EF50D3"/>
    <w:rsid w:val="00EF5138"/>
    <w:rsid w:val="00EF6BD2"/>
    <w:rsid w:val="00EF7A71"/>
    <w:rsid w:val="00F059A9"/>
    <w:rsid w:val="00F07078"/>
    <w:rsid w:val="00F11236"/>
    <w:rsid w:val="00F13A1F"/>
    <w:rsid w:val="00F20557"/>
    <w:rsid w:val="00F2554B"/>
    <w:rsid w:val="00F2577D"/>
    <w:rsid w:val="00F314E2"/>
    <w:rsid w:val="00F321E6"/>
    <w:rsid w:val="00F32A2F"/>
    <w:rsid w:val="00F33017"/>
    <w:rsid w:val="00F3308F"/>
    <w:rsid w:val="00F35075"/>
    <w:rsid w:val="00F351C3"/>
    <w:rsid w:val="00F41A0D"/>
    <w:rsid w:val="00F42B3D"/>
    <w:rsid w:val="00F4334D"/>
    <w:rsid w:val="00F453C3"/>
    <w:rsid w:val="00F455F0"/>
    <w:rsid w:val="00F45E63"/>
    <w:rsid w:val="00F4626A"/>
    <w:rsid w:val="00F51B01"/>
    <w:rsid w:val="00F5665C"/>
    <w:rsid w:val="00F6028A"/>
    <w:rsid w:val="00F62649"/>
    <w:rsid w:val="00F63BC3"/>
    <w:rsid w:val="00F6452A"/>
    <w:rsid w:val="00F6536C"/>
    <w:rsid w:val="00F65DFE"/>
    <w:rsid w:val="00F65E95"/>
    <w:rsid w:val="00F709C7"/>
    <w:rsid w:val="00F70A80"/>
    <w:rsid w:val="00F7316F"/>
    <w:rsid w:val="00F76FDA"/>
    <w:rsid w:val="00F801CB"/>
    <w:rsid w:val="00F80245"/>
    <w:rsid w:val="00F83AF8"/>
    <w:rsid w:val="00F83EAA"/>
    <w:rsid w:val="00F849BE"/>
    <w:rsid w:val="00F8572E"/>
    <w:rsid w:val="00F86A74"/>
    <w:rsid w:val="00F874BC"/>
    <w:rsid w:val="00F91E35"/>
    <w:rsid w:val="00F92228"/>
    <w:rsid w:val="00F95B3C"/>
    <w:rsid w:val="00F96991"/>
    <w:rsid w:val="00F97ACC"/>
    <w:rsid w:val="00FA0CE5"/>
    <w:rsid w:val="00FA0D65"/>
    <w:rsid w:val="00FA2222"/>
    <w:rsid w:val="00FA25BC"/>
    <w:rsid w:val="00FA2E6D"/>
    <w:rsid w:val="00FA3ABE"/>
    <w:rsid w:val="00FA3B37"/>
    <w:rsid w:val="00FA42B8"/>
    <w:rsid w:val="00FA4488"/>
    <w:rsid w:val="00FA5C9D"/>
    <w:rsid w:val="00FA5E1F"/>
    <w:rsid w:val="00FA60CD"/>
    <w:rsid w:val="00FB18B4"/>
    <w:rsid w:val="00FB2ECC"/>
    <w:rsid w:val="00FB5D54"/>
    <w:rsid w:val="00FB6709"/>
    <w:rsid w:val="00FB741B"/>
    <w:rsid w:val="00FB7C28"/>
    <w:rsid w:val="00FC058F"/>
    <w:rsid w:val="00FC0CBA"/>
    <w:rsid w:val="00FC1808"/>
    <w:rsid w:val="00FC3BA0"/>
    <w:rsid w:val="00FC4BEF"/>
    <w:rsid w:val="00FC7A15"/>
    <w:rsid w:val="00FC7FD4"/>
    <w:rsid w:val="00FD0741"/>
    <w:rsid w:val="00FD0D8C"/>
    <w:rsid w:val="00FD0FA0"/>
    <w:rsid w:val="00FD481D"/>
    <w:rsid w:val="00FD4E83"/>
    <w:rsid w:val="00FD589E"/>
    <w:rsid w:val="00FD650C"/>
    <w:rsid w:val="00FD67A2"/>
    <w:rsid w:val="00FE2154"/>
    <w:rsid w:val="00FE23AC"/>
    <w:rsid w:val="00FE2AA4"/>
    <w:rsid w:val="00FE40AD"/>
    <w:rsid w:val="00FE504D"/>
    <w:rsid w:val="00FE558A"/>
    <w:rsid w:val="00FE5817"/>
    <w:rsid w:val="00FE599B"/>
    <w:rsid w:val="00FE6284"/>
    <w:rsid w:val="00FE64C2"/>
    <w:rsid w:val="00FF0252"/>
    <w:rsid w:val="00FF044B"/>
    <w:rsid w:val="00FF12B0"/>
    <w:rsid w:val="00FF1699"/>
    <w:rsid w:val="00FF17A6"/>
    <w:rsid w:val="00FF4445"/>
    <w:rsid w:val="00FF47AE"/>
    <w:rsid w:val="00FF488B"/>
    <w:rsid w:val="00FF49D4"/>
    <w:rsid w:val="00FF75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B6652A"/>
  <w15:chartTrackingRefBased/>
  <w15:docId w15:val="{3C3D103F-BF14-4083-900D-3659033CE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BC54AB"/>
    <w:pPr>
      <w:widowControl w:val="0"/>
      <w:jc w:val="both"/>
    </w:pPr>
    <w:rPr>
      <w:rFonts w:ascii="Times New Roman" w:hAnsi="Times New Roman"/>
    </w:rPr>
  </w:style>
  <w:style w:type="paragraph" w:styleId="1">
    <w:name w:val="heading 1"/>
    <w:basedOn w:val="a3"/>
    <w:next w:val="a3"/>
    <w:link w:val="1Char"/>
    <w:uiPriority w:val="9"/>
    <w:qFormat/>
    <w:rsid w:val="00844BF4"/>
    <w:pPr>
      <w:keepNext/>
      <w:keepLines/>
      <w:pageBreakBefore/>
      <w:spacing w:afterLines="200" w:after="200"/>
      <w:jc w:val="center"/>
      <w:outlineLvl w:val="0"/>
    </w:pPr>
    <w:rPr>
      <w:rFonts w:eastAsia="黑体"/>
      <w:bCs/>
      <w:kern w:val="44"/>
      <w:sz w:val="32"/>
      <w:szCs w:val="44"/>
    </w:rPr>
  </w:style>
  <w:style w:type="paragraph" w:styleId="2">
    <w:name w:val="heading 2"/>
    <w:basedOn w:val="a3"/>
    <w:next w:val="a3"/>
    <w:link w:val="2Char"/>
    <w:uiPriority w:val="9"/>
    <w:unhideWhenUsed/>
    <w:qFormat/>
    <w:rsid w:val="00EC6D0C"/>
    <w:pPr>
      <w:keepNext/>
      <w:keepLines/>
      <w:spacing w:afterLines="100" w:after="100"/>
      <w:outlineLvl w:val="1"/>
    </w:pPr>
    <w:rPr>
      <w:rFonts w:eastAsia="黑体" w:cstheme="majorBidi"/>
      <w:bCs/>
      <w:sz w:val="28"/>
      <w:szCs w:val="32"/>
    </w:rPr>
  </w:style>
  <w:style w:type="paragraph" w:styleId="3">
    <w:name w:val="heading 3"/>
    <w:basedOn w:val="a3"/>
    <w:next w:val="a3"/>
    <w:link w:val="3Char"/>
    <w:uiPriority w:val="9"/>
    <w:unhideWhenUsed/>
    <w:qFormat/>
    <w:rsid w:val="00FA60CD"/>
    <w:pPr>
      <w:keepNext/>
      <w:keepLines/>
      <w:spacing w:line="400" w:lineRule="exact"/>
      <w:outlineLvl w:val="2"/>
    </w:pPr>
    <w:rPr>
      <w:rFonts w:eastAsia="黑体"/>
      <w:bCs/>
      <w:sz w:val="24"/>
      <w:szCs w:val="3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B51CD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4"/>
    <w:link w:val="a7"/>
    <w:uiPriority w:val="99"/>
    <w:rsid w:val="00B51CD1"/>
    <w:rPr>
      <w:sz w:val="18"/>
      <w:szCs w:val="18"/>
    </w:rPr>
  </w:style>
  <w:style w:type="paragraph" w:styleId="a8">
    <w:name w:val="footer"/>
    <w:basedOn w:val="a3"/>
    <w:link w:val="Char0"/>
    <w:uiPriority w:val="99"/>
    <w:unhideWhenUsed/>
    <w:rsid w:val="00B51CD1"/>
    <w:pPr>
      <w:tabs>
        <w:tab w:val="center" w:pos="4153"/>
        <w:tab w:val="right" w:pos="8306"/>
      </w:tabs>
      <w:snapToGrid w:val="0"/>
      <w:jc w:val="left"/>
    </w:pPr>
    <w:rPr>
      <w:sz w:val="18"/>
      <w:szCs w:val="18"/>
    </w:rPr>
  </w:style>
  <w:style w:type="character" w:customStyle="1" w:styleId="Char0">
    <w:name w:val="页脚 Char"/>
    <w:basedOn w:val="a4"/>
    <w:link w:val="a8"/>
    <w:uiPriority w:val="99"/>
    <w:rsid w:val="00B51CD1"/>
    <w:rPr>
      <w:sz w:val="18"/>
      <w:szCs w:val="18"/>
    </w:rPr>
  </w:style>
  <w:style w:type="character" w:customStyle="1" w:styleId="1Char">
    <w:name w:val="标题 1 Char"/>
    <w:basedOn w:val="a4"/>
    <w:link w:val="1"/>
    <w:uiPriority w:val="9"/>
    <w:rsid w:val="00844BF4"/>
    <w:rPr>
      <w:rFonts w:eastAsia="黑体"/>
      <w:bCs/>
      <w:kern w:val="44"/>
      <w:sz w:val="32"/>
      <w:szCs w:val="44"/>
    </w:rPr>
  </w:style>
  <w:style w:type="character" w:customStyle="1" w:styleId="2Char">
    <w:name w:val="标题 2 Char"/>
    <w:basedOn w:val="a4"/>
    <w:link w:val="2"/>
    <w:uiPriority w:val="9"/>
    <w:rsid w:val="00EC6D0C"/>
    <w:rPr>
      <w:rFonts w:ascii="Times New Roman" w:eastAsia="黑体" w:hAnsi="Times New Roman" w:cstheme="majorBidi"/>
      <w:bCs/>
      <w:sz w:val="28"/>
      <w:szCs w:val="32"/>
    </w:rPr>
  </w:style>
  <w:style w:type="character" w:customStyle="1" w:styleId="3Char">
    <w:name w:val="标题 3 Char"/>
    <w:basedOn w:val="a4"/>
    <w:link w:val="3"/>
    <w:uiPriority w:val="9"/>
    <w:rsid w:val="00FA60CD"/>
    <w:rPr>
      <w:rFonts w:ascii="Times New Roman" w:eastAsia="黑体" w:hAnsi="Times New Roman"/>
      <w:bCs/>
      <w:sz w:val="24"/>
      <w:szCs w:val="32"/>
    </w:rPr>
  </w:style>
  <w:style w:type="paragraph" w:customStyle="1" w:styleId="a9">
    <w:name w:val="北邮论文正文"/>
    <w:link w:val="Char1"/>
    <w:autoRedefine/>
    <w:qFormat/>
    <w:rsid w:val="00B51CD1"/>
    <w:pPr>
      <w:tabs>
        <w:tab w:val="center" w:pos="3969"/>
        <w:tab w:val="right" w:pos="8080"/>
      </w:tabs>
      <w:spacing w:line="400" w:lineRule="exact"/>
      <w:jc w:val="both"/>
      <w:textAlignment w:val="center"/>
    </w:pPr>
    <w:rPr>
      <w:rFonts w:ascii="Times New Roman" w:hAnsi="Times New Roman"/>
      <w:noProof/>
      <w:sz w:val="24"/>
      <w:szCs w:val="24"/>
    </w:rPr>
  </w:style>
  <w:style w:type="character" w:customStyle="1" w:styleId="Char1">
    <w:name w:val="北邮论文正文 Char"/>
    <w:basedOn w:val="a4"/>
    <w:link w:val="a9"/>
    <w:rsid w:val="00B51CD1"/>
    <w:rPr>
      <w:rFonts w:ascii="Times New Roman" w:hAnsi="Times New Roman"/>
      <w:noProof/>
      <w:sz w:val="24"/>
      <w:szCs w:val="24"/>
    </w:rPr>
  </w:style>
  <w:style w:type="character" w:styleId="aa">
    <w:name w:val="annotation reference"/>
    <w:basedOn w:val="a4"/>
    <w:uiPriority w:val="99"/>
    <w:semiHidden/>
    <w:unhideWhenUsed/>
    <w:rsid w:val="00B51CD1"/>
    <w:rPr>
      <w:sz w:val="21"/>
      <w:szCs w:val="21"/>
    </w:rPr>
  </w:style>
  <w:style w:type="paragraph" w:styleId="ab">
    <w:name w:val="annotation text"/>
    <w:basedOn w:val="a3"/>
    <w:link w:val="Char2"/>
    <w:uiPriority w:val="99"/>
    <w:unhideWhenUsed/>
    <w:rsid w:val="00B51CD1"/>
    <w:pPr>
      <w:jc w:val="left"/>
    </w:pPr>
  </w:style>
  <w:style w:type="character" w:customStyle="1" w:styleId="Char2">
    <w:name w:val="批注文字 Char"/>
    <w:basedOn w:val="a4"/>
    <w:link w:val="ab"/>
    <w:uiPriority w:val="99"/>
    <w:rsid w:val="00B51CD1"/>
  </w:style>
  <w:style w:type="paragraph" w:styleId="ac">
    <w:name w:val="Balloon Text"/>
    <w:basedOn w:val="a3"/>
    <w:link w:val="Char3"/>
    <w:uiPriority w:val="99"/>
    <w:semiHidden/>
    <w:unhideWhenUsed/>
    <w:rsid w:val="00B51CD1"/>
    <w:rPr>
      <w:sz w:val="18"/>
      <w:szCs w:val="18"/>
    </w:rPr>
  </w:style>
  <w:style w:type="character" w:customStyle="1" w:styleId="Char3">
    <w:name w:val="批注框文本 Char"/>
    <w:basedOn w:val="a4"/>
    <w:link w:val="ac"/>
    <w:uiPriority w:val="99"/>
    <w:semiHidden/>
    <w:rsid w:val="00B51CD1"/>
    <w:rPr>
      <w:sz w:val="18"/>
      <w:szCs w:val="18"/>
    </w:rPr>
  </w:style>
  <w:style w:type="paragraph" w:customStyle="1" w:styleId="SPIEreferencelisting">
    <w:name w:val="SPIE reference listing"/>
    <w:basedOn w:val="a3"/>
    <w:rsid w:val="00B37EEC"/>
    <w:pPr>
      <w:widowControl/>
    </w:pPr>
    <w:rPr>
      <w:rFonts w:eastAsia="宋体" w:cs="Times New Roman"/>
      <w:kern w:val="0"/>
      <w:sz w:val="20"/>
      <w:szCs w:val="20"/>
      <w:lang w:eastAsia="en-US"/>
    </w:rPr>
  </w:style>
  <w:style w:type="character" w:styleId="ad">
    <w:name w:val="Placeholder Text"/>
    <w:basedOn w:val="a4"/>
    <w:uiPriority w:val="99"/>
    <w:semiHidden/>
    <w:rsid w:val="00334CE3"/>
    <w:rPr>
      <w:color w:val="808080"/>
    </w:rPr>
  </w:style>
  <w:style w:type="paragraph" w:styleId="ae">
    <w:name w:val="annotation subject"/>
    <w:basedOn w:val="ab"/>
    <w:next w:val="ab"/>
    <w:link w:val="Char4"/>
    <w:uiPriority w:val="99"/>
    <w:semiHidden/>
    <w:unhideWhenUsed/>
    <w:rsid w:val="00D6297A"/>
    <w:rPr>
      <w:b/>
      <w:bCs/>
    </w:rPr>
  </w:style>
  <w:style w:type="character" w:customStyle="1" w:styleId="Char4">
    <w:name w:val="批注主题 Char"/>
    <w:basedOn w:val="Char2"/>
    <w:link w:val="ae"/>
    <w:uiPriority w:val="99"/>
    <w:semiHidden/>
    <w:rsid w:val="00D6297A"/>
    <w:rPr>
      <w:b/>
      <w:bCs/>
    </w:rPr>
  </w:style>
  <w:style w:type="character" w:customStyle="1" w:styleId="bghit">
    <w:name w:val="bghit"/>
    <w:basedOn w:val="a4"/>
    <w:rsid w:val="00DF2818"/>
  </w:style>
  <w:style w:type="paragraph" w:styleId="af">
    <w:name w:val="List Paragraph"/>
    <w:basedOn w:val="a3"/>
    <w:uiPriority w:val="34"/>
    <w:qFormat/>
    <w:rsid w:val="00B35D45"/>
    <w:pPr>
      <w:ind w:firstLineChars="200" w:firstLine="420"/>
    </w:pPr>
  </w:style>
  <w:style w:type="table" w:styleId="af0">
    <w:name w:val="Table Grid"/>
    <w:basedOn w:val="a5"/>
    <w:uiPriority w:val="39"/>
    <w:rsid w:val="00DB5BE2"/>
    <w:pPr>
      <w:keepNext/>
      <w:keepLine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3"/>
    <w:uiPriority w:val="99"/>
    <w:unhideWhenUsed/>
    <w:rsid w:val="00FC058F"/>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4"/>
    <w:rsid w:val="00D22B88"/>
    <w:rPr>
      <w:rFonts w:ascii="宋体" w:eastAsia="宋体" w:hAnsi="宋体" w:hint="eastAsia"/>
      <w:b w:val="0"/>
      <w:bCs w:val="0"/>
      <w:i w:val="0"/>
      <w:iCs w:val="0"/>
      <w:color w:val="000000"/>
      <w:sz w:val="24"/>
      <w:szCs w:val="24"/>
    </w:rPr>
  </w:style>
  <w:style w:type="paragraph" w:styleId="TOC">
    <w:name w:val="TOC Heading"/>
    <w:basedOn w:val="1"/>
    <w:next w:val="a3"/>
    <w:uiPriority w:val="39"/>
    <w:unhideWhenUsed/>
    <w:qFormat/>
    <w:rsid w:val="00C2416E"/>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10">
    <w:name w:val="toc 1"/>
    <w:basedOn w:val="a3"/>
    <w:next w:val="a3"/>
    <w:autoRedefine/>
    <w:uiPriority w:val="39"/>
    <w:unhideWhenUsed/>
    <w:rsid w:val="00FA2E6D"/>
    <w:pPr>
      <w:tabs>
        <w:tab w:val="right" w:leader="dot" w:pos="8296"/>
      </w:tabs>
      <w:spacing w:line="400" w:lineRule="exact"/>
    </w:pPr>
    <w:rPr>
      <w:rFonts w:eastAsia="宋体"/>
      <w:b/>
      <w:noProof/>
      <w:sz w:val="24"/>
    </w:rPr>
  </w:style>
  <w:style w:type="paragraph" w:styleId="20">
    <w:name w:val="toc 2"/>
    <w:basedOn w:val="a3"/>
    <w:next w:val="a3"/>
    <w:autoRedefine/>
    <w:uiPriority w:val="39"/>
    <w:unhideWhenUsed/>
    <w:rsid w:val="00C2416E"/>
    <w:pPr>
      <w:ind w:leftChars="200" w:left="420"/>
    </w:pPr>
  </w:style>
  <w:style w:type="paragraph" w:styleId="30">
    <w:name w:val="toc 3"/>
    <w:basedOn w:val="a3"/>
    <w:next w:val="a3"/>
    <w:autoRedefine/>
    <w:uiPriority w:val="39"/>
    <w:unhideWhenUsed/>
    <w:rsid w:val="00C2416E"/>
    <w:pPr>
      <w:ind w:leftChars="400" w:left="840"/>
    </w:pPr>
  </w:style>
  <w:style w:type="character" w:styleId="af2">
    <w:name w:val="Hyperlink"/>
    <w:basedOn w:val="a4"/>
    <w:uiPriority w:val="99"/>
    <w:unhideWhenUsed/>
    <w:rsid w:val="00C2416E"/>
    <w:rPr>
      <w:color w:val="0563C1" w:themeColor="hyperlink"/>
      <w:u w:val="single"/>
    </w:rPr>
  </w:style>
  <w:style w:type="character" w:styleId="af3">
    <w:name w:val="Emphasis"/>
    <w:basedOn w:val="a4"/>
    <w:uiPriority w:val="20"/>
    <w:qFormat/>
    <w:rsid w:val="000459A4"/>
    <w:rPr>
      <w:i/>
      <w:iCs/>
    </w:rPr>
  </w:style>
  <w:style w:type="paragraph" w:styleId="af4">
    <w:name w:val="Body Text"/>
    <w:basedOn w:val="a3"/>
    <w:link w:val="Char5"/>
    <w:rsid w:val="0090047A"/>
    <w:rPr>
      <w:rFonts w:eastAsia="宋体" w:cs="Times New Roman"/>
      <w:sz w:val="24"/>
      <w:szCs w:val="20"/>
    </w:rPr>
  </w:style>
  <w:style w:type="character" w:customStyle="1" w:styleId="Char5">
    <w:name w:val="正文文本 Char"/>
    <w:basedOn w:val="a4"/>
    <w:link w:val="af4"/>
    <w:rsid w:val="0090047A"/>
    <w:rPr>
      <w:rFonts w:ascii="Times New Roman" w:eastAsia="宋体" w:hAnsi="Times New Roman" w:cs="Times New Roman"/>
      <w:sz w:val="24"/>
      <w:szCs w:val="20"/>
    </w:rPr>
  </w:style>
  <w:style w:type="paragraph" w:styleId="21">
    <w:name w:val="Body Text Indent 2"/>
    <w:basedOn w:val="a3"/>
    <w:link w:val="2Char0"/>
    <w:rsid w:val="0090047A"/>
    <w:pPr>
      <w:widowControl/>
      <w:tabs>
        <w:tab w:val="left" w:pos="377"/>
      </w:tabs>
      <w:spacing w:after="120" w:line="480" w:lineRule="auto"/>
      <w:ind w:leftChars="200" w:left="420" w:firstLineChars="200" w:firstLine="200"/>
    </w:pPr>
    <w:rPr>
      <w:rFonts w:eastAsia="宋体" w:cs="Times New Roman"/>
      <w:sz w:val="24"/>
      <w:szCs w:val="24"/>
    </w:rPr>
  </w:style>
  <w:style w:type="character" w:customStyle="1" w:styleId="2Char0">
    <w:name w:val="正文文本缩进 2 Char"/>
    <w:basedOn w:val="a4"/>
    <w:link w:val="21"/>
    <w:qFormat/>
    <w:rsid w:val="0090047A"/>
    <w:rPr>
      <w:rFonts w:ascii="Times New Roman" w:eastAsia="宋体" w:hAnsi="Times New Roman" w:cs="Times New Roman"/>
      <w:sz w:val="24"/>
      <w:szCs w:val="24"/>
    </w:rPr>
  </w:style>
  <w:style w:type="paragraph" w:customStyle="1" w:styleId="a">
    <w:name w:val="北邮论文一级标题"/>
    <w:basedOn w:val="a3"/>
    <w:rsid w:val="00206B80"/>
    <w:pPr>
      <w:numPr>
        <w:numId w:val="6"/>
      </w:numPr>
    </w:pPr>
  </w:style>
  <w:style w:type="paragraph" w:customStyle="1" w:styleId="a0">
    <w:name w:val="北邮论文二级标题"/>
    <w:basedOn w:val="a3"/>
    <w:rsid w:val="00206B80"/>
    <w:pPr>
      <w:numPr>
        <w:ilvl w:val="1"/>
        <w:numId w:val="6"/>
      </w:numPr>
    </w:pPr>
  </w:style>
  <w:style w:type="paragraph" w:customStyle="1" w:styleId="a1">
    <w:name w:val="北邮论文三级标题"/>
    <w:basedOn w:val="a3"/>
    <w:rsid w:val="00206B80"/>
    <w:pPr>
      <w:numPr>
        <w:ilvl w:val="2"/>
        <w:numId w:val="6"/>
      </w:numPr>
    </w:pPr>
  </w:style>
  <w:style w:type="paragraph" w:customStyle="1" w:styleId="a2">
    <w:name w:val="北邮论文四级标题"/>
    <w:basedOn w:val="a3"/>
    <w:rsid w:val="00206B80"/>
    <w:pPr>
      <w:numPr>
        <w:ilvl w:val="3"/>
        <w:numId w:val="6"/>
      </w:numPr>
    </w:pPr>
  </w:style>
  <w:style w:type="character" w:customStyle="1" w:styleId="11">
    <w:name w:val="未处理的提及1"/>
    <w:basedOn w:val="a4"/>
    <w:uiPriority w:val="99"/>
    <w:semiHidden/>
    <w:unhideWhenUsed/>
    <w:rsid w:val="00C473B2"/>
    <w:rPr>
      <w:color w:val="605E5C"/>
      <w:shd w:val="clear" w:color="auto" w:fill="E1DFDD"/>
    </w:rPr>
  </w:style>
  <w:style w:type="paragraph" w:styleId="af5">
    <w:name w:val="Date"/>
    <w:basedOn w:val="a3"/>
    <w:next w:val="a3"/>
    <w:link w:val="Char6"/>
    <w:uiPriority w:val="99"/>
    <w:semiHidden/>
    <w:unhideWhenUsed/>
    <w:rsid w:val="00997D18"/>
    <w:pPr>
      <w:ind w:leftChars="2500" w:left="100"/>
    </w:pPr>
  </w:style>
  <w:style w:type="character" w:customStyle="1" w:styleId="Char6">
    <w:name w:val="日期 Char"/>
    <w:basedOn w:val="a4"/>
    <w:link w:val="af5"/>
    <w:uiPriority w:val="99"/>
    <w:semiHidden/>
    <w:rsid w:val="00997D18"/>
    <w:rPr>
      <w:rFonts w:ascii="Times New Roman" w:hAnsi="Times New Roman"/>
    </w:rPr>
  </w:style>
  <w:style w:type="paragraph" w:customStyle="1" w:styleId="202">
    <w:name w:val="我的摘要样式 四号 两端对齐 行距: 固定值 20 磅 首行缩进:  2 字符"/>
    <w:basedOn w:val="a3"/>
    <w:rsid w:val="00593248"/>
    <w:pPr>
      <w:widowControl/>
      <w:spacing w:line="400" w:lineRule="exact"/>
      <w:ind w:firstLineChars="200" w:firstLine="560"/>
    </w:pPr>
    <w:rPr>
      <w:rFonts w:eastAsia="宋体" w:cs="宋体"/>
      <w:kern w:val="0"/>
      <w:sz w:val="28"/>
      <w:szCs w:val="20"/>
    </w:rPr>
  </w:style>
  <w:style w:type="paragraph" w:customStyle="1" w:styleId="yx">
    <w:name w:val="yx章"/>
    <w:basedOn w:val="a3"/>
    <w:link w:val="yxChar"/>
    <w:qFormat/>
    <w:rsid w:val="00D93D17"/>
    <w:pPr>
      <w:keepNext/>
      <w:keepLines/>
      <w:pageBreakBefore/>
      <w:spacing w:afterLines="200" w:after="200"/>
      <w:jc w:val="center"/>
      <w:outlineLvl w:val="0"/>
    </w:pPr>
    <w:rPr>
      <w:rFonts w:eastAsia="黑体" w:cs="Times New Roman"/>
      <w:kern w:val="44"/>
      <w:sz w:val="32"/>
      <w:szCs w:val="44"/>
    </w:rPr>
  </w:style>
  <w:style w:type="character" w:customStyle="1" w:styleId="yxChar">
    <w:name w:val="yx章 Char"/>
    <w:basedOn w:val="a4"/>
    <w:link w:val="yx"/>
    <w:rsid w:val="00D93D17"/>
    <w:rPr>
      <w:rFonts w:ascii="Times New Roman" w:eastAsia="黑体" w:hAnsi="Times New Roman" w:cs="Times New Roman"/>
      <w:kern w:val="44"/>
      <w:sz w:val="32"/>
      <w:szCs w:val="44"/>
    </w:rPr>
  </w:style>
  <w:style w:type="character" w:customStyle="1" w:styleId="fontstyle11">
    <w:name w:val="fontstyle11"/>
    <w:basedOn w:val="a4"/>
    <w:rsid w:val="006C3791"/>
    <w:rPr>
      <w:rFonts w:ascii="宋体" w:eastAsia="宋体" w:hAnsi="宋体" w:hint="eastAsia"/>
      <w:b w:val="0"/>
      <w:bCs w:val="0"/>
      <w:i w:val="0"/>
      <w:iCs w:val="0"/>
      <w:color w:val="000000"/>
      <w:sz w:val="24"/>
      <w:szCs w:val="24"/>
    </w:rPr>
  </w:style>
  <w:style w:type="character" w:customStyle="1" w:styleId="fontstyle31">
    <w:name w:val="fontstyle31"/>
    <w:basedOn w:val="a4"/>
    <w:rsid w:val="006C3791"/>
    <w:rPr>
      <w:rFonts w:ascii="SymbolMT" w:hAnsi="SymbolMT" w:hint="default"/>
      <w:b w:val="0"/>
      <w:bCs w:val="0"/>
      <w:i w:val="0"/>
      <w:iCs w:val="0"/>
      <w:color w:val="000000"/>
      <w:sz w:val="26"/>
      <w:szCs w:val="26"/>
    </w:rPr>
  </w:style>
  <w:style w:type="character" w:customStyle="1" w:styleId="fontstyle41">
    <w:name w:val="fontstyle41"/>
    <w:basedOn w:val="a4"/>
    <w:rsid w:val="006C3791"/>
    <w:rPr>
      <w:rFonts w:ascii="TimesNewRomanPS-ItalicMT" w:hAnsi="TimesNewRomanPS-ItalicMT" w:hint="default"/>
      <w:b w:val="0"/>
      <w:bCs w:val="0"/>
      <w:i/>
      <w:iCs/>
      <w:color w:val="000000"/>
      <w:sz w:val="24"/>
      <w:szCs w:val="24"/>
    </w:rPr>
  </w:style>
  <w:style w:type="character" w:customStyle="1" w:styleId="fontstyle21">
    <w:name w:val="fontstyle21"/>
    <w:basedOn w:val="a4"/>
    <w:rsid w:val="004F2394"/>
    <w:rPr>
      <w:rFonts w:ascii="宋体" w:eastAsia="宋体" w:hAnsi="宋体" w:hint="eastAsia"/>
      <w:b w:val="0"/>
      <w:bCs w:val="0"/>
      <w:i w:val="0"/>
      <w:iCs w:val="0"/>
      <w:color w:val="000000"/>
      <w:sz w:val="24"/>
      <w:szCs w:val="24"/>
    </w:rPr>
  </w:style>
  <w:style w:type="paragraph" w:styleId="af6">
    <w:name w:val="Revision"/>
    <w:hidden/>
    <w:uiPriority w:val="99"/>
    <w:semiHidden/>
    <w:rsid w:val="005F10A6"/>
    <w:rPr>
      <w:rFonts w:ascii="Times New Roman" w:hAnsi="Times New Roman"/>
    </w:rPr>
  </w:style>
  <w:style w:type="paragraph" w:customStyle="1" w:styleId="MTDisplayEquation">
    <w:name w:val="MTDisplayEquation"/>
    <w:basedOn w:val="a3"/>
    <w:link w:val="MTDisplayEquationChar"/>
    <w:rsid w:val="00B71C7C"/>
    <w:pPr>
      <w:jc w:val="center"/>
    </w:pPr>
    <w:rPr>
      <w:noProof/>
      <w:sz w:val="24"/>
      <w:szCs w:val="24"/>
    </w:rPr>
  </w:style>
  <w:style w:type="character" w:customStyle="1" w:styleId="MTDisplayEquationChar">
    <w:name w:val="MTDisplayEquation Char"/>
    <w:basedOn w:val="a4"/>
    <w:link w:val="MTDisplayEquation"/>
    <w:rsid w:val="00B71C7C"/>
    <w:rPr>
      <w:rFonts w:ascii="Times New Roman" w:hAnsi="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68828">
      <w:bodyDiv w:val="1"/>
      <w:marLeft w:val="0"/>
      <w:marRight w:val="0"/>
      <w:marTop w:val="0"/>
      <w:marBottom w:val="0"/>
      <w:divBdr>
        <w:top w:val="none" w:sz="0" w:space="0" w:color="auto"/>
        <w:left w:val="none" w:sz="0" w:space="0" w:color="auto"/>
        <w:bottom w:val="none" w:sz="0" w:space="0" w:color="auto"/>
        <w:right w:val="none" w:sz="0" w:space="0" w:color="auto"/>
      </w:divBdr>
    </w:div>
    <w:div w:id="363292592">
      <w:bodyDiv w:val="1"/>
      <w:marLeft w:val="0"/>
      <w:marRight w:val="0"/>
      <w:marTop w:val="0"/>
      <w:marBottom w:val="0"/>
      <w:divBdr>
        <w:top w:val="none" w:sz="0" w:space="0" w:color="auto"/>
        <w:left w:val="none" w:sz="0" w:space="0" w:color="auto"/>
        <w:bottom w:val="none" w:sz="0" w:space="0" w:color="auto"/>
        <w:right w:val="none" w:sz="0" w:space="0" w:color="auto"/>
      </w:divBdr>
      <w:divsChild>
        <w:div w:id="245192641">
          <w:marLeft w:val="0"/>
          <w:marRight w:val="0"/>
          <w:marTop w:val="0"/>
          <w:marBottom w:val="0"/>
          <w:divBdr>
            <w:top w:val="none" w:sz="0" w:space="0" w:color="auto"/>
            <w:left w:val="none" w:sz="0" w:space="0" w:color="auto"/>
            <w:bottom w:val="none" w:sz="0" w:space="0" w:color="auto"/>
            <w:right w:val="none" w:sz="0" w:space="0" w:color="auto"/>
          </w:divBdr>
        </w:div>
        <w:div w:id="349185937">
          <w:marLeft w:val="0"/>
          <w:marRight w:val="0"/>
          <w:marTop w:val="0"/>
          <w:marBottom w:val="0"/>
          <w:divBdr>
            <w:top w:val="none" w:sz="0" w:space="0" w:color="auto"/>
            <w:left w:val="none" w:sz="0" w:space="0" w:color="auto"/>
            <w:bottom w:val="none" w:sz="0" w:space="0" w:color="auto"/>
            <w:right w:val="none" w:sz="0" w:space="0" w:color="auto"/>
          </w:divBdr>
        </w:div>
        <w:div w:id="421070620">
          <w:marLeft w:val="0"/>
          <w:marRight w:val="0"/>
          <w:marTop w:val="0"/>
          <w:marBottom w:val="0"/>
          <w:divBdr>
            <w:top w:val="none" w:sz="0" w:space="0" w:color="auto"/>
            <w:left w:val="none" w:sz="0" w:space="0" w:color="auto"/>
            <w:bottom w:val="none" w:sz="0" w:space="0" w:color="auto"/>
            <w:right w:val="none" w:sz="0" w:space="0" w:color="auto"/>
          </w:divBdr>
        </w:div>
        <w:div w:id="465856016">
          <w:marLeft w:val="0"/>
          <w:marRight w:val="0"/>
          <w:marTop w:val="0"/>
          <w:marBottom w:val="0"/>
          <w:divBdr>
            <w:top w:val="none" w:sz="0" w:space="0" w:color="auto"/>
            <w:left w:val="none" w:sz="0" w:space="0" w:color="auto"/>
            <w:bottom w:val="none" w:sz="0" w:space="0" w:color="auto"/>
            <w:right w:val="none" w:sz="0" w:space="0" w:color="auto"/>
          </w:divBdr>
        </w:div>
        <w:div w:id="623385651">
          <w:marLeft w:val="0"/>
          <w:marRight w:val="0"/>
          <w:marTop w:val="0"/>
          <w:marBottom w:val="0"/>
          <w:divBdr>
            <w:top w:val="none" w:sz="0" w:space="0" w:color="auto"/>
            <w:left w:val="none" w:sz="0" w:space="0" w:color="auto"/>
            <w:bottom w:val="none" w:sz="0" w:space="0" w:color="auto"/>
            <w:right w:val="none" w:sz="0" w:space="0" w:color="auto"/>
          </w:divBdr>
        </w:div>
        <w:div w:id="690299978">
          <w:marLeft w:val="0"/>
          <w:marRight w:val="0"/>
          <w:marTop w:val="0"/>
          <w:marBottom w:val="0"/>
          <w:divBdr>
            <w:top w:val="none" w:sz="0" w:space="0" w:color="auto"/>
            <w:left w:val="none" w:sz="0" w:space="0" w:color="auto"/>
            <w:bottom w:val="none" w:sz="0" w:space="0" w:color="auto"/>
            <w:right w:val="none" w:sz="0" w:space="0" w:color="auto"/>
          </w:divBdr>
        </w:div>
        <w:div w:id="722799222">
          <w:marLeft w:val="0"/>
          <w:marRight w:val="0"/>
          <w:marTop w:val="0"/>
          <w:marBottom w:val="0"/>
          <w:divBdr>
            <w:top w:val="none" w:sz="0" w:space="0" w:color="auto"/>
            <w:left w:val="none" w:sz="0" w:space="0" w:color="auto"/>
            <w:bottom w:val="none" w:sz="0" w:space="0" w:color="auto"/>
            <w:right w:val="none" w:sz="0" w:space="0" w:color="auto"/>
          </w:divBdr>
        </w:div>
        <w:div w:id="722874788">
          <w:marLeft w:val="0"/>
          <w:marRight w:val="0"/>
          <w:marTop w:val="0"/>
          <w:marBottom w:val="0"/>
          <w:divBdr>
            <w:top w:val="none" w:sz="0" w:space="0" w:color="auto"/>
            <w:left w:val="none" w:sz="0" w:space="0" w:color="auto"/>
            <w:bottom w:val="none" w:sz="0" w:space="0" w:color="auto"/>
            <w:right w:val="none" w:sz="0" w:space="0" w:color="auto"/>
          </w:divBdr>
        </w:div>
        <w:div w:id="834491332">
          <w:marLeft w:val="0"/>
          <w:marRight w:val="0"/>
          <w:marTop w:val="0"/>
          <w:marBottom w:val="0"/>
          <w:divBdr>
            <w:top w:val="none" w:sz="0" w:space="0" w:color="auto"/>
            <w:left w:val="none" w:sz="0" w:space="0" w:color="auto"/>
            <w:bottom w:val="none" w:sz="0" w:space="0" w:color="auto"/>
            <w:right w:val="none" w:sz="0" w:space="0" w:color="auto"/>
          </w:divBdr>
        </w:div>
        <w:div w:id="849566073">
          <w:marLeft w:val="0"/>
          <w:marRight w:val="0"/>
          <w:marTop w:val="0"/>
          <w:marBottom w:val="0"/>
          <w:divBdr>
            <w:top w:val="none" w:sz="0" w:space="0" w:color="auto"/>
            <w:left w:val="none" w:sz="0" w:space="0" w:color="auto"/>
            <w:bottom w:val="none" w:sz="0" w:space="0" w:color="auto"/>
            <w:right w:val="none" w:sz="0" w:space="0" w:color="auto"/>
          </w:divBdr>
        </w:div>
        <w:div w:id="1279409224">
          <w:marLeft w:val="0"/>
          <w:marRight w:val="0"/>
          <w:marTop w:val="0"/>
          <w:marBottom w:val="0"/>
          <w:divBdr>
            <w:top w:val="none" w:sz="0" w:space="0" w:color="auto"/>
            <w:left w:val="none" w:sz="0" w:space="0" w:color="auto"/>
            <w:bottom w:val="none" w:sz="0" w:space="0" w:color="auto"/>
            <w:right w:val="none" w:sz="0" w:space="0" w:color="auto"/>
          </w:divBdr>
        </w:div>
        <w:div w:id="1455975416">
          <w:marLeft w:val="0"/>
          <w:marRight w:val="0"/>
          <w:marTop w:val="0"/>
          <w:marBottom w:val="0"/>
          <w:divBdr>
            <w:top w:val="none" w:sz="0" w:space="0" w:color="auto"/>
            <w:left w:val="none" w:sz="0" w:space="0" w:color="auto"/>
            <w:bottom w:val="none" w:sz="0" w:space="0" w:color="auto"/>
            <w:right w:val="none" w:sz="0" w:space="0" w:color="auto"/>
          </w:divBdr>
        </w:div>
        <w:div w:id="1681005715">
          <w:marLeft w:val="0"/>
          <w:marRight w:val="0"/>
          <w:marTop w:val="0"/>
          <w:marBottom w:val="0"/>
          <w:divBdr>
            <w:top w:val="none" w:sz="0" w:space="0" w:color="auto"/>
            <w:left w:val="none" w:sz="0" w:space="0" w:color="auto"/>
            <w:bottom w:val="none" w:sz="0" w:space="0" w:color="auto"/>
            <w:right w:val="none" w:sz="0" w:space="0" w:color="auto"/>
          </w:divBdr>
        </w:div>
        <w:div w:id="1717730927">
          <w:marLeft w:val="0"/>
          <w:marRight w:val="0"/>
          <w:marTop w:val="0"/>
          <w:marBottom w:val="0"/>
          <w:divBdr>
            <w:top w:val="none" w:sz="0" w:space="0" w:color="auto"/>
            <w:left w:val="none" w:sz="0" w:space="0" w:color="auto"/>
            <w:bottom w:val="none" w:sz="0" w:space="0" w:color="auto"/>
            <w:right w:val="none" w:sz="0" w:space="0" w:color="auto"/>
          </w:divBdr>
        </w:div>
        <w:div w:id="1753813284">
          <w:marLeft w:val="0"/>
          <w:marRight w:val="0"/>
          <w:marTop w:val="0"/>
          <w:marBottom w:val="0"/>
          <w:divBdr>
            <w:top w:val="none" w:sz="0" w:space="0" w:color="auto"/>
            <w:left w:val="none" w:sz="0" w:space="0" w:color="auto"/>
            <w:bottom w:val="none" w:sz="0" w:space="0" w:color="auto"/>
            <w:right w:val="none" w:sz="0" w:space="0" w:color="auto"/>
          </w:divBdr>
        </w:div>
        <w:div w:id="1794788498">
          <w:marLeft w:val="0"/>
          <w:marRight w:val="0"/>
          <w:marTop w:val="0"/>
          <w:marBottom w:val="0"/>
          <w:divBdr>
            <w:top w:val="none" w:sz="0" w:space="0" w:color="auto"/>
            <w:left w:val="none" w:sz="0" w:space="0" w:color="auto"/>
            <w:bottom w:val="none" w:sz="0" w:space="0" w:color="auto"/>
            <w:right w:val="none" w:sz="0" w:space="0" w:color="auto"/>
          </w:divBdr>
        </w:div>
      </w:divsChild>
    </w:div>
    <w:div w:id="368648242">
      <w:bodyDiv w:val="1"/>
      <w:marLeft w:val="0"/>
      <w:marRight w:val="0"/>
      <w:marTop w:val="0"/>
      <w:marBottom w:val="0"/>
      <w:divBdr>
        <w:top w:val="none" w:sz="0" w:space="0" w:color="auto"/>
        <w:left w:val="none" w:sz="0" w:space="0" w:color="auto"/>
        <w:bottom w:val="none" w:sz="0" w:space="0" w:color="auto"/>
        <w:right w:val="none" w:sz="0" w:space="0" w:color="auto"/>
      </w:divBdr>
    </w:div>
    <w:div w:id="763384034">
      <w:bodyDiv w:val="1"/>
      <w:marLeft w:val="0"/>
      <w:marRight w:val="0"/>
      <w:marTop w:val="0"/>
      <w:marBottom w:val="0"/>
      <w:divBdr>
        <w:top w:val="none" w:sz="0" w:space="0" w:color="auto"/>
        <w:left w:val="none" w:sz="0" w:space="0" w:color="auto"/>
        <w:bottom w:val="none" w:sz="0" w:space="0" w:color="auto"/>
        <w:right w:val="none" w:sz="0" w:space="0" w:color="auto"/>
      </w:divBdr>
      <w:divsChild>
        <w:div w:id="522666810">
          <w:marLeft w:val="0"/>
          <w:marRight w:val="0"/>
          <w:marTop w:val="0"/>
          <w:marBottom w:val="0"/>
          <w:divBdr>
            <w:top w:val="none" w:sz="0" w:space="0" w:color="auto"/>
            <w:left w:val="none" w:sz="0" w:space="0" w:color="auto"/>
            <w:bottom w:val="none" w:sz="0" w:space="0" w:color="auto"/>
            <w:right w:val="none" w:sz="0" w:space="0" w:color="auto"/>
          </w:divBdr>
        </w:div>
        <w:div w:id="654265038">
          <w:marLeft w:val="0"/>
          <w:marRight w:val="0"/>
          <w:marTop w:val="0"/>
          <w:marBottom w:val="0"/>
          <w:divBdr>
            <w:top w:val="none" w:sz="0" w:space="0" w:color="auto"/>
            <w:left w:val="none" w:sz="0" w:space="0" w:color="auto"/>
            <w:bottom w:val="none" w:sz="0" w:space="0" w:color="auto"/>
            <w:right w:val="none" w:sz="0" w:space="0" w:color="auto"/>
          </w:divBdr>
        </w:div>
        <w:div w:id="1773626449">
          <w:marLeft w:val="0"/>
          <w:marRight w:val="0"/>
          <w:marTop w:val="0"/>
          <w:marBottom w:val="0"/>
          <w:divBdr>
            <w:top w:val="none" w:sz="0" w:space="0" w:color="auto"/>
            <w:left w:val="none" w:sz="0" w:space="0" w:color="auto"/>
            <w:bottom w:val="none" w:sz="0" w:space="0" w:color="auto"/>
            <w:right w:val="none" w:sz="0" w:space="0" w:color="auto"/>
          </w:divBdr>
        </w:div>
      </w:divsChild>
    </w:div>
    <w:div w:id="845484470">
      <w:bodyDiv w:val="1"/>
      <w:marLeft w:val="0"/>
      <w:marRight w:val="0"/>
      <w:marTop w:val="0"/>
      <w:marBottom w:val="0"/>
      <w:divBdr>
        <w:top w:val="none" w:sz="0" w:space="0" w:color="auto"/>
        <w:left w:val="none" w:sz="0" w:space="0" w:color="auto"/>
        <w:bottom w:val="none" w:sz="0" w:space="0" w:color="auto"/>
        <w:right w:val="none" w:sz="0" w:space="0" w:color="auto"/>
      </w:divBdr>
    </w:div>
    <w:div w:id="873536752">
      <w:bodyDiv w:val="1"/>
      <w:marLeft w:val="0"/>
      <w:marRight w:val="0"/>
      <w:marTop w:val="0"/>
      <w:marBottom w:val="0"/>
      <w:divBdr>
        <w:top w:val="none" w:sz="0" w:space="0" w:color="auto"/>
        <w:left w:val="none" w:sz="0" w:space="0" w:color="auto"/>
        <w:bottom w:val="none" w:sz="0" w:space="0" w:color="auto"/>
        <w:right w:val="none" w:sz="0" w:space="0" w:color="auto"/>
      </w:divBdr>
      <w:divsChild>
        <w:div w:id="1053695217">
          <w:marLeft w:val="0"/>
          <w:marRight w:val="0"/>
          <w:marTop w:val="0"/>
          <w:marBottom w:val="0"/>
          <w:divBdr>
            <w:top w:val="none" w:sz="0" w:space="0" w:color="auto"/>
            <w:left w:val="none" w:sz="0" w:space="0" w:color="auto"/>
            <w:bottom w:val="none" w:sz="0" w:space="0" w:color="auto"/>
            <w:right w:val="none" w:sz="0" w:space="0" w:color="auto"/>
          </w:divBdr>
          <w:divsChild>
            <w:div w:id="1083991526">
              <w:marLeft w:val="0"/>
              <w:marRight w:val="0"/>
              <w:marTop w:val="0"/>
              <w:marBottom w:val="0"/>
              <w:divBdr>
                <w:top w:val="single" w:sz="6" w:space="0" w:color="DEDEDE"/>
                <w:left w:val="single" w:sz="6" w:space="0" w:color="DEDEDE"/>
                <w:bottom w:val="single" w:sz="6" w:space="0" w:color="DEDEDE"/>
                <w:right w:val="single" w:sz="6" w:space="0" w:color="DEDEDE"/>
              </w:divBdr>
              <w:divsChild>
                <w:div w:id="1195581377">
                  <w:marLeft w:val="0"/>
                  <w:marRight w:val="0"/>
                  <w:marTop w:val="0"/>
                  <w:marBottom w:val="0"/>
                  <w:divBdr>
                    <w:top w:val="none" w:sz="0" w:space="0" w:color="auto"/>
                    <w:left w:val="none" w:sz="0" w:space="0" w:color="auto"/>
                    <w:bottom w:val="none" w:sz="0" w:space="0" w:color="auto"/>
                    <w:right w:val="none" w:sz="0" w:space="0" w:color="auto"/>
                  </w:divBdr>
                  <w:divsChild>
                    <w:div w:id="45680075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250699400">
          <w:marLeft w:val="0"/>
          <w:marRight w:val="0"/>
          <w:marTop w:val="0"/>
          <w:marBottom w:val="0"/>
          <w:divBdr>
            <w:top w:val="none" w:sz="0" w:space="0" w:color="auto"/>
            <w:left w:val="none" w:sz="0" w:space="0" w:color="auto"/>
            <w:bottom w:val="none" w:sz="0" w:space="0" w:color="auto"/>
            <w:right w:val="none" w:sz="0" w:space="0" w:color="auto"/>
          </w:divBdr>
          <w:divsChild>
            <w:div w:id="1358651713">
              <w:marLeft w:val="0"/>
              <w:marRight w:val="0"/>
              <w:marTop w:val="0"/>
              <w:marBottom w:val="0"/>
              <w:divBdr>
                <w:top w:val="none" w:sz="0" w:space="0" w:color="auto"/>
                <w:left w:val="none" w:sz="0" w:space="0" w:color="auto"/>
                <w:bottom w:val="none" w:sz="0" w:space="0" w:color="auto"/>
                <w:right w:val="none" w:sz="0" w:space="0" w:color="auto"/>
              </w:divBdr>
              <w:divsChild>
                <w:div w:id="574902600">
                  <w:marLeft w:val="0"/>
                  <w:marRight w:val="0"/>
                  <w:marTop w:val="0"/>
                  <w:marBottom w:val="0"/>
                  <w:divBdr>
                    <w:top w:val="single" w:sz="6" w:space="8" w:color="EEEEEE"/>
                    <w:left w:val="none" w:sz="0" w:space="8" w:color="auto"/>
                    <w:bottom w:val="single" w:sz="6" w:space="8" w:color="EEEEEE"/>
                    <w:right w:val="single" w:sz="6" w:space="8" w:color="EEEEEE"/>
                  </w:divBdr>
                  <w:divsChild>
                    <w:div w:id="148111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518600">
      <w:bodyDiv w:val="1"/>
      <w:marLeft w:val="0"/>
      <w:marRight w:val="0"/>
      <w:marTop w:val="0"/>
      <w:marBottom w:val="0"/>
      <w:divBdr>
        <w:top w:val="none" w:sz="0" w:space="0" w:color="auto"/>
        <w:left w:val="none" w:sz="0" w:space="0" w:color="auto"/>
        <w:bottom w:val="none" w:sz="0" w:space="0" w:color="auto"/>
        <w:right w:val="none" w:sz="0" w:space="0" w:color="auto"/>
      </w:divBdr>
    </w:div>
    <w:div w:id="933705835">
      <w:bodyDiv w:val="1"/>
      <w:marLeft w:val="0"/>
      <w:marRight w:val="0"/>
      <w:marTop w:val="0"/>
      <w:marBottom w:val="0"/>
      <w:divBdr>
        <w:top w:val="none" w:sz="0" w:space="0" w:color="auto"/>
        <w:left w:val="none" w:sz="0" w:space="0" w:color="auto"/>
        <w:bottom w:val="none" w:sz="0" w:space="0" w:color="auto"/>
        <w:right w:val="none" w:sz="0" w:space="0" w:color="auto"/>
      </w:divBdr>
    </w:div>
    <w:div w:id="994987262">
      <w:bodyDiv w:val="1"/>
      <w:marLeft w:val="0"/>
      <w:marRight w:val="0"/>
      <w:marTop w:val="0"/>
      <w:marBottom w:val="0"/>
      <w:divBdr>
        <w:top w:val="none" w:sz="0" w:space="0" w:color="auto"/>
        <w:left w:val="none" w:sz="0" w:space="0" w:color="auto"/>
        <w:bottom w:val="none" w:sz="0" w:space="0" w:color="auto"/>
        <w:right w:val="none" w:sz="0" w:space="0" w:color="auto"/>
      </w:divBdr>
    </w:div>
    <w:div w:id="1073553498">
      <w:bodyDiv w:val="1"/>
      <w:marLeft w:val="0"/>
      <w:marRight w:val="0"/>
      <w:marTop w:val="0"/>
      <w:marBottom w:val="0"/>
      <w:divBdr>
        <w:top w:val="none" w:sz="0" w:space="0" w:color="auto"/>
        <w:left w:val="none" w:sz="0" w:space="0" w:color="auto"/>
        <w:bottom w:val="none" w:sz="0" w:space="0" w:color="auto"/>
        <w:right w:val="none" w:sz="0" w:space="0" w:color="auto"/>
      </w:divBdr>
    </w:div>
    <w:div w:id="1177113184">
      <w:bodyDiv w:val="1"/>
      <w:marLeft w:val="0"/>
      <w:marRight w:val="0"/>
      <w:marTop w:val="0"/>
      <w:marBottom w:val="0"/>
      <w:divBdr>
        <w:top w:val="none" w:sz="0" w:space="0" w:color="auto"/>
        <w:left w:val="none" w:sz="0" w:space="0" w:color="auto"/>
        <w:bottom w:val="none" w:sz="0" w:space="0" w:color="auto"/>
        <w:right w:val="none" w:sz="0" w:space="0" w:color="auto"/>
      </w:divBdr>
    </w:div>
    <w:div w:id="1328442576">
      <w:bodyDiv w:val="1"/>
      <w:marLeft w:val="0"/>
      <w:marRight w:val="0"/>
      <w:marTop w:val="0"/>
      <w:marBottom w:val="0"/>
      <w:divBdr>
        <w:top w:val="none" w:sz="0" w:space="0" w:color="auto"/>
        <w:left w:val="none" w:sz="0" w:space="0" w:color="auto"/>
        <w:bottom w:val="none" w:sz="0" w:space="0" w:color="auto"/>
        <w:right w:val="none" w:sz="0" w:space="0" w:color="auto"/>
      </w:divBdr>
    </w:div>
    <w:div w:id="1345860071">
      <w:bodyDiv w:val="1"/>
      <w:marLeft w:val="0"/>
      <w:marRight w:val="0"/>
      <w:marTop w:val="0"/>
      <w:marBottom w:val="0"/>
      <w:divBdr>
        <w:top w:val="none" w:sz="0" w:space="0" w:color="auto"/>
        <w:left w:val="none" w:sz="0" w:space="0" w:color="auto"/>
        <w:bottom w:val="none" w:sz="0" w:space="0" w:color="auto"/>
        <w:right w:val="none" w:sz="0" w:space="0" w:color="auto"/>
      </w:divBdr>
    </w:div>
    <w:div w:id="1472821904">
      <w:bodyDiv w:val="1"/>
      <w:marLeft w:val="0"/>
      <w:marRight w:val="0"/>
      <w:marTop w:val="0"/>
      <w:marBottom w:val="0"/>
      <w:divBdr>
        <w:top w:val="none" w:sz="0" w:space="0" w:color="auto"/>
        <w:left w:val="none" w:sz="0" w:space="0" w:color="auto"/>
        <w:bottom w:val="none" w:sz="0" w:space="0" w:color="auto"/>
        <w:right w:val="none" w:sz="0" w:space="0" w:color="auto"/>
      </w:divBdr>
    </w:div>
    <w:div w:id="1496455652">
      <w:bodyDiv w:val="1"/>
      <w:marLeft w:val="0"/>
      <w:marRight w:val="0"/>
      <w:marTop w:val="0"/>
      <w:marBottom w:val="0"/>
      <w:divBdr>
        <w:top w:val="none" w:sz="0" w:space="0" w:color="auto"/>
        <w:left w:val="none" w:sz="0" w:space="0" w:color="auto"/>
        <w:bottom w:val="none" w:sz="0" w:space="0" w:color="auto"/>
        <w:right w:val="none" w:sz="0" w:space="0" w:color="auto"/>
      </w:divBdr>
    </w:div>
    <w:div w:id="1533692389">
      <w:bodyDiv w:val="1"/>
      <w:marLeft w:val="0"/>
      <w:marRight w:val="0"/>
      <w:marTop w:val="0"/>
      <w:marBottom w:val="0"/>
      <w:divBdr>
        <w:top w:val="none" w:sz="0" w:space="0" w:color="auto"/>
        <w:left w:val="none" w:sz="0" w:space="0" w:color="auto"/>
        <w:bottom w:val="none" w:sz="0" w:space="0" w:color="auto"/>
        <w:right w:val="none" w:sz="0" w:space="0" w:color="auto"/>
      </w:divBdr>
    </w:div>
    <w:div w:id="1538615081">
      <w:bodyDiv w:val="1"/>
      <w:marLeft w:val="0"/>
      <w:marRight w:val="0"/>
      <w:marTop w:val="0"/>
      <w:marBottom w:val="0"/>
      <w:divBdr>
        <w:top w:val="none" w:sz="0" w:space="0" w:color="auto"/>
        <w:left w:val="none" w:sz="0" w:space="0" w:color="auto"/>
        <w:bottom w:val="none" w:sz="0" w:space="0" w:color="auto"/>
        <w:right w:val="none" w:sz="0" w:space="0" w:color="auto"/>
      </w:divBdr>
    </w:div>
    <w:div w:id="1782407495">
      <w:bodyDiv w:val="1"/>
      <w:marLeft w:val="0"/>
      <w:marRight w:val="0"/>
      <w:marTop w:val="0"/>
      <w:marBottom w:val="0"/>
      <w:divBdr>
        <w:top w:val="none" w:sz="0" w:space="0" w:color="auto"/>
        <w:left w:val="none" w:sz="0" w:space="0" w:color="auto"/>
        <w:bottom w:val="none" w:sz="0" w:space="0" w:color="auto"/>
        <w:right w:val="none" w:sz="0" w:space="0" w:color="auto"/>
      </w:divBdr>
    </w:div>
    <w:div w:id="1787918303">
      <w:bodyDiv w:val="1"/>
      <w:marLeft w:val="0"/>
      <w:marRight w:val="0"/>
      <w:marTop w:val="0"/>
      <w:marBottom w:val="0"/>
      <w:divBdr>
        <w:top w:val="none" w:sz="0" w:space="0" w:color="auto"/>
        <w:left w:val="none" w:sz="0" w:space="0" w:color="auto"/>
        <w:bottom w:val="none" w:sz="0" w:space="0" w:color="auto"/>
        <w:right w:val="none" w:sz="0" w:space="0" w:color="auto"/>
      </w:divBdr>
    </w:div>
    <w:div w:id="1926724931">
      <w:bodyDiv w:val="1"/>
      <w:marLeft w:val="0"/>
      <w:marRight w:val="0"/>
      <w:marTop w:val="0"/>
      <w:marBottom w:val="0"/>
      <w:divBdr>
        <w:top w:val="none" w:sz="0" w:space="0" w:color="auto"/>
        <w:left w:val="none" w:sz="0" w:space="0" w:color="auto"/>
        <w:bottom w:val="none" w:sz="0" w:space="0" w:color="auto"/>
        <w:right w:val="none" w:sz="0" w:space="0" w:color="auto"/>
      </w:divBdr>
    </w:div>
    <w:div w:id="2143234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11.wmf"/><Relationship Id="rId42" Type="http://schemas.openxmlformats.org/officeDocument/2006/relationships/oleObject" Target="embeddings/oleObject12.bin"/><Relationship Id="rId63" Type="http://schemas.openxmlformats.org/officeDocument/2006/relationships/image" Target="media/image35.png"/><Relationship Id="rId84" Type="http://schemas.openxmlformats.org/officeDocument/2006/relationships/oleObject" Target="embeddings/oleObject29.bin"/><Relationship Id="rId138" Type="http://schemas.openxmlformats.org/officeDocument/2006/relationships/image" Target="media/image73.wmf"/><Relationship Id="rId159" Type="http://schemas.openxmlformats.org/officeDocument/2006/relationships/oleObject" Target="embeddings/oleObject61.bin"/><Relationship Id="rId170" Type="http://schemas.openxmlformats.org/officeDocument/2006/relationships/image" Target="media/image93.jpeg"/><Relationship Id="rId191" Type="http://schemas.openxmlformats.org/officeDocument/2006/relationships/image" Target="media/image112.jpeg"/><Relationship Id="rId205" Type="http://schemas.openxmlformats.org/officeDocument/2006/relationships/fontTable" Target="fontTable.xml"/><Relationship Id="rId107" Type="http://schemas.openxmlformats.org/officeDocument/2006/relationships/oleObject" Target="embeddings/oleObject41.bin"/><Relationship Id="rId11" Type="http://schemas.openxmlformats.org/officeDocument/2006/relationships/footer" Target="footer1.xml"/><Relationship Id="rId32" Type="http://schemas.openxmlformats.org/officeDocument/2006/relationships/oleObject" Target="embeddings/oleObject7.bin"/><Relationship Id="rId53" Type="http://schemas.openxmlformats.org/officeDocument/2006/relationships/image" Target="media/image27.wmf"/><Relationship Id="rId74" Type="http://schemas.openxmlformats.org/officeDocument/2006/relationships/oleObject" Target="embeddings/oleObject24.bin"/><Relationship Id="rId128" Type="http://schemas.openxmlformats.org/officeDocument/2006/relationships/image" Target="media/image68.wmf"/><Relationship Id="rId149" Type="http://schemas.openxmlformats.org/officeDocument/2006/relationships/oleObject" Target="embeddings/oleObject58.bin"/><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84.wmf"/><Relationship Id="rId181" Type="http://schemas.openxmlformats.org/officeDocument/2006/relationships/image" Target="media/image104.jpeg"/><Relationship Id="rId22" Type="http://schemas.openxmlformats.org/officeDocument/2006/relationships/oleObject" Target="embeddings/oleObject2.bin"/><Relationship Id="rId43" Type="http://schemas.openxmlformats.org/officeDocument/2006/relationships/image" Target="media/image22.wmf"/><Relationship Id="rId64" Type="http://schemas.openxmlformats.org/officeDocument/2006/relationships/image" Target="media/image36.png"/><Relationship Id="rId118" Type="http://schemas.openxmlformats.org/officeDocument/2006/relationships/image" Target="media/image63.wmf"/><Relationship Id="rId139" Type="http://schemas.openxmlformats.org/officeDocument/2006/relationships/oleObject" Target="embeddings/oleObject54.bin"/><Relationship Id="rId85" Type="http://schemas.openxmlformats.org/officeDocument/2006/relationships/image" Target="media/image47.wmf"/><Relationship Id="rId150" Type="http://schemas.openxmlformats.org/officeDocument/2006/relationships/oleObject" Target="embeddings/oleObject59.bin"/><Relationship Id="rId171" Type="http://schemas.openxmlformats.org/officeDocument/2006/relationships/image" Target="media/image94.jpeg"/><Relationship Id="rId192" Type="http://schemas.openxmlformats.org/officeDocument/2006/relationships/image" Target="media/image113.jpeg"/><Relationship Id="rId206" Type="http://schemas.microsoft.com/office/2011/relationships/people" Target="people.xml"/><Relationship Id="rId12" Type="http://schemas.openxmlformats.org/officeDocument/2006/relationships/image" Target="media/image3.jpeg"/><Relationship Id="rId33" Type="http://schemas.openxmlformats.org/officeDocument/2006/relationships/image" Target="media/image17.wmf"/><Relationship Id="rId108" Type="http://schemas.openxmlformats.org/officeDocument/2006/relationships/image" Target="media/image58.wmf"/><Relationship Id="rId129" Type="http://schemas.openxmlformats.org/officeDocument/2006/relationships/oleObject" Target="embeddings/oleObject50.bin"/><Relationship Id="rId54" Type="http://schemas.openxmlformats.org/officeDocument/2006/relationships/oleObject" Target="embeddings/oleObject18.bin"/><Relationship Id="rId75" Type="http://schemas.openxmlformats.org/officeDocument/2006/relationships/image" Target="media/image42.wmf"/><Relationship Id="rId96" Type="http://schemas.openxmlformats.org/officeDocument/2006/relationships/image" Target="media/image52.wmf"/><Relationship Id="rId140" Type="http://schemas.openxmlformats.org/officeDocument/2006/relationships/image" Target="media/image74.wmf"/><Relationship Id="rId161" Type="http://schemas.openxmlformats.org/officeDocument/2006/relationships/oleObject" Target="embeddings/oleObject62.bin"/><Relationship Id="rId182" Type="http://schemas.openxmlformats.org/officeDocument/2006/relationships/image" Target="media/image105.jpeg"/><Relationship Id="rId6" Type="http://schemas.openxmlformats.org/officeDocument/2006/relationships/footnotes" Target="footnotes.xml"/><Relationship Id="rId23" Type="http://schemas.openxmlformats.org/officeDocument/2006/relationships/image" Target="media/image12.wmf"/><Relationship Id="rId119" Type="http://schemas.openxmlformats.org/officeDocument/2006/relationships/oleObject" Target="embeddings/oleObject45.bin"/><Relationship Id="rId44" Type="http://schemas.openxmlformats.org/officeDocument/2006/relationships/oleObject" Target="embeddings/oleObject13.bin"/><Relationship Id="rId65" Type="http://schemas.openxmlformats.org/officeDocument/2006/relationships/image" Target="media/image37.wmf"/><Relationship Id="rId86" Type="http://schemas.openxmlformats.org/officeDocument/2006/relationships/oleObject" Target="embeddings/oleObject30.bin"/><Relationship Id="rId130" Type="http://schemas.openxmlformats.org/officeDocument/2006/relationships/image" Target="media/image69.emf"/><Relationship Id="rId151" Type="http://schemas.openxmlformats.org/officeDocument/2006/relationships/image" Target="media/image79.emf"/><Relationship Id="rId172" Type="http://schemas.openxmlformats.org/officeDocument/2006/relationships/image" Target="media/image95.jpeg"/><Relationship Id="rId193" Type="http://schemas.openxmlformats.org/officeDocument/2006/relationships/image" Target="media/image114.jpeg"/><Relationship Id="rId207" Type="http://schemas.openxmlformats.org/officeDocument/2006/relationships/glossaryDocument" Target="glossary/document.xml"/><Relationship Id="rId13" Type="http://schemas.openxmlformats.org/officeDocument/2006/relationships/image" Target="media/image4.jpeg"/><Relationship Id="rId109" Type="http://schemas.openxmlformats.org/officeDocument/2006/relationships/oleObject" Target="embeddings/oleObject42.bin"/><Relationship Id="rId34" Type="http://schemas.openxmlformats.org/officeDocument/2006/relationships/oleObject" Target="embeddings/oleObject8.bin"/><Relationship Id="rId55" Type="http://schemas.openxmlformats.org/officeDocument/2006/relationships/image" Target="media/image28.wmf"/><Relationship Id="rId76" Type="http://schemas.openxmlformats.org/officeDocument/2006/relationships/oleObject" Target="embeddings/oleObject25.bin"/><Relationship Id="rId97" Type="http://schemas.openxmlformats.org/officeDocument/2006/relationships/oleObject" Target="embeddings/oleObject36.bin"/><Relationship Id="rId120" Type="http://schemas.openxmlformats.org/officeDocument/2006/relationships/image" Target="media/image64.wmf"/><Relationship Id="rId141" Type="http://schemas.openxmlformats.org/officeDocument/2006/relationships/oleObject" Target="embeddings/oleObject55.bin"/><Relationship Id="rId7" Type="http://schemas.openxmlformats.org/officeDocument/2006/relationships/endnotes" Target="endnotes.xml"/><Relationship Id="rId162" Type="http://schemas.openxmlformats.org/officeDocument/2006/relationships/image" Target="media/image85.jpeg"/><Relationship Id="rId183" Type="http://schemas.openxmlformats.org/officeDocument/2006/relationships/image" Target="media/image106.jpeg"/><Relationship Id="rId24" Type="http://schemas.openxmlformats.org/officeDocument/2006/relationships/oleObject" Target="embeddings/oleObject3.bin"/><Relationship Id="rId45" Type="http://schemas.openxmlformats.org/officeDocument/2006/relationships/image" Target="media/image23.wmf"/><Relationship Id="rId66" Type="http://schemas.openxmlformats.org/officeDocument/2006/relationships/oleObject" Target="embeddings/oleObject20.bin"/><Relationship Id="rId87" Type="http://schemas.openxmlformats.org/officeDocument/2006/relationships/image" Target="media/image48.wmf"/><Relationship Id="rId110" Type="http://schemas.openxmlformats.org/officeDocument/2006/relationships/image" Target="media/image59.wmf"/><Relationship Id="rId131" Type="http://schemas.openxmlformats.org/officeDocument/2006/relationships/package" Target="embeddings/Microsoft_Visio___1.vsdx"/><Relationship Id="rId61" Type="http://schemas.openxmlformats.org/officeDocument/2006/relationships/image" Target="media/image33.jpeg"/><Relationship Id="rId82" Type="http://schemas.openxmlformats.org/officeDocument/2006/relationships/oleObject" Target="embeddings/oleObject28.bin"/><Relationship Id="rId152" Type="http://schemas.openxmlformats.org/officeDocument/2006/relationships/package" Target="embeddings/Microsoft_Visio___3.vsdx"/><Relationship Id="rId173" Type="http://schemas.openxmlformats.org/officeDocument/2006/relationships/image" Target="media/image96.jpeg"/><Relationship Id="rId194" Type="http://schemas.openxmlformats.org/officeDocument/2006/relationships/image" Target="media/image115.jpeg"/><Relationship Id="rId199" Type="http://schemas.openxmlformats.org/officeDocument/2006/relationships/image" Target="media/image120.jpeg"/><Relationship Id="rId203" Type="http://schemas.openxmlformats.org/officeDocument/2006/relationships/footer" Target="footer2.xml"/><Relationship Id="rId208" Type="http://schemas.openxmlformats.org/officeDocument/2006/relationships/theme" Target="theme/theme1.xml"/><Relationship Id="rId19" Type="http://schemas.openxmlformats.org/officeDocument/2006/relationships/image" Target="media/image10.wmf"/><Relationship Id="rId14" Type="http://schemas.openxmlformats.org/officeDocument/2006/relationships/image" Target="media/image5.png"/><Relationship Id="rId30" Type="http://schemas.openxmlformats.org/officeDocument/2006/relationships/oleObject" Target="embeddings/oleObject6.bin"/><Relationship Id="rId35" Type="http://schemas.openxmlformats.org/officeDocument/2006/relationships/image" Target="media/image18.wmf"/><Relationship Id="rId56" Type="http://schemas.openxmlformats.org/officeDocument/2006/relationships/oleObject" Target="embeddings/oleObject19.bin"/><Relationship Id="rId77" Type="http://schemas.openxmlformats.org/officeDocument/2006/relationships/image" Target="media/image43.wmf"/><Relationship Id="rId100" Type="http://schemas.openxmlformats.org/officeDocument/2006/relationships/image" Target="media/image54.wmf"/><Relationship Id="rId105" Type="http://schemas.openxmlformats.org/officeDocument/2006/relationships/oleObject" Target="embeddings/oleObject40.bin"/><Relationship Id="rId126" Type="http://schemas.openxmlformats.org/officeDocument/2006/relationships/image" Target="media/image67.wmf"/><Relationship Id="rId147" Type="http://schemas.openxmlformats.org/officeDocument/2006/relationships/oleObject" Target="embeddings/oleObject57.bin"/><Relationship Id="rId168" Type="http://schemas.openxmlformats.org/officeDocument/2006/relationships/image" Target="media/image91.jpeg"/><Relationship Id="rId8" Type="http://schemas.openxmlformats.org/officeDocument/2006/relationships/image" Target="media/image1.jpeg"/><Relationship Id="rId51" Type="http://schemas.openxmlformats.org/officeDocument/2006/relationships/image" Target="media/image26.wmf"/><Relationship Id="rId72" Type="http://schemas.openxmlformats.org/officeDocument/2006/relationships/oleObject" Target="embeddings/oleObject23.bin"/><Relationship Id="rId93" Type="http://schemas.openxmlformats.org/officeDocument/2006/relationships/image" Target="media/image50.wmf"/><Relationship Id="rId98" Type="http://schemas.openxmlformats.org/officeDocument/2006/relationships/image" Target="media/image53.wmf"/><Relationship Id="rId121" Type="http://schemas.openxmlformats.org/officeDocument/2006/relationships/oleObject" Target="embeddings/oleObject46.bin"/><Relationship Id="rId142" Type="http://schemas.openxmlformats.org/officeDocument/2006/relationships/image" Target="media/image75.wmf"/><Relationship Id="rId163" Type="http://schemas.openxmlformats.org/officeDocument/2006/relationships/image" Target="media/image86.jpeg"/><Relationship Id="rId184" Type="http://schemas.openxmlformats.org/officeDocument/2006/relationships/image" Target="media/image107.wmf"/><Relationship Id="rId189"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oleObject" Target="embeddings/oleObject14.bin"/><Relationship Id="rId67" Type="http://schemas.openxmlformats.org/officeDocument/2006/relationships/image" Target="media/image38.wmf"/><Relationship Id="rId116" Type="http://schemas.openxmlformats.org/officeDocument/2006/relationships/image" Target="media/image62.wmf"/><Relationship Id="rId137" Type="http://schemas.openxmlformats.org/officeDocument/2006/relationships/oleObject" Target="embeddings/oleObject53.bin"/><Relationship Id="rId158" Type="http://schemas.openxmlformats.org/officeDocument/2006/relationships/image" Target="media/image83.wmf"/><Relationship Id="rId20" Type="http://schemas.openxmlformats.org/officeDocument/2006/relationships/oleObject" Target="embeddings/oleObject1.bin"/><Relationship Id="rId41" Type="http://schemas.openxmlformats.org/officeDocument/2006/relationships/image" Target="media/image21.wmf"/><Relationship Id="rId62" Type="http://schemas.openxmlformats.org/officeDocument/2006/relationships/image" Target="media/image34.jpeg"/><Relationship Id="rId83" Type="http://schemas.openxmlformats.org/officeDocument/2006/relationships/image" Target="media/image46.wmf"/><Relationship Id="rId88" Type="http://schemas.openxmlformats.org/officeDocument/2006/relationships/oleObject" Target="embeddings/oleObject31.bin"/><Relationship Id="rId111" Type="http://schemas.openxmlformats.org/officeDocument/2006/relationships/oleObject" Target="embeddings/oleObject43.bin"/><Relationship Id="rId132" Type="http://schemas.openxmlformats.org/officeDocument/2006/relationships/image" Target="media/image70.wmf"/><Relationship Id="rId153" Type="http://schemas.openxmlformats.org/officeDocument/2006/relationships/image" Target="media/image80.emf"/><Relationship Id="rId174" Type="http://schemas.openxmlformats.org/officeDocument/2006/relationships/image" Target="media/image97.jpeg"/><Relationship Id="rId179" Type="http://schemas.openxmlformats.org/officeDocument/2006/relationships/image" Target="media/image102.jpeg"/><Relationship Id="rId195" Type="http://schemas.openxmlformats.org/officeDocument/2006/relationships/image" Target="media/image116.jpeg"/><Relationship Id="rId209" Type="http://schemas.microsoft.com/office/2016/09/relationships/commentsIds" Target="commentsIds.xml"/><Relationship Id="rId190" Type="http://schemas.openxmlformats.org/officeDocument/2006/relationships/image" Target="media/image111.jpeg"/><Relationship Id="rId204"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oleObject" Target="embeddings/oleObject9.bin"/><Relationship Id="rId57" Type="http://schemas.openxmlformats.org/officeDocument/2006/relationships/image" Target="media/image29.jpg"/><Relationship Id="rId106" Type="http://schemas.openxmlformats.org/officeDocument/2006/relationships/image" Target="media/image57.wmf"/><Relationship Id="rId127" Type="http://schemas.openxmlformats.org/officeDocument/2006/relationships/oleObject" Target="embeddings/oleObject49.bin"/><Relationship Id="rId10" Type="http://schemas.openxmlformats.org/officeDocument/2006/relationships/header" Target="header1.xml"/><Relationship Id="rId31" Type="http://schemas.openxmlformats.org/officeDocument/2006/relationships/image" Target="media/image16.wmf"/><Relationship Id="rId52" Type="http://schemas.openxmlformats.org/officeDocument/2006/relationships/oleObject" Target="embeddings/oleObject17.bin"/><Relationship Id="rId73" Type="http://schemas.openxmlformats.org/officeDocument/2006/relationships/image" Target="media/image41.wmf"/><Relationship Id="rId78" Type="http://schemas.openxmlformats.org/officeDocument/2006/relationships/oleObject" Target="embeddings/oleObject26.bin"/><Relationship Id="rId94" Type="http://schemas.openxmlformats.org/officeDocument/2006/relationships/oleObject" Target="embeddings/oleObject35.bin"/><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65.wmf"/><Relationship Id="rId143" Type="http://schemas.openxmlformats.org/officeDocument/2006/relationships/oleObject" Target="embeddings/oleObject56.bin"/><Relationship Id="rId148" Type="http://schemas.openxmlformats.org/officeDocument/2006/relationships/image" Target="media/image78.wmf"/><Relationship Id="rId164" Type="http://schemas.openxmlformats.org/officeDocument/2006/relationships/image" Target="media/image87.jpeg"/><Relationship Id="rId169" Type="http://schemas.openxmlformats.org/officeDocument/2006/relationships/image" Target="media/image92.jpeg"/><Relationship Id="rId185" Type="http://schemas.openxmlformats.org/officeDocument/2006/relationships/oleObject" Target="embeddings/oleObject63.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3.jpeg"/><Relationship Id="rId26" Type="http://schemas.openxmlformats.org/officeDocument/2006/relationships/oleObject" Target="embeddings/oleObject4.bin"/><Relationship Id="rId47" Type="http://schemas.openxmlformats.org/officeDocument/2006/relationships/image" Target="media/image24.wmf"/><Relationship Id="rId68" Type="http://schemas.openxmlformats.org/officeDocument/2006/relationships/oleObject" Target="embeddings/oleObject21.bin"/><Relationship Id="rId89" Type="http://schemas.openxmlformats.org/officeDocument/2006/relationships/oleObject" Target="embeddings/oleObject32.bin"/><Relationship Id="rId112" Type="http://schemas.openxmlformats.org/officeDocument/2006/relationships/image" Target="media/image60.png"/><Relationship Id="rId133" Type="http://schemas.openxmlformats.org/officeDocument/2006/relationships/oleObject" Target="embeddings/oleObject51.bin"/><Relationship Id="rId154" Type="http://schemas.openxmlformats.org/officeDocument/2006/relationships/package" Target="embeddings/Microsoft_Visio___4.vsdx"/><Relationship Id="rId175" Type="http://schemas.openxmlformats.org/officeDocument/2006/relationships/image" Target="media/image98.jpeg"/><Relationship Id="rId196" Type="http://schemas.openxmlformats.org/officeDocument/2006/relationships/image" Target="media/image117.jpeg"/><Relationship Id="rId200" Type="http://schemas.openxmlformats.org/officeDocument/2006/relationships/image" Target="media/image121.jpeg"/><Relationship Id="rId16" Type="http://schemas.openxmlformats.org/officeDocument/2006/relationships/image" Target="media/image7.jpeg"/><Relationship Id="rId37" Type="http://schemas.openxmlformats.org/officeDocument/2006/relationships/image" Target="media/image19.wmf"/><Relationship Id="rId58" Type="http://schemas.openxmlformats.org/officeDocument/2006/relationships/image" Target="media/image30.jpg"/><Relationship Id="rId79" Type="http://schemas.openxmlformats.org/officeDocument/2006/relationships/image" Target="media/image44.wmf"/><Relationship Id="rId102" Type="http://schemas.openxmlformats.org/officeDocument/2006/relationships/image" Target="media/image55.wmf"/><Relationship Id="rId123" Type="http://schemas.openxmlformats.org/officeDocument/2006/relationships/oleObject" Target="embeddings/oleObject47.bin"/><Relationship Id="rId144" Type="http://schemas.openxmlformats.org/officeDocument/2006/relationships/image" Target="media/image76.emf"/><Relationship Id="rId90" Type="http://schemas.openxmlformats.org/officeDocument/2006/relationships/oleObject" Target="embeddings/oleObject33.bin"/><Relationship Id="rId165" Type="http://schemas.openxmlformats.org/officeDocument/2006/relationships/image" Target="media/image88.jpeg"/><Relationship Id="rId186" Type="http://schemas.openxmlformats.org/officeDocument/2006/relationships/image" Target="media/image108.wmf"/><Relationship Id="rId27" Type="http://schemas.openxmlformats.org/officeDocument/2006/relationships/image" Target="media/image14.wmf"/><Relationship Id="rId48" Type="http://schemas.openxmlformats.org/officeDocument/2006/relationships/oleObject" Target="embeddings/oleObject15.bin"/><Relationship Id="rId69" Type="http://schemas.openxmlformats.org/officeDocument/2006/relationships/image" Target="media/image39.wmf"/><Relationship Id="rId113" Type="http://schemas.openxmlformats.org/officeDocument/2006/relationships/comments" Target="comments.xml"/><Relationship Id="rId134" Type="http://schemas.openxmlformats.org/officeDocument/2006/relationships/image" Target="media/image71.wmf"/><Relationship Id="rId80" Type="http://schemas.openxmlformats.org/officeDocument/2006/relationships/oleObject" Target="embeddings/oleObject27.bin"/><Relationship Id="rId155" Type="http://schemas.openxmlformats.org/officeDocument/2006/relationships/image" Target="media/image81.jpeg"/><Relationship Id="rId176" Type="http://schemas.openxmlformats.org/officeDocument/2006/relationships/image" Target="media/image99.jpeg"/><Relationship Id="rId197" Type="http://schemas.openxmlformats.org/officeDocument/2006/relationships/image" Target="media/image118.jpeg"/><Relationship Id="rId201" Type="http://schemas.openxmlformats.org/officeDocument/2006/relationships/header" Target="header2.xml"/><Relationship Id="rId17" Type="http://schemas.openxmlformats.org/officeDocument/2006/relationships/image" Target="media/image8.jpeg"/><Relationship Id="rId38" Type="http://schemas.openxmlformats.org/officeDocument/2006/relationships/oleObject" Target="embeddings/oleObject10.bin"/><Relationship Id="rId59" Type="http://schemas.openxmlformats.org/officeDocument/2006/relationships/image" Target="media/image31.jpg"/><Relationship Id="rId103" Type="http://schemas.openxmlformats.org/officeDocument/2006/relationships/oleObject" Target="embeddings/oleObject39.bin"/><Relationship Id="rId124" Type="http://schemas.openxmlformats.org/officeDocument/2006/relationships/image" Target="media/image66.wmf"/><Relationship Id="rId70" Type="http://schemas.openxmlformats.org/officeDocument/2006/relationships/oleObject" Target="embeddings/oleObject22.bin"/><Relationship Id="rId91" Type="http://schemas.openxmlformats.org/officeDocument/2006/relationships/image" Target="media/image49.wmf"/><Relationship Id="rId145" Type="http://schemas.openxmlformats.org/officeDocument/2006/relationships/package" Target="embeddings/Microsoft_Visio___2.vsdx"/><Relationship Id="rId166" Type="http://schemas.openxmlformats.org/officeDocument/2006/relationships/image" Target="media/image89.jpeg"/><Relationship Id="rId187" Type="http://schemas.openxmlformats.org/officeDocument/2006/relationships/oleObject" Target="embeddings/oleObject64.bin"/><Relationship Id="rId1" Type="http://schemas.openxmlformats.org/officeDocument/2006/relationships/customXml" Target="../customXml/item1.xml"/><Relationship Id="rId28" Type="http://schemas.openxmlformats.org/officeDocument/2006/relationships/oleObject" Target="embeddings/oleObject5.bin"/><Relationship Id="rId49" Type="http://schemas.openxmlformats.org/officeDocument/2006/relationships/image" Target="media/image25.wmf"/><Relationship Id="rId114" Type="http://schemas.microsoft.com/office/2011/relationships/commentsExtended" Target="commentsExtended.xml"/><Relationship Id="rId60" Type="http://schemas.openxmlformats.org/officeDocument/2006/relationships/image" Target="media/image32.jpeg"/><Relationship Id="rId81" Type="http://schemas.openxmlformats.org/officeDocument/2006/relationships/image" Target="media/image45.wmf"/><Relationship Id="rId135" Type="http://schemas.openxmlformats.org/officeDocument/2006/relationships/oleObject" Target="embeddings/oleObject52.bin"/><Relationship Id="rId156" Type="http://schemas.openxmlformats.org/officeDocument/2006/relationships/image" Target="media/image82.wmf"/><Relationship Id="rId177" Type="http://schemas.openxmlformats.org/officeDocument/2006/relationships/image" Target="media/image100.jpeg"/><Relationship Id="rId198" Type="http://schemas.openxmlformats.org/officeDocument/2006/relationships/image" Target="media/image119.jpeg"/><Relationship Id="rId202" Type="http://schemas.openxmlformats.org/officeDocument/2006/relationships/header" Target="header3.xml"/><Relationship Id="rId18" Type="http://schemas.openxmlformats.org/officeDocument/2006/relationships/image" Target="media/image9.jpg"/><Relationship Id="rId39" Type="http://schemas.openxmlformats.org/officeDocument/2006/relationships/image" Target="media/image20.wmf"/><Relationship Id="rId50" Type="http://schemas.openxmlformats.org/officeDocument/2006/relationships/oleObject" Target="embeddings/oleObject16.bin"/><Relationship Id="rId104" Type="http://schemas.openxmlformats.org/officeDocument/2006/relationships/image" Target="media/image56.wmf"/><Relationship Id="rId125" Type="http://schemas.openxmlformats.org/officeDocument/2006/relationships/oleObject" Target="embeddings/oleObject48.bin"/><Relationship Id="rId146" Type="http://schemas.openxmlformats.org/officeDocument/2006/relationships/image" Target="media/image77.wmf"/><Relationship Id="rId167" Type="http://schemas.openxmlformats.org/officeDocument/2006/relationships/image" Target="media/image90.jpeg"/><Relationship Id="rId188" Type="http://schemas.openxmlformats.org/officeDocument/2006/relationships/image" Target="media/image109.jpeg"/><Relationship Id="rId71" Type="http://schemas.openxmlformats.org/officeDocument/2006/relationships/image" Target="media/image40.wmf"/><Relationship Id="rId92" Type="http://schemas.openxmlformats.org/officeDocument/2006/relationships/oleObject" Target="embeddings/oleObject34.bin"/><Relationship Id="rId2" Type="http://schemas.openxmlformats.org/officeDocument/2006/relationships/numbering" Target="numbering.xml"/><Relationship Id="rId29" Type="http://schemas.openxmlformats.org/officeDocument/2006/relationships/image" Target="media/image15.wmf"/><Relationship Id="rId40" Type="http://schemas.openxmlformats.org/officeDocument/2006/relationships/oleObject" Target="embeddings/oleObject11.bin"/><Relationship Id="rId115" Type="http://schemas.openxmlformats.org/officeDocument/2006/relationships/image" Target="media/image61.jpeg"/><Relationship Id="rId136" Type="http://schemas.openxmlformats.org/officeDocument/2006/relationships/image" Target="media/image72.wmf"/><Relationship Id="rId157" Type="http://schemas.openxmlformats.org/officeDocument/2006/relationships/oleObject" Target="embeddings/oleObject60.bin"/><Relationship Id="rId178" Type="http://schemas.openxmlformats.org/officeDocument/2006/relationships/image" Target="media/image10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ymbol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FGothic-EB">
    <w:altName w:val="MS Gothic"/>
    <w:panose1 w:val="02010609010101010101"/>
    <w:charset w:val="80"/>
    <w:family w:val="auto"/>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DFKai-SB">
    <w:altName w:val="微软雅黑"/>
    <w:panose1 w:val="03000509000000000000"/>
    <w:charset w:val="88"/>
    <w:family w:val="script"/>
    <w:pitch w:val="fixed"/>
    <w:sig w:usb0="00000003" w:usb1="080E0000" w:usb2="00000016" w:usb3="00000000" w:csb0="001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sDel="0" w:formatting="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50D"/>
    <w:rsid w:val="00770A29"/>
    <w:rsid w:val="00836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70A2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A9196-03DC-474E-B017-AA3C41651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75</Pages>
  <Words>9245</Words>
  <Characters>52702</Characters>
  <Application>Microsoft Office Word</Application>
  <DocSecurity>0</DocSecurity>
  <Lines>439</Lines>
  <Paragraphs>123</Paragraphs>
  <ScaleCrop>false</ScaleCrop>
  <Company/>
  <LinksUpToDate>false</LinksUpToDate>
  <CharactersWithSpaces>61824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sj</dc:creator>
  <cp:keywords/>
  <dc:description/>
  <cp:lastModifiedBy>sj</cp:lastModifiedBy>
  <cp:revision>3</cp:revision>
  <dcterms:created xsi:type="dcterms:W3CDTF">2020-04-28T09:46:00Z</dcterms:created>
  <dcterms:modified xsi:type="dcterms:W3CDTF">2020-04-28T11:17:00Z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